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9BAF7" w14:textId="5CD995A8" w:rsidR="00D1736D" w:rsidRPr="00D1736D" w:rsidRDefault="00D1736D" w:rsidP="001D18A7">
      <w:pPr>
        <w:jc w:val="center"/>
        <w:rPr>
          <w:rFonts w:cstheme="minorHAnsi"/>
          <w:sz w:val="24"/>
          <w:szCs w:val="32"/>
          <w:rtl/>
        </w:rPr>
      </w:pPr>
      <w:r w:rsidRPr="00D1736D">
        <w:rPr>
          <w:rFonts w:cstheme="minorHAnsi"/>
          <w:sz w:val="24"/>
          <w:szCs w:val="32"/>
        </w:rPr>
        <w:t>Ben-Gurion University of the Negev</w:t>
      </w:r>
      <w:r w:rsidRPr="00D1736D">
        <w:rPr>
          <w:rFonts w:cstheme="minorHAnsi"/>
          <w:sz w:val="24"/>
          <w:szCs w:val="32"/>
        </w:rPr>
        <w:br/>
        <w:t>Faculty of Engineering Sciences</w:t>
      </w:r>
    </w:p>
    <w:p w14:paraId="64AC451E" w14:textId="68020DE7" w:rsidR="00D1736D" w:rsidRPr="00D1736D" w:rsidRDefault="00D1736D" w:rsidP="001D18A7">
      <w:pPr>
        <w:jc w:val="center"/>
        <w:rPr>
          <w:rFonts w:cstheme="minorHAnsi"/>
          <w:szCs w:val="28"/>
          <w:rtl/>
          <w:lang w:val="en-GB"/>
        </w:rPr>
      </w:pPr>
      <w:r w:rsidRPr="00D1736D">
        <w:rPr>
          <w:rFonts w:cstheme="minorHAnsi"/>
          <w:noProof/>
        </w:rPr>
        <w:drawing>
          <wp:inline distT="0" distB="0" distL="0" distR="0" wp14:anchorId="31DC5626" wp14:editId="260E5EDE">
            <wp:extent cx="3021173" cy="2043629"/>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 t="18259" r="5" b="8870"/>
                    <a:stretch/>
                  </pic:blipFill>
                  <pic:spPr bwMode="auto">
                    <a:xfrm>
                      <a:off x="0" y="0"/>
                      <a:ext cx="3044457" cy="2059379"/>
                    </a:xfrm>
                    <a:prstGeom prst="rect">
                      <a:avLst/>
                    </a:prstGeom>
                    <a:ln>
                      <a:noFill/>
                    </a:ln>
                    <a:extLst>
                      <a:ext uri="{53640926-AAD7-44D8-BBD7-CCE9431645EC}">
                        <a14:shadowObscured xmlns:a14="http://schemas.microsoft.com/office/drawing/2010/main"/>
                      </a:ext>
                    </a:extLst>
                  </pic:spPr>
                </pic:pic>
              </a:graphicData>
            </a:graphic>
          </wp:inline>
        </w:drawing>
      </w:r>
    </w:p>
    <w:p w14:paraId="5A5E5A5F" w14:textId="0B9B43B1" w:rsidR="009807A5" w:rsidRPr="00D1736D" w:rsidRDefault="00D1736D" w:rsidP="001D18A7">
      <w:pPr>
        <w:bidi w:val="0"/>
        <w:spacing w:line="360" w:lineRule="auto"/>
        <w:jc w:val="center"/>
        <w:rPr>
          <w:rFonts w:cstheme="minorHAnsi"/>
          <w:b/>
          <w:bCs/>
          <w:color w:val="4472C4" w:themeColor="accent1"/>
          <w:sz w:val="52"/>
          <w:szCs w:val="52"/>
        </w:rPr>
      </w:pPr>
      <w:r w:rsidRPr="00D1736D">
        <w:rPr>
          <w:rFonts w:cstheme="minorHAnsi"/>
          <w:sz w:val="24"/>
          <w:szCs w:val="32"/>
        </w:rPr>
        <w:t>Department of Industrial Engineering and Management</w:t>
      </w:r>
    </w:p>
    <w:p w14:paraId="3F1D2F71" w14:textId="77777777" w:rsidR="009807A5" w:rsidRPr="00D1736D" w:rsidRDefault="009807A5" w:rsidP="001D18A7">
      <w:pPr>
        <w:bidi w:val="0"/>
        <w:spacing w:line="360" w:lineRule="auto"/>
        <w:jc w:val="center"/>
        <w:rPr>
          <w:rFonts w:cstheme="minorHAnsi"/>
          <w:b/>
          <w:bCs/>
          <w:color w:val="4472C4" w:themeColor="accent1"/>
          <w:sz w:val="48"/>
          <w:szCs w:val="48"/>
          <w:lang w:val="en-GB"/>
        </w:rPr>
      </w:pPr>
    </w:p>
    <w:p w14:paraId="0A19DCC2" w14:textId="0AE7B8F8" w:rsidR="00AE5D8F" w:rsidRPr="00D1736D" w:rsidRDefault="00E31EF8" w:rsidP="001D18A7">
      <w:pPr>
        <w:bidi w:val="0"/>
        <w:spacing w:line="360" w:lineRule="auto"/>
        <w:jc w:val="center"/>
        <w:rPr>
          <w:rFonts w:cstheme="minorHAnsi"/>
          <w:b/>
          <w:bCs/>
          <w:color w:val="4472C4" w:themeColor="accent1"/>
          <w:sz w:val="48"/>
          <w:szCs w:val="48"/>
          <w:lang w:val="en-GB"/>
        </w:rPr>
      </w:pPr>
      <w:r w:rsidRPr="00D1736D">
        <w:rPr>
          <w:rFonts w:cstheme="minorHAnsi"/>
          <w:b/>
          <w:bCs/>
          <w:color w:val="4472C4" w:themeColor="accent1"/>
          <w:sz w:val="48"/>
          <w:szCs w:val="48"/>
          <w:lang w:val="en-GB"/>
        </w:rPr>
        <w:t>Melon yield estimation</w:t>
      </w:r>
      <w:r w:rsidR="00AE5D8F" w:rsidRPr="00D1736D">
        <w:rPr>
          <w:rFonts w:cstheme="minorHAnsi"/>
          <w:b/>
          <w:bCs/>
          <w:color w:val="4472C4" w:themeColor="accent1"/>
          <w:sz w:val="48"/>
          <w:szCs w:val="48"/>
          <w:lang w:val="en-GB"/>
        </w:rPr>
        <w:t xml:space="preserve"> </w:t>
      </w:r>
    </w:p>
    <w:p w14:paraId="642326CB" w14:textId="61ACFE43" w:rsidR="00AE5D8F" w:rsidRPr="00D1736D" w:rsidRDefault="00AE5D8F" w:rsidP="001D18A7">
      <w:pPr>
        <w:bidi w:val="0"/>
        <w:spacing w:line="360" w:lineRule="auto"/>
        <w:jc w:val="center"/>
        <w:rPr>
          <w:rFonts w:cstheme="minorHAnsi"/>
          <w:b/>
          <w:bCs/>
          <w:color w:val="4472C4" w:themeColor="accent1"/>
          <w:sz w:val="48"/>
          <w:szCs w:val="48"/>
          <w:lang w:val="en-GB"/>
        </w:rPr>
      </w:pPr>
      <w:r w:rsidRPr="00D1736D">
        <w:rPr>
          <w:rFonts w:cstheme="minorHAnsi"/>
          <w:b/>
          <w:bCs/>
          <w:color w:val="4472C4" w:themeColor="accent1"/>
          <w:sz w:val="48"/>
          <w:szCs w:val="48"/>
          <w:lang w:val="en-GB"/>
        </w:rPr>
        <w:t>using</w:t>
      </w:r>
    </w:p>
    <w:p w14:paraId="205AA40A" w14:textId="3394299D" w:rsidR="00E31EF8" w:rsidRPr="00D1736D" w:rsidRDefault="00AE5D8F" w:rsidP="001D18A7">
      <w:pPr>
        <w:bidi w:val="0"/>
        <w:spacing w:line="360" w:lineRule="auto"/>
        <w:jc w:val="center"/>
        <w:rPr>
          <w:rFonts w:cstheme="minorHAnsi"/>
          <w:b/>
          <w:bCs/>
          <w:color w:val="4472C4" w:themeColor="accent1"/>
          <w:sz w:val="48"/>
          <w:szCs w:val="48"/>
          <w:lang w:val="en-GB"/>
        </w:rPr>
      </w:pPr>
      <w:r w:rsidRPr="00D1736D">
        <w:rPr>
          <w:rFonts w:cstheme="minorHAnsi"/>
          <w:b/>
          <w:bCs/>
          <w:color w:val="4472C4" w:themeColor="accent1"/>
          <w:sz w:val="48"/>
          <w:szCs w:val="48"/>
          <w:lang w:val="en-GB"/>
        </w:rPr>
        <w:t xml:space="preserve"> UAV images and deep learning</w:t>
      </w:r>
    </w:p>
    <w:p w14:paraId="43B44253" w14:textId="7ABD1165" w:rsidR="00E31EF8" w:rsidRPr="00D1736D" w:rsidRDefault="00E31EF8" w:rsidP="00B214CA">
      <w:pPr>
        <w:bidi w:val="0"/>
        <w:ind w:left="1440"/>
        <w:jc w:val="center"/>
        <w:rPr>
          <w:rFonts w:cstheme="minorHAnsi"/>
          <w:lang w:val="en-GB"/>
        </w:rPr>
        <w:pPrChange w:id="1" w:author="Yael Edan" w:date="2019-09-22T12:19:00Z">
          <w:pPr>
            <w:bidi w:val="0"/>
            <w:ind w:left="1440"/>
          </w:pPr>
        </w:pPrChange>
      </w:pPr>
      <w:r w:rsidRPr="00D1736D">
        <w:rPr>
          <w:rFonts w:cstheme="minorHAnsi"/>
          <w:sz w:val="40"/>
          <w:szCs w:val="40"/>
        </w:rPr>
        <w:t>Aharon</w:t>
      </w:r>
      <w:r w:rsidRPr="00D1736D">
        <w:rPr>
          <w:rFonts w:cstheme="minorHAnsi"/>
          <w:sz w:val="40"/>
          <w:szCs w:val="40"/>
          <w:lang w:val="en-GB"/>
        </w:rPr>
        <w:t xml:space="preserve"> Kalantar</w:t>
      </w:r>
    </w:p>
    <w:p w14:paraId="75614D21" w14:textId="780594DB" w:rsidR="00E31EF8" w:rsidRPr="00D1736D" w:rsidRDefault="00E31EF8" w:rsidP="001D18A7">
      <w:pPr>
        <w:bidi w:val="0"/>
        <w:spacing w:line="360" w:lineRule="auto"/>
        <w:jc w:val="center"/>
        <w:rPr>
          <w:rFonts w:cstheme="minorHAnsi"/>
          <w:sz w:val="24"/>
          <w:szCs w:val="24"/>
          <w:lang w:val="en-GB"/>
        </w:rPr>
      </w:pPr>
      <w:r w:rsidRPr="00D1736D">
        <w:rPr>
          <w:rFonts w:cstheme="minorHAnsi"/>
          <w:sz w:val="24"/>
          <w:szCs w:val="24"/>
          <w:lang w:val="en-GB"/>
        </w:rPr>
        <w:t>September, 2019</w:t>
      </w:r>
    </w:p>
    <w:p w14:paraId="0C75EBF8" w14:textId="1EB26CE4" w:rsidR="00E31EF8" w:rsidRPr="00D1736D" w:rsidRDefault="00E31EF8" w:rsidP="001D18A7">
      <w:pPr>
        <w:bidi w:val="0"/>
        <w:spacing w:line="360" w:lineRule="auto"/>
        <w:jc w:val="center"/>
        <w:rPr>
          <w:rFonts w:cstheme="minorHAnsi"/>
          <w:lang w:val="en-GB"/>
        </w:rPr>
      </w:pPr>
    </w:p>
    <w:p w14:paraId="3E0825B2" w14:textId="77777777" w:rsidR="009807A5" w:rsidRPr="00D1736D" w:rsidRDefault="009807A5" w:rsidP="001D18A7">
      <w:pPr>
        <w:bidi w:val="0"/>
        <w:spacing w:line="360" w:lineRule="auto"/>
        <w:jc w:val="center"/>
        <w:rPr>
          <w:rFonts w:cstheme="minorHAnsi"/>
          <w:lang w:val="en-GB"/>
        </w:rPr>
      </w:pPr>
    </w:p>
    <w:p w14:paraId="22EA384D" w14:textId="77777777" w:rsidR="00E31EF8" w:rsidRPr="00D1736D" w:rsidRDefault="00E31EF8" w:rsidP="001D18A7">
      <w:pPr>
        <w:bidi w:val="0"/>
        <w:spacing w:line="360" w:lineRule="auto"/>
        <w:jc w:val="center"/>
        <w:rPr>
          <w:rFonts w:cstheme="minorHAnsi"/>
          <w:lang w:val="en-GB"/>
        </w:rPr>
      </w:pPr>
    </w:p>
    <w:p w14:paraId="0E7EA616" w14:textId="67DAD45F" w:rsidR="00E31EF8" w:rsidRPr="00D1736D" w:rsidRDefault="00E31EF8" w:rsidP="001D18A7">
      <w:pPr>
        <w:bidi w:val="0"/>
        <w:rPr>
          <w:rFonts w:cstheme="minorHAnsi"/>
          <w:sz w:val="28"/>
          <w:szCs w:val="28"/>
          <w:lang w:val="en-GB"/>
        </w:rPr>
      </w:pPr>
      <w:r w:rsidRPr="00D1736D">
        <w:rPr>
          <w:rFonts w:cstheme="minorHAnsi"/>
          <w:sz w:val="28"/>
          <w:szCs w:val="28"/>
        </w:rPr>
        <w:t>Supervisors</w:t>
      </w:r>
      <w:r w:rsidRPr="00D1736D">
        <w:rPr>
          <w:rFonts w:cstheme="minorHAnsi"/>
          <w:sz w:val="28"/>
          <w:szCs w:val="28"/>
          <w:lang w:val="en-GB"/>
        </w:rPr>
        <w:t xml:space="preserve">: </w:t>
      </w:r>
    </w:p>
    <w:p w14:paraId="2BB651BE" w14:textId="77777777" w:rsidR="00E31EF8" w:rsidRPr="00D1736D" w:rsidRDefault="00E31EF8" w:rsidP="001D18A7">
      <w:pPr>
        <w:bidi w:val="0"/>
        <w:rPr>
          <w:rFonts w:cstheme="minorHAnsi"/>
          <w:sz w:val="26"/>
          <w:szCs w:val="26"/>
          <w:lang w:val="en-GB"/>
        </w:rPr>
      </w:pPr>
      <w:r w:rsidRPr="00D1736D">
        <w:rPr>
          <w:rFonts w:cstheme="minorHAnsi"/>
          <w:sz w:val="26"/>
          <w:szCs w:val="26"/>
          <w:lang w:val="en-GB"/>
        </w:rPr>
        <w:t>Prof. Yael Edan, Ben-Gurion University of the Negev</w:t>
      </w:r>
    </w:p>
    <w:p w14:paraId="0C6A9EE6" w14:textId="3B80420B" w:rsidR="00E31EF8" w:rsidRPr="00FF14D6" w:rsidRDefault="00E31EF8" w:rsidP="001D18A7">
      <w:pPr>
        <w:bidi w:val="0"/>
        <w:rPr>
          <w:rFonts w:cstheme="minorHAnsi"/>
          <w:sz w:val="26"/>
          <w:szCs w:val="26"/>
        </w:rPr>
      </w:pPr>
      <w:r w:rsidRPr="00D1736D">
        <w:rPr>
          <w:rFonts w:cstheme="minorHAnsi"/>
          <w:sz w:val="26"/>
          <w:szCs w:val="26"/>
          <w:lang w:val="en-GB"/>
        </w:rPr>
        <w:t>Dr. Iftach Klap</w:t>
      </w:r>
      <w:r w:rsidR="000D0DFA" w:rsidRPr="00D1736D">
        <w:rPr>
          <w:rFonts w:cstheme="minorHAnsi"/>
          <w:sz w:val="26"/>
          <w:szCs w:val="26"/>
          <w:lang w:val="en-GB"/>
        </w:rPr>
        <w:t>p</w:t>
      </w:r>
      <w:r w:rsidRPr="00D1736D">
        <w:rPr>
          <w:rFonts w:cstheme="minorHAnsi"/>
          <w:sz w:val="26"/>
          <w:szCs w:val="26"/>
          <w:lang w:val="en-GB"/>
        </w:rPr>
        <w:t>, Agricultural Research Organization, the Volcani Center</w:t>
      </w:r>
    </w:p>
    <w:p w14:paraId="139E2C4F" w14:textId="36169742" w:rsidR="00E31EF8" w:rsidRPr="00D1736D" w:rsidRDefault="00E31EF8" w:rsidP="001D18A7">
      <w:pPr>
        <w:bidi w:val="0"/>
        <w:spacing w:after="200" w:line="276" w:lineRule="auto"/>
        <w:rPr>
          <w:rFonts w:cstheme="minorHAnsi"/>
          <w:sz w:val="26"/>
          <w:szCs w:val="26"/>
          <w:lang w:val="en-GB"/>
        </w:rPr>
      </w:pPr>
      <w:r w:rsidRPr="00D1736D">
        <w:rPr>
          <w:rFonts w:cstheme="minorHAnsi"/>
          <w:sz w:val="26"/>
          <w:szCs w:val="26"/>
          <w:lang w:val="en-GB"/>
        </w:rPr>
        <w:br w:type="page"/>
      </w:r>
    </w:p>
    <w:p w14:paraId="3484324D"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32EB27B2"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02DE354B"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5938CD32"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6758DAB0"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30DFE895"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7629B7D9"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57A73139"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7111A3EE"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1E87E533"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200248FE"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1070400D"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25C0096E"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6F706C91"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2F49A001"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36BF7374"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132B08BB"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4D5FB2B4"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198B2E28"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5938DE1F"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3578E09E"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3B4870DE"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6BB04E63"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7DD20C8E"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5EAB25A6"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5B1F7B98"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52A33C22"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45821DE2"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3212D622"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7E278FA4"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7D42C40A"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757C5525"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2556EE1A"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7B47BCAA"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341D9615"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7B206904"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6245E17D"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44C211C2"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2467A8AD"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2CEF746A"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52EDC0F7"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44E18E13"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529BE2A8"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30F7F075" w14:textId="77777777" w:rsidR="00E31EF8" w:rsidRPr="00D1736D" w:rsidRDefault="00E31EF8" w:rsidP="001D18A7">
      <w:pPr>
        <w:autoSpaceDE w:val="0"/>
        <w:autoSpaceDN w:val="0"/>
        <w:bidi w:val="0"/>
        <w:adjustRightInd w:val="0"/>
        <w:spacing w:after="0" w:line="240" w:lineRule="auto"/>
        <w:rPr>
          <w:rFonts w:cstheme="minorHAnsi"/>
          <w:b/>
          <w:bCs/>
          <w:sz w:val="20"/>
          <w:szCs w:val="20"/>
        </w:rPr>
      </w:pPr>
    </w:p>
    <w:p w14:paraId="2EE885AE" w14:textId="278DEBBD" w:rsidR="00E31EF8" w:rsidRPr="00D1736D" w:rsidRDefault="00E31EF8" w:rsidP="001D18A7">
      <w:pPr>
        <w:autoSpaceDE w:val="0"/>
        <w:autoSpaceDN w:val="0"/>
        <w:bidi w:val="0"/>
        <w:adjustRightInd w:val="0"/>
        <w:spacing w:after="0" w:line="240" w:lineRule="auto"/>
        <w:rPr>
          <w:rFonts w:cstheme="minorHAnsi"/>
          <w:b/>
          <w:bCs/>
        </w:rPr>
      </w:pPr>
      <w:r w:rsidRPr="00D1736D">
        <w:rPr>
          <w:rFonts w:cstheme="minorHAnsi"/>
          <w:b/>
          <w:bCs/>
        </w:rPr>
        <w:t>Aharon Kalantar</w:t>
      </w:r>
    </w:p>
    <w:p w14:paraId="295D289F" w14:textId="33811366" w:rsidR="00E31EF8" w:rsidRPr="00D1736D" w:rsidRDefault="00E31EF8" w:rsidP="001D18A7">
      <w:pPr>
        <w:autoSpaceDE w:val="0"/>
        <w:autoSpaceDN w:val="0"/>
        <w:bidi w:val="0"/>
        <w:adjustRightInd w:val="0"/>
        <w:spacing w:after="0" w:line="240" w:lineRule="auto"/>
        <w:rPr>
          <w:rFonts w:cstheme="minorHAnsi"/>
          <w:i/>
          <w:iCs/>
          <w:lang w:val="en-GB"/>
        </w:rPr>
      </w:pPr>
      <w:r w:rsidRPr="00D1736D">
        <w:rPr>
          <w:rFonts w:cstheme="minorHAnsi"/>
          <w:i/>
          <w:iCs/>
        </w:rPr>
        <w:t xml:space="preserve">Melon </w:t>
      </w:r>
      <w:r w:rsidR="005D3916">
        <w:rPr>
          <w:rFonts w:cstheme="minorHAnsi"/>
          <w:i/>
          <w:iCs/>
        </w:rPr>
        <w:t>y</w:t>
      </w:r>
      <w:r w:rsidRPr="00D1736D">
        <w:rPr>
          <w:rFonts w:cstheme="minorHAnsi"/>
          <w:i/>
          <w:iCs/>
        </w:rPr>
        <w:t>ield estimation</w:t>
      </w:r>
      <w:r w:rsidR="005D3916">
        <w:rPr>
          <w:rFonts w:cstheme="minorHAnsi"/>
          <w:i/>
          <w:iCs/>
          <w:lang w:val="en-GB"/>
        </w:rPr>
        <w:t xml:space="preserve"> using UAV images and deep learning</w:t>
      </w:r>
    </w:p>
    <w:p w14:paraId="75EC2F61" w14:textId="60D7D9D0" w:rsidR="00E31EF8" w:rsidRPr="00D1736D" w:rsidRDefault="00E31EF8" w:rsidP="001D18A7">
      <w:pPr>
        <w:autoSpaceDE w:val="0"/>
        <w:autoSpaceDN w:val="0"/>
        <w:bidi w:val="0"/>
        <w:adjustRightInd w:val="0"/>
        <w:spacing w:after="0" w:line="240" w:lineRule="auto"/>
        <w:rPr>
          <w:rFonts w:cstheme="minorHAnsi"/>
        </w:rPr>
      </w:pPr>
      <w:r w:rsidRPr="00D1736D">
        <w:rPr>
          <w:rFonts w:cstheme="minorHAnsi"/>
        </w:rPr>
        <w:t>September, 2019</w:t>
      </w:r>
    </w:p>
    <w:p w14:paraId="00E2915B" w14:textId="47D29748" w:rsidR="00E31EF8" w:rsidRPr="00D1736D" w:rsidRDefault="00E31EF8" w:rsidP="001D18A7">
      <w:pPr>
        <w:autoSpaceDE w:val="0"/>
        <w:autoSpaceDN w:val="0"/>
        <w:bidi w:val="0"/>
        <w:adjustRightInd w:val="0"/>
        <w:spacing w:after="0" w:line="240" w:lineRule="auto"/>
        <w:rPr>
          <w:rFonts w:cstheme="minorHAnsi"/>
        </w:rPr>
      </w:pPr>
      <w:r w:rsidRPr="00D1736D">
        <w:rPr>
          <w:rFonts w:cstheme="minorHAnsi"/>
        </w:rPr>
        <w:t>Supervisors: Prof. Yael Edan and Dr. Iftach Klapp</w:t>
      </w:r>
    </w:p>
    <w:p w14:paraId="0EEEFFF1" w14:textId="77777777" w:rsidR="00E31EF8" w:rsidRPr="00D1736D" w:rsidRDefault="00E31EF8" w:rsidP="001D18A7">
      <w:pPr>
        <w:autoSpaceDE w:val="0"/>
        <w:autoSpaceDN w:val="0"/>
        <w:bidi w:val="0"/>
        <w:adjustRightInd w:val="0"/>
        <w:spacing w:after="0" w:line="240" w:lineRule="auto"/>
        <w:rPr>
          <w:rFonts w:cstheme="minorHAnsi"/>
          <w:b/>
          <w:bCs/>
        </w:rPr>
      </w:pPr>
      <w:r w:rsidRPr="00D1736D">
        <w:rPr>
          <w:rFonts w:cstheme="minorHAnsi"/>
          <w:b/>
          <w:bCs/>
        </w:rPr>
        <w:t>Ben-Gurion University of the Negev</w:t>
      </w:r>
    </w:p>
    <w:p w14:paraId="01DD76A8" w14:textId="77777777" w:rsidR="00E31EF8" w:rsidRPr="00D1736D" w:rsidRDefault="00E31EF8" w:rsidP="001D18A7">
      <w:pPr>
        <w:autoSpaceDE w:val="0"/>
        <w:autoSpaceDN w:val="0"/>
        <w:bidi w:val="0"/>
        <w:adjustRightInd w:val="0"/>
        <w:spacing w:after="0" w:line="240" w:lineRule="auto"/>
        <w:rPr>
          <w:rFonts w:cstheme="minorHAnsi"/>
          <w:b/>
          <w:bCs/>
        </w:rPr>
      </w:pPr>
      <w:r w:rsidRPr="00D1736D">
        <w:rPr>
          <w:rFonts w:cstheme="minorHAnsi"/>
          <w:b/>
          <w:bCs/>
        </w:rPr>
        <w:t>Faculty of Engineering Sciences</w:t>
      </w:r>
    </w:p>
    <w:p w14:paraId="281DA931" w14:textId="77777777" w:rsidR="00E31EF8" w:rsidRPr="00D1736D" w:rsidRDefault="00E31EF8" w:rsidP="001D18A7">
      <w:pPr>
        <w:autoSpaceDE w:val="0"/>
        <w:autoSpaceDN w:val="0"/>
        <w:bidi w:val="0"/>
        <w:adjustRightInd w:val="0"/>
        <w:spacing w:after="0" w:line="240" w:lineRule="auto"/>
        <w:rPr>
          <w:rFonts w:cstheme="minorHAnsi"/>
        </w:rPr>
      </w:pPr>
      <w:r w:rsidRPr="00D1736D">
        <w:rPr>
          <w:rFonts w:cstheme="minorHAnsi"/>
        </w:rPr>
        <w:t>Department of Industrial Engineering and Management</w:t>
      </w:r>
    </w:p>
    <w:p w14:paraId="14F087B2" w14:textId="77777777" w:rsidR="00E31EF8" w:rsidRPr="00D1736D" w:rsidRDefault="00E31EF8" w:rsidP="001D18A7">
      <w:pPr>
        <w:autoSpaceDE w:val="0"/>
        <w:autoSpaceDN w:val="0"/>
        <w:bidi w:val="0"/>
        <w:adjustRightInd w:val="0"/>
        <w:spacing w:after="0" w:line="240" w:lineRule="auto"/>
        <w:rPr>
          <w:rFonts w:cstheme="minorHAnsi"/>
        </w:rPr>
      </w:pPr>
      <w:r w:rsidRPr="00D1736D">
        <w:rPr>
          <w:rFonts w:cstheme="minorHAnsi"/>
        </w:rPr>
        <w:t>Marcus Family Campus, Ben-Gurion University of the Negev, Israel</w:t>
      </w:r>
    </w:p>
    <w:p w14:paraId="0B4B652C" w14:textId="5A8F2EE9" w:rsidR="00FF14D6" w:rsidRDefault="00E31EF8" w:rsidP="001D18A7">
      <w:pPr>
        <w:bidi w:val="0"/>
        <w:rPr>
          <w:rFonts w:eastAsia="Century" w:cstheme="minorHAnsi"/>
          <w:sz w:val="24"/>
          <w:szCs w:val="24"/>
          <w:lang w:bidi="en-US"/>
        </w:rPr>
      </w:pPr>
      <w:r w:rsidRPr="00D1736D">
        <w:rPr>
          <w:rFonts w:cstheme="minorHAnsi"/>
        </w:rPr>
        <w:t>P.O.B. 653 8410501 Be’er Sheva</w:t>
      </w:r>
    </w:p>
    <w:p w14:paraId="420775B0" w14:textId="77777777" w:rsidR="00FF14D6" w:rsidRDefault="00FF14D6" w:rsidP="001D18A7">
      <w:pPr>
        <w:bidi w:val="0"/>
        <w:rPr>
          <w:rFonts w:eastAsia="Century" w:cstheme="minorHAnsi"/>
          <w:sz w:val="24"/>
          <w:szCs w:val="24"/>
          <w:lang w:bidi="en-US"/>
        </w:rPr>
      </w:pPr>
      <w:r>
        <w:rPr>
          <w:rFonts w:eastAsia="Century" w:cstheme="minorHAnsi"/>
          <w:sz w:val="24"/>
          <w:szCs w:val="24"/>
          <w:lang w:bidi="en-US"/>
        </w:rPr>
        <w:br w:type="page"/>
      </w:r>
    </w:p>
    <w:p w14:paraId="333AC0FF" w14:textId="77777777" w:rsidR="00FF14D6" w:rsidRPr="00D1736D" w:rsidRDefault="00FF14D6" w:rsidP="001D18A7">
      <w:pPr>
        <w:jc w:val="center"/>
        <w:rPr>
          <w:rFonts w:cstheme="minorHAnsi"/>
          <w:sz w:val="24"/>
          <w:szCs w:val="32"/>
          <w:rtl/>
        </w:rPr>
      </w:pPr>
      <w:r w:rsidRPr="00D1736D">
        <w:rPr>
          <w:rFonts w:cstheme="minorHAnsi"/>
          <w:sz w:val="24"/>
          <w:szCs w:val="32"/>
        </w:rPr>
        <w:lastRenderedPageBreak/>
        <w:t>Ben-Gurion University of the Negev</w:t>
      </w:r>
      <w:r w:rsidRPr="00D1736D">
        <w:rPr>
          <w:rFonts w:cstheme="minorHAnsi"/>
          <w:sz w:val="24"/>
          <w:szCs w:val="32"/>
        </w:rPr>
        <w:br/>
        <w:t>Faculty of Engineering Sciences</w:t>
      </w:r>
    </w:p>
    <w:p w14:paraId="6923730B" w14:textId="77777777" w:rsidR="00FF14D6" w:rsidRPr="00D1736D" w:rsidRDefault="00FF14D6" w:rsidP="001D18A7">
      <w:pPr>
        <w:bidi w:val="0"/>
        <w:spacing w:line="360" w:lineRule="auto"/>
        <w:jc w:val="center"/>
        <w:rPr>
          <w:rFonts w:cstheme="minorHAnsi"/>
          <w:b/>
          <w:bCs/>
          <w:color w:val="4472C4" w:themeColor="accent1"/>
          <w:sz w:val="52"/>
          <w:szCs w:val="52"/>
        </w:rPr>
      </w:pPr>
      <w:r w:rsidRPr="00D1736D">
        <w:rPr>
          <w:rFonts w:cstheme="minorHAnsi"/>
          <w:sz w:val="24"/>
          <w:szCs w:val="32"/>
        </w:rPr>
        <w:t>Department of Industrial Engineering and Management</w:t>
      </w:r>
    </w:p>
    <w:p w14:paraId="10015A52" w14:textId="77777777" w:rsidR="00FF14D6" w:rsidRPr="00D1736D" w:rsidRDefault="00FF14D6" w:rsidP="001D18A7">
      <w:pPr>
        <w:bidi w:val="0"/>
        <w:spacing w:line="360" w:lineRule="auto"/>
        <w:jc w:val="center"/>
        <w:rPr>
          <w:rFonts w:cstheme="minorHAnsi"/>
          <w:b/>
          <w:bCs/>
          <w:color w:val="4472C4" w:themeColor="accent1"/>
          <w:sz w:val="48"/>
          <w:szCs w:val="48"/>
          <w:lang w:val="en-GB"/>
        </w:rPr>
      </w:pPr>
    </w:p>
    <w:p w14:paraId="1EF2AFCB" w14:textId="77777777" w:rsidR="00FF14D6" w:rsidRPr="00D1736D" w:rsidRDefault="00FF14D6" w:rsidP="001D18A7">
      <w:pPr>
        <w:bidi w:val="0"/>
        <w:spacing w:line="360" w:lineRule="auto"/>
        <w:jc w:val="center"/>
        <w:rPr>
          <w:rFonts w:cstheme="minorHAnsi"/>
          <w:b/>
          <w:bCs/>
          <w:color w:val="4472C4" w:themeColor="accent1"/>
          <w:sz w:val="48"/>
          <w:szCs w:val="48"/>
          <w:lang w:val="en-GB"/>
        </w:rPr>
      </w:pPr>
      <w:r w:rsidRPr="00D1736D">
        <w:rPr>
          <w:rFonts w:cstheme="minorHAnsi"/>
          <w:b/>
          <w:bCs/>
          <w:color w:val="4472C4" w:themeColor="accent1"/>
          <w:sz w:val="48"/>
          <w:szCs w:val="48"/>
          <w:lang w:val="en-GB"/>
        </w:rPr>
        <w:t xml:space="preserve">Melon yield estimation </w:t>
      </w:r>
    </w:p>
    <w:p w14:paraId="5F4EB478" w14:textId="77777777" w:rsidR="00FF14D6" w:rsidRPr="00D1736D" w:rsidRDefault="00FF14D6" w:rsidP="001D18A7">
      <w:pPr>
        <w:bidi w:val="0"/>
        <w:spacing w:line="360" w:lineRule="auto"/>
        <w:jc w:val="center"/>
        <w:rPr>
          <w:rFonts w:cstheme="minorHAnsi"/>
          <w:b/>
          <w:bCs/>
          <w:color w:val="4472C4" w:themeColor="accent1"/>
          <w:sz w:val="48"/>
          <w:szCs w:val="48"/>
          <w:lang w:val="en-GB"/>
        </w:rPr>
      </w:pPr>
      <w:r w:rsidRPr="00D1736D">
        <w:rPr>
          <w:rFonts w:cstheme="minorHAnsi"/>
          <w:b/>
          <w:bCs/>
          <w:color w:val="4472C4" w:themeColor="accent1"/>
          <w:sz w:val="48"/>
          <w:szCs w:val="48"/>
          <w:lang w:val="en-GB"/>
        </w:rPr>
        <w:t>using</w:t>
      </w:r>
    </w:p>
    <w:p w14:paraId="696E427F" w14:textId="77777777" w:rsidR="00FF14D6" w:rsidRPr="00D1736D" w:rsidRDefault="00FF14D6" w:rsidP="001D18A7">
      <w:pPr>
        <w:bidi w:val="0"/>
        <w:spacing w:line="360" w:lineRule="auto"/>
        <w:jc w:val="center"/>
        <w:rPr>
          <w:rFonts w:cstheme="minorHAnsi"/>
          <w:b/>
          <w:bCs/>
          <w:color w:val="4472C4" w:themeColor="accent1"/>
          <w:sz w:val="48"/>
          <w:szCs w:val="48"/>
          <w:lang w:val="en-GB"/>
        </w:rPr>
      </w:pPr>
      <w:r w:rsidRPr="00D1736D">
        <w:rPr>
          <w:rFonts w:cstheme="minorHAnsi"/>
          <w:b/>
          <w:bCs/>
          <w:color w:val="4472C4" w:themeColor="accent1"/>
          <w:sz w:val="48"/>
          <w:szCs w:val="48"/>
          <w:lang w:val="en-GB"/>
        </w:rPr>
        <w:t xml:space="preserve"> UAV images and deep learning</w:t>
      </w:r>
    </w:p>
    <w:p w14:paraId="3D978288" w14:textId="78777372" w:rsidR="00FF14D6" w:rsidRDefault="00FF14D6" w:rsidP="001D18A7">
      <w:pPr>
        <w:bidi w:val="0"/>
        <w:jc w:val="center"/>
        <w:rPr>
          <w:rFonts w:cstheme="minorHAnsi"/>
          <w:sz w:val="28"/>
          <w:szCs w:val="28"/>
        </w:rPr>
      </w:pPr>
      <w:r>
        <w:rPr>
          <w:rFonts w:cstheme="minorHAnsi"/>
          <w:sz w:val="28"/>
          <w:szCs w:val="28"/>
        </w:rPr>
        <w:t xml:space="preserve">             </w:t>
      </w:r>
      <w:r w:rsidRPr="00FF14D6">
        <w:rPr>
          <w:rFonts w:cstheme="minorHAnsi"/>
          <w:sz w:val="28"/>
          <w:szCs w:val="28"/>
        </w:rPr>
        <w:t>Name: Aharon Kalantar</w:t>
      </w:r>
    </w:p>
    <w:p w14:paraId="2E6DE5D4" w14:textId="6FC06710" w:rsidR="00FF14D6" w:rsidRPr="00FF14D6" w:rsidRDefault="00FF14D6" w:rsidP="00B214CA">
      <w:pPr>
        <w:bidi w:val="0"/>
        <w:ind w:left="720" w:firstLine="720"/>
        <w:rPr>
          <w:rFonts w:cstheme="minorHAnsi"/>
          <w:sz w:val="28"/>
          <w:szCs w:val="28"/>
        </w:rPr>
      </w:pPr>
      <w:r w:rsidRPr="00FF14D6">
        <w:rPr>
          <w:rFonts w:cstheme="minorHAnsi"/>
          <w:sz w:val="28"/>
          <w:szCs w:val="28"/>
        </w:rPr>
        <w:t xml:space="preserve">Academic </w:t>
      </w:r>
      <w:r w:rsidRPr="00D1736D">
        <w:rPr>
          <w:rFonts w:cstheme="minorHAnsi"/>
          <w:sz w:val="28"/>
          <w:szCs w:val="28"/>
        </w:rPr>
        <w:t>Supervisors</w:t>
      </w:r>
      <w:r w:rsidRPr="00FF14D6">
        <w:rPr>
          <w:rFonts w:cstheme="minorHAnsi"/>
          <w:sz w:val="28"/>
          <w:szCs w:val="28"/>
        </w:rPr>
        <w:t xml:space="preserve">: Prof. Yael </w:t>
      </w:r>
      <w:ins w:id="2" w:author="Yael Edan" w:date="2019-09-22T12:19:00Z">
        <w:r w:rsidR="00B214CA">
          <w:rPr>
            <w:rFonts w:cstheme="minorHAnsi"/>
            <w:sz w:val="28"/>
            <w:szCs w:val="28"/>
          </w:rPr>
          <w:t>E</w:t>
        </w:r>
      </w:ins>
      <w:del w:id="3" w:author="Yael Edan" w:date="2019-09-22T12:19:00Z">
        <w:r w:rsidRPr="00FF14D6" w:rsidDel="00B214CA">
          <w:rPr>
            <w:rFonts w:cstheme="minorHAnsi"/>
            <w:sz w:val="28"/>
            <w:szCs w:val="28"/>
          </w:rPr>
          <w:delText>I</w:delText>
        </w:r>
      </w:del>
      <w:r w:rsidRPr="00FF14D6">
        <w:rPr>
          <w:rFonts w:cstheme="minorHAnsi"/>
          <w:sz w:val="28"/>
          <w:szCs w:val="28"/>
        </w:rPr>
        <w:t>dan</w:t>
      </w:r>
    </w:p>
    <w:p w14:paraId="6D8CB448" w14:textId="18A60ECA" w:rsidR="00FF14D6" w:rsidRPr="00FF14D6" w:rsidRDefault="00FF14D6" w:rsidP="001D18A7">
      <w:pPr>
        <w:bidi w:val="0"/>
        <w:jc w:val="center"/>
        <w:rPr>
          <w:rFonts w:cstheme="minorHAnsi"/>
          <w:sz w:val="28"/>
          <w:szCs w:val="28"/>
        </w:rPr>
      </w:pPr>
      <w:r>
        <w:rPr>
          <w:rFonts w:cstheme="minorHAnsi"/>
          <w:sz w:val="28"/>
          <w:szCs w:val="28"/>
        </w:rPr>
        <w:t xml:space="preserve">                       </w:t>
      </w:r>
      <w:r w:rsidRPr="00FF14D6">
        <w:rPr>
          <w:rFonts w:cstheme="minorHAnsi"/>
          <w:sz w:val="28"/>
          <w:szCs w:val="28"/>
        </w:rPr>
        <w:t>Dr. iftach klapp</w:t>
      </w:r>
    </w:p>
    <w:p w14:paraId="21DFA4CC" w14:textId="59616541" w:rsidR="00FF14D6" w:rsidRDefault="00FF14D6" w:rsidP="001D18A7">
      <w:pPr>
        <w:bidi w:val="0"/>
        <w:spacing w:line="360" w:lineRule="auto"/>
        <w:jc w:val="center"/>
        <w:rPr>
          <w:rFonts w:cstheme="minorHAnsi"/>
          <w:sz w:val="24"/>
          <w:szCs w:val="24"/>
          <w:lang w:val="en-GB"/>
        </w:rPr>
      </w:pPr>
      <w:r w:rsidRPr="00D1736D">
        <w:rPr>
          <w:rFonts w:cstheme="minorHAnsi"/>
          <w:sz w:val="24"/>
          <w:szCs w:val="24"/>
          <w:lang w:val="en-GB"/>
        </w:rPr>
        <w:t>September, 2019</w:t>
      </w:r>
    </w:p>
    <w:p w14:paraId="08765797" w14:textId="3F0B01B0" w:rsidR="00FF14D6" w:rsidRDefault="00FF14D6" w:rsidP="001D18A7">
      <w:pPr>
        <w:bidi w:val="0"/>
        <w:spacing w:line="360" w:lineRule="auto"/>
        <w:jc w:val="center"/>
        <w:rPr>
          <w:rFonts w:cstheme="minorHAnsi"/>
          <w:sz w:val="24"/>
          <w:szCs w:val="24"/>
          <w:lang w:val="en-GB"/>
        </w:rPr>
      </w:pPr>
    </w:p>
    <w:p w14:paraId="244CA1DE" w14:textId="2AEA8ED4" w:rsidR="00FF14D6" w:rsidRDefault="00FF14D6" w:rsidP="001D18A7">
      <w:pPr>
        <w:bidi w:val="0"/>
        <w:spacing w:line="360" w:lineRule="auto"/>
        <w:jc w:val="center"/>
        <w:rPr>
          <w:rFonts w:cstheme="minorHAnsi"/>
          <w:sz w:val="24"/>
          <w:szCs w:val="24"/>
          <w:lang w:val="en-GB"/>
        </w:rPr>
      </w:pPr>
    </w:p>
    <w:p w14:paraId="037611F1" w14:textId="639B037F" w:rsidR="00FF14D6" w:rsidRDefault="00FF14D6" w:rsidP="001D18A7">
      <w:pPr>
        <w:bidi w:val="0"/>
        <w:spacing w:line="360" w:lineRule="auto"/>
        <w:jc w:val="center"/>
        <w:rPr>
          <w:rFonts w:cstheme="minorHAnsi"/>
          <w:sz w:val="24"/>
          <w:szCs w:val="24"/>
          <w:lang w:val="en-GB"/>
        </w:rPr>
      </w:pPr>
    </w:p>
    <w:p w14:paraId="4CE1FAC6" w14:textId="145E5D64" w:rsidR="00FF14D6" w:rsidRDefault="00FF14D6" w:rsidP="001D18A7">
      <w:pPr>
        <w:bidi w:val="0"/>
        <w:spacing w:line="360" w:lineRule="auto"/>
        <w:jc w:val="center"/>
        <w:rPr>
          <w:rFonts w:cstheme="minorHAnsi"/>
          <w:sz w:val="24"/>
          <w:szCs w:val="24"/>
          <w:lang w:val="en-GB"/>
        </w:rPr>
      </w:pPr>
    </w:p>
    <w:p w14:paraId="0331888B" w14:textId="1E4FED5A" w:rsidR="00FF14D6" w:rsidRDefault="00FF14D6" w:rsidP="001D18A7">
      <w:pPr>
        <w:bidi w:val="0"/>
        <w:spacing w:line="360" w:lineRule="auto"/>
        <w:jc w:val="center"/>
        <w:rPr>
          <w:rFonts w:cstheme="minorHAnsi"/>
          <w:sz w:val="24"/>
          <w:szCs w:val="24"/>
          <w:lang w:val="en-GB"/>
        </w:rPr>
      </w:pPr>
    </w:p>
    <w:p w14:paraId="7B5159A8" w14:textId="7AE96934" w:rsidR="00FF14D6" w:rsidRDefault="00FF14D6" w:rsidP="001D18A7">
      <w:pPr>
        <w:bidi w:val="0"/>
        <w:spacing w:line="360" w:lineRule="auto"/>
        <w:jc w:val="center"/>
        <w:rPr>
          <w:rFonts w:cstheme="minorHAnsi"/>
          <w:sz w:val="24"/>
          <w:szCs w:val="24"/>
          <w:lang w:val="en-GB"/>
        </w:rPr>
      </w:pPr>
    </w:p>
    <w:p w14:paraId="37464909" w14:textId="77777777" w:rsidR="00FF14D6" w:rsidRDefault="00FF14D6" w:rsidP="001D18A7">
      <w:pPr>
        <w:bidi w:val="0"/>
        <w:rPr>
          <w:rFonts w:eastAsia="Century" w:cstheme="minorHAnsi"/>
          <w:sz w:val="23"/>
          <w:szCs w:val="23"/>
          <w:lang w:bidi="en-US"/>
        </w:rPr>
      </w:pPr>
      <w:r>
        <w:rPr>
          <w:rFonts w:ascii="TeXGyreHeros-Regular" w:hAnsi="TeXGyreHeros-Regular" w:cs="TeXGyreHeros-Regular"/>
        </w:rPr>
        <w:t>AUTHOR: ............................................................................................ DATE:</w:t>
      </w:r>
      <w:r>
        <w:rPr>
          <w:rFonts w:eastAsia="Century" w:cstheme="minorHAnsi"/>
          <w:sz w:val="23"/>
          <w:szCs w:val="23"/>
          <w:lang w:bidi="en-US"/>
        </w:rPr>
        <w:t xml:space="preserve"> ………………………….</w:t>
      </w:r>
    </w:p>
    <w:p w14:paraId="1FB6FFF5" w14:textId="656AF360" w:rsidR="00FF14D6" w:rsidRDefault="00FF14D6" w:rsidP="001D18A7">
      <w:pPr>
        <w:bidi w:val="0"/>
        <w:rPr>
          <w:rFonts w:eastAsia="Century" w:cstheme="minorHAnsi"/>
          <w:sz w:val="23"/>
          <w:szCs w:val="23"/>
          <w:lang w:bidi="en-US"/>
        </w:rPr>
      </w:pPr>
      <w:r>
        <w:rPr>
          <w:rFonts w:ascii="TeXGyreHeros-Regular" w:hAnsi="TeXGyreHeros-Regular" w:cs="TeXGyreHeros-Regular"/>
        </w:rPr>
        <w:t>SUPERVISOR: ...................................................................................... DATE:</w:t>
      </w:r>
      <w:r>
        <w:rPr>
          <w:rFonts w:eastAsia="Century" w:cstheme="minorHAnsi"/>
          <w:sz w:val="23"/>
          <w:szCs w:val="23"/>
          <w:lang w:bidi="en-US"/>
        </w:rPr>
        <w:t xml:space="preserve"> ………………………….</w:t>
      </w:r>
    </w:p>
    <w:p w14:paraId="0E97E775" w14:textId="77777777" w:rsidR="00FF14D6" w:rsidRDefault="00FF14D6" w:rsidP="001D18A7">
      <w:pPr>
        <w:bidi w:val="0"/>
        <w:rPr>
          <w:rFonts w:eastAsia="Century" w:cstheme="minorHAnsi"/>
          <w:sz w:val="23"/>
          <w:szCs w:val="23"/>
          <w:lang w:bidi="en-US"/>
        </w:rPr>
      </w:pPr>
      <w:r>
        <w:rPr>
          <w:rFonts w:ascii="TeXGyreHeros-Regular" w:hAnsi="TeXGyreHeros-Regular" w:cs="TeXGyreHeros-Regular"/>
        </w:rPr>
        <w:t>SUPERVISOR: ...................................................................................... DATE:</w:t>
      </w:r>
      <w:r>
        <w:rPr>
          <w:rFonts w:eastAsia="Century" w:cstheme="minorHAnsi"/>
          <w:sz w:val="23"/>
          <w:szCs w:val="23"/>
          <w:lang w:bidi="en-US"/>
        </w:rPr>
        <w:t xml:space="preserve"> ………………………….</w:t>
      </w:r>
    </w:p>
    <w:p w14:paraId="642EAD86" w14:textId="4161A0C4" w:rsidR="00E31EF8" w:rsidRPr="00D1736D" w:rsidRDefault="00FF14D6" w:rsidP="001D18A7">
      <w:pPr>
        <w:bidi w:val="0"/>
        <w:rPr>
          <w:rFonts w:eastAsia="Century" w:cstheme="minorHAnsi"/>
          <w:sz w:val="23"/>
          <w:szCs w:val="23"/>
          <w:lang w:bidi="en-US"/>
        </w:rPr>
      </w:pPr>
      <w:r>
        <w:rPr>
          <w:rFonts w:ascii="TeXGyreHeros-Regular" w:hAnsi="TeXGyreHeros-Regular" w:cs="TeXGyreHeros-Regular"/>
        </w:rPr>
        <w:t>CHAIRMAN OF GRADUATE STUDIES COMMITTEE: ............................ DATE:</w:t>
      </w:r>
      <w:r>
        <w:rPr>
          <w:rFonts w:eastAsia="Century" w:cstheme="minorHAnsi"/>
          <w:sz w:val="23"/>
          <w:szCs w:val="23"/>
          <w:lang w:bidi="en-US"/>
        </w:rPr>
        <w:t xml:space="preserve"> ………………………….</w:t>
      </w:r>
      <w:r w:rsidR="00E31EF8" w:rsidRPr="00D1736D">
        <w:rPr>
          <w:rFonts w:eastAsia="Century" w:cstheme="minorHAnsi"/>
          <w:sz w:val="23"/>
          <w:szCs w:val="23"/>
          <w:lang w:bidi="en-US"/>
        </w:rPr>
        <w:br w:type="page"/>
      </w:r>
    </w:p>
    <w:p w14:paraId="52DBC607" w14:textId="4279B647" w:rsidR="00F95351" w:rsidRPr="00F95351" w:rsidRDefault="00F95351" w:rsidP="001D18A7">
      <w:pPr>
        <w:autoSpaceDE w:val="0"/>
        <w:autoSpaceDN w:val="0"/>
        <w:bidi w:val="0"/>
        <w:adjustRightInd w:val="0"/>
        <w:spacing w:after="0" w:line="276" w:lineRule="auto"/>
        <w:rPr>
          <w:rFonts w:cstheme="minorHAnsi"/>
          <w:sz w:val="41"/>
          <w:szCs w:val="41"/>
        </w:rPr>
      </w:pPr>
      <w:r>
        <w:rPr>
          <w:rFonts w:cstheme="minorHAnsi"/>
          <w:sz w:val="41"/>
          <w:szCs w:val="41"/>
        </w:rPr>
        <w:lastRenderedPageBreak/>
        <w:t>Abstract</w:t>
      </w:r>
    </w:p>
    <w:p w14:paraId="2D19FF2E" w14:textId="79ABAB29" w:rsidR="002F78AE" w:rsidRPr="00F95351" w:rsidRDefault="00330DE9" w:rsidP="00B214CA">
      <w:pPr>
        <w:pStyle w:val="PRAG"/>
        <w:spacing w:line="276" w:lineRule="auto"/>
        <w:jc w:val="both"/>
        <w:rPr>
          <w:rFonts w:asciiTheme="minorHAnsi" w:eastAsia="Century" w:hAnsiTheme="minorHAnsi" w:cstheme="minorHAnsi"/>
          <w:noProof/>
          <w:sz w:val="23"/>
          <w:szCs w:val="23"/>
          <w:lang w:bidi="en-US"/>
        </w:rPr>
      </w:pPr>
      <w:r w:rsidRPr="00F95351">
        <w:rPr>
          <w:rFonts w:asciiTheme="minorHAnsi" w:eastAsia="Century" w:hAnsiTheme="minorHAnsi" w:cstheme="minorHAnsi"/>
          <w:noProof/>
          <w:sz w:val="23"/>
          <w:szCs w:val="23"/>
          <w:lang w:bidi="en-US"/>
        </w:rPr>
        <w:t xml:space="preserve">This thesis focuses on developing a pipeline algorithm for detection and yield estimation of melons </w:t>
      </w:r>
      <w:del w:id="4" w:author="Yael Edan" w:date="2019-09-22T12:19:00Z">
        <w:r w:rsidRPr="00F95351" w:rsidDel="00B214CA">
          <w:rPr>
            <w:rFonts w:asciiTheme="minorHAnsi" w:eastAsia="Century" w:hAnsiTheme="minorHAnsi" w:cstheme="minorHAnsi"/>
            <w:noProof/>
            <w:sz w:val="23"/>
            <w:szCs w:val="23"/>
            <w:lang w:bidi="en-US"/>
          </w:rPr>
          <w:delText xml:space="preserve">in agricultural environment </w:delText>
        </w:r>
      </w:del>
      <w:ins w:id="5" w:author="Yael Edan" w:date="2019-09-22T12:19:00Z">
        <w:r w:rsidR="00B214CA">
          <w:rPr>
            <w:rFonts w:asciiTheme="minorHAnsi" w:eastAsia="Century" w:hAnsiTheme="minorHAnsi" w:cstheme="minorHAnsi"/>
            <w:noProof/>
            <w:sz w:val="23"/>
            <w:szCs w:val="23"/>
            <w:lang w:bidi="en-US"/>
          </w:rPr>
          <w:t xml:space="preserve">in the field </w:t>
        </w:r>
      </w:ins>
      <w:r w:rsidRPr="00F95351">
        <w:rPr>
          <w:rFonts w:asciiTheme="minorHAnsi" w:eastAsia="Century" w:hAnsiTheme="minorHAnsi" w:cstheme="minorHAnsi"/>
          <w:noProof/>
          <w:sz w:val="23"/>
          <w:szCs w:val="23"/>
          <w:lang w:bidi="en-US"/>
        </w:rPr>
        <w:t xml:space="preserve">using color images acquired from a digital camera mounted on an unmanned aerial vehicle. </w:t>
      </w:r>
      <w:r w:rsidR="008A157B" w:rsidRPr="00F95351">
        <w:rPr>
          <w:rFonts w:asciiTheme="minorHAnsi" w:eastAsia="Century" w:hAnsiTheme="minorHAnsi" w:cstheme="minorHAnsi"/>
          <w:noProof/>
          <w:sz w:val="23"/>
          <w:szCs w:val="23"/>
          <w:lang w:bidi="en-US"/>
        </w:rPr>
        <w:t>T</w:t>
      </w:r>
      <w:r w:rsidRPr="00F95351">
        <w:rPr>
          <w:rFonts w:asciiTheme="minorHAnsi" w:eastAsia="Century" w:hAnsiTheme="minorHAnsi" w:cstheme="minorHAnsi"/>
          <w:noProof/>
          <w:sz w:val="23"/>
          <w:szCs w:val="23"/>
          <w:lang w:bidi="en-US"/>
        </w:rPr>
        <w:t xml:space="preserve">he system </w:t>
      </w:r>
      <w:r w:rsidR="00B22BAD" w:rsidRPr="00F95351">
        <w:rPr>
          <w:rFonts w:asciiTheme="minorHAnsi" w:eastAsia="Century" w:hAnsiTheme="minorHAnsi" w:cstheme="minorHAnsi"/>
          <w:noProof/>
          <w:sz w:val="23"/>
          <w:szCs w:val="23"/>
          <w:lang w:bidi="en-US"/>
        </w:rPr>
        <w:t>receives</w:t>
      </w:r>
      <w:r w:rsidRPr="00F95351">
        <w:rPr>
          <w:rFonts w:asciiTheme="minorHAnsi" w:eastAsia="Century" w:hAnsiTheme="minorHAnsi" w:cstheme="minorHAnsi"/>
          <w:noProof/>
          <w:sz w:val="23"/>
          <w:szCs w:val="23"/>
          <w:lang w:bidi="en-US"/>
        </w:rPr>
        <w:t xml:space="preserve"> as input an aerial RGB image of a melon field, and the output is a report that includes each melon's location and</w:t>
      </w:r>
      <w:r w:rsidR="00F95351">
        <w:rPr>
          <w:rFonts w:asciiTheme="minorHAnsi" w:eastAsia="Century" w:hAnsiTheme="minorHAnsi" w:cstheme="minorHAnsi"/>
          <w:noProof/>
          <w:sz w:val="23"/>
          <w:szCs w:val="23"/>
          <w:lang w:bidi="en-US"/>
        </w:rPr>
        <w:t xml:space="preserve"> estimated</w:t>
      </w:r>
      <w:r w:rsidRPr="00F95351">
        <w:rPr>
          <w:rFonts w:asciiTheme="minorHAnsi" w:eastAsia="Century" w:hAnsiTheme="minorHAnsi" w:cstheme="minorHAnsi"/>
          <w:noProof/>
          <w:sz w:val="23"/>
          <w:szCs w:val="23"/>
          <w:lang w:bidi="en-US"/>
        </w:rPr>
        <w:t xml:space="preserve"> weight. </w:t>
      </w:r>
    </w:p>
    <w:p w14:paraId="6A875128" w14:textId="1667544E" w:rsidR="00C71DEC" w:rsidRPr="00F95351" w:rsidRDefault="00C71DEC" w:rsidP="001D18A7">
      <w:pPr>
        <w:pStyle w:val="PRAG"/>
        <w:spacing w:line="276" w:lineRule="auto"/>
        <w:jc w:val="both"/>
        <w:rPr>
          <w:rFonts w:asciiTheme="minorHAnsi" w:eastAsia="Century" w:hAnsiTheme="minorHAnsi" w:cstheme="minorHAnsi"/>
          <w:noProof/>
          <w:sz w:val="23"/>
          <w:szCs w:val="23"/>
          <w:lang w:bidi="en-US"/>
        </w:rPr>
      </w:pPr>
      <w:r w:rsidRPr="00F95351">
        <w:rPr>
          <w:rFonts w:asciiTheme="minorHAnsi" w:eastAsia="Century" w:hAnsiTheme="minorHAnsi" w:cstheme="minorHAnsi"/>
          <w:noProof/>
          <w:sz w:val="23"/>
          <w:szCs w:val="23"/>
          <w:lang w:bidi="en-US"/>
        </w:rPr>
        <w:t xml:space="preserve">One of the motivations for implementing such </w:t>
      </w:r>
      <w:ins w:id="6" w:author="Yael Edan" w:date="2019-09-22T12:20:00Z">
        <w:r w:rsidR="00B214CA">
          <w:rPr>
            <w:rFonts w:asciiTheme="minorHAnsi" w:eastAsia="Century" w:hAnsiTheme="minorHAnsi" w:cstheme="minorHAnsi"/>
            <w:noProof/>
            <w:sz w:val="23"/>
            <w:szCs w:val="23"/>
            <w:lang w:bidi="en-US"/>
          </w:rPr>
          <w:t xml:space="preserve">a </w:t>
        </w:r>
      </w:ins>
      <w:r w:rsidRPr="00F95351">
        <w:rPr>
          <w:rFonts w:asciiTheme="minorHAnsi" w:eastAsia="Century" w:hAnsiTheme="minorHAnsi" w:cstheme="minorHAnsi"/>
          <w:noProof/>
          <w:sz w:val="23"/>
          <w:szCs w:val="23"/>
          <w:lang w:bidi="en-US"/>
        </w:rPr>
        <w:t xml:space="preserve">system </w:t>
      </w:r>
      <w:ins w:id="7" w:author="Yael Edan" w:date="2019-09-22T12:20:00Z">
        <w:r w:rsidR="00B214CA">
          <w:rPr>
            <w:rFonts w:asciiTheme="minorHAnsi" w:eastAsia="Century" w:hAnsiTheme="minorHAnsi" w:cstheme="minorHAnsi"/>
            <w:noProof/>
            <w:sz w:val="23"/>
            <w:szCs w:val="23"/>
            <w:lang w:bidi="en-US"/>
          </w:rPr>
          <w:t xml:space="preserve">is </w:t>
        </w:r>
      </w:ins>
      <w:r w:rsidRPr="00F95351">
        <w:rPr>
          <w:rFonts w:asciiTheme="minorHAnsi" w:eastAsia="Century" w:hAnsiTheme="minorHAnsi" w:cstheme="minorHAnsi"/>
          <w:noProof/>
          <w:sz w:val="23"/>
          <w:szCs w:val="23"/>
          <w:lang w:bidi="en-US"/>
        </w:rPr>
        <w:t>related to the fact that estimating yield production before harvesting is considered as a labor intensive task, since it requires a detailed account of accumulated yield and general yield distribution, in addition to detailed measurements of melon size and location.</w:t>
      </w:r>
    </w:p>
    <w:p w14:paraId="39B1165A" w14:textId="3FFF544C" w:rsidR="00BE10E8" w:rsidRPr="00F95351" w:rsidRDefault="002F78AE" w:rsidP="00B214CA">
      <w:pPr>
        <w:pStyle w:val="PRAG"/>
        <w:spacing w:line="276" w:lineRule="auto"/>
        <w:jc w:val="both"/>
        <w:rPr>
          <w:rFonts w:asciiTheme="minorHAnsi" w:eastAsia="Century" w:hAnsiTheme="minorHAnsi" w:cstheme="minorHAnsi"/>
          <w:noProof/>
          <w:sz w:val="23"/>
          <w:szCs w:val="23"/>
          <w:lang w:bidi="en-US"/>
        </w:rPr>
      </w:pPr>
      <w:r w:rsidRPr="00F95351">
        <w:rPr>
          <w:rFonts w:asciiTheme="minorHAnsi" w:eastAsia="Century" w:hAnsiTheme="minorHAnsi" w:cstheme="minorHAnsi"/>
          <w:noProof/>
          <w:sz w:val="23"/>
          <w:szCs w:val="23"/>
          <w:lang w:bidi="en-US"/>
        </w:rPr>
        <w:t>The problem of object detection and yield estimation in agricultural environments using computer vision methods has been studied for many decades.</w:t>
      </w:r>
      <w:r w:rsidR="008A157B" w:rsidRPr="00F95351">
        <w:rPr>
          <w:rFonts w:asciiTheme="minorHAnsi" w:eastAsia="Century" w:hAnsiTheme="minorHAnsi" w:cstheme="minorHAnsi"/>
          <w:noProof/>
          <w:sz w:val="23"/>
          <w:szCs w:val="23"/>
          <w:lang w:bidi="en-US"/>
        </w:rPr>
        <w:t xml:space="preserve"> Promising advancements in deep neural network algorithms have shown impressive performance in solving many problems of object detection. However,</w:t>
      </w:r>
      <w:r w:rsidRPr="00F95351">
        <w:rPr>
          <w:rFonts w:asciiTheme="minorHAnsi" w:eastAsia="Century" w:hAnsiTheme="minorHAnsi" w:cstheme="minorHAnsi"/>
          <w:noProof/>
          <w:sz w:val="23"/>
          <w:szCs w:val="23"/>
          <w:lang w:bidi="en-US"/>
        </w:rPr>
        <w:t xml:space="preserve"> </w:t>
      </w:r>
      <w:r w:rsidR="008A157B" w:rsidRPr="00F95351">
        <w:rPr>
          <w:rFonts w:asciiTheme="minorHAnsi" w:eastAsia="Century" w:hAnsiTheme="minorHAnsi" w:cstheme="minorHAnsi"/>
          <w:noProof/>
          <w:sz w:val="23"/>
          <w:szCs w:val="23"/>
          <w:lang w:bidi="en-US"/>
        </w:rPr>
        <w:t>d</w:t>
      </w:r>
      <w:r w:rsidR="00C71DEC" w:rsidRPr="00F95351">
        <w:rPr>
          <w:rFonts w:asciiTheme="minorHAnsi" w:eastAsia="Century" w:hAnsiTheme="minorHAnsi" w:cstheme="minorHAnsi"/>
          <w:noProof/>
          <w:sz w:val="23"/>
          <w:szCs w:val="23"/>
          <w:lang w:bidi="en-US"/>
        </w:rPr>
        <w:t>espite the wide research in this field, only a few commercialized agricultural applications use computer vision based models</w:t>
      </w:r>
      <w:ins w:id="8" w:author="Yael Edan" w:date="2019-09-22T12:20:00Z">
        <w:r w:rsidR="00B214CA">
          <w:rPr>
            <w:rFonts w:asciiTheme="minorHAnsi" w:eastAsia="Century" w:hAnsiTheme="minorHAnsi" w:cstheme="minorHAnsi"/>
            <w:noProof/>
            <w:sz w:val="23"/>
            <w:szCs w:val="23"/>
            <w:lang w:bidi="en-US"/>
          </w:rPr>
          <w:t>. This is</w:t>
        </w:r>
      </w:ins>
      <w:del w:id="9" w:author="Yael Edan" w:date="2019-09-22T12:20:00Z">
        <w:r w:rsidR="00C71DEC" w:rsidRPr="00F95351" w:rsidDel="00B214CA">
          <w:rPr>
            <w:rFonts w:asciiTheme="minorHAnsi" w:eastAsia="Century" w:hAnsiTheme="minorHAnsi" w:cstheme="minorHAnsi"/>
            <w:noProof/>
            <w:sz w:val="23"/>
            <w:szCs w:val="23"/>
            <w:lang w:bidi="en-US"/>
          </w:rPr>
          <w:delText>, that is</w:delText>
        </w:r>
      </w:del>
      <w:r w:rsidR="00C71DEC" w:rsidRPr="00F95351">
        <w:rPr>
          <w:rFonts w:asciiTheme="minorHAnsi" w:eastAsia="Century" w:hAnsiTheme="minorHAnsi" w:cstheme="minorHAnsi"/>
          <w:noProof/>
          <w:sz w:val="23"/>
          <w:szCs w:val="23"/>
          <w:lang w:bidi="en-US"/>
        </w:rPr>
        <w:t xml:space="preserve"> because</w:t>
      </w:r>
      <w:r w:rsidR="00F93C10" w:rsidRPr="00F95351">
        <w:rPr>
          <w:rFonts w:asciiTheme="minorHAnsi" w:eastAsia="Century" w:hAnsiTheme="minorHAnsi" w:cstheme="minorHAnsi"/>
          <w:noProof/>
          <w:sz w:val="23"/>
          <w:szCs w:val="23"/>
          <w:lang w:bidi="en-US"/>
        </w:rPr>
        <w:t xml:space="preserve"> detecting objects in </w:t>
      </w:r>
      <w:ins w:id="10" w:author="Yael Edan" w:date="2019-09-22T12:20:00Z">
        <w:r w:rsidR="00B214CA">
          <w:rPr>
            <w:rFonts w:asciiTheme="minorHAnsi" w:eastAsia="Century" w:hAnsiTheme="minorHAnsi" w:cstheme="minorHAnsi"/>
            <w:noProof/>
            <w:sz w:val="23"/>
            <w:szCs w:val="23"/>
            <w:lang w:bidi="en-US"/>
          </w:rPr>
          <w:t>a</w:t>
        </w:r>
      </w:ins>
      <w:del w:id="11" w:author="Yael Edan" w:date="2019-09-22T12:20:00Z">
        <w:r w:rsidR="00F93C10" w:rsidRPr="00F95351" w:rsidDel="00B214CA">
          <w:rPr>
            <w:rFonts w:asciiTheme="minorHAnsi" w:eastAsia="Century" w:hAnsiTheme="minorHAnsi" w:cstheme="minorHAnsi"/>
            <w:noProof/>
            <w:sz w:val="23"/>
            <w:szCs w:val="23"/>
            <w:lang w:bidi="en-US"/>
          </w:rPr>
          <w:delText>the</w:delText>
        </w:r>
      </w:del>
      <w:r w:rsidR="00F93C10" w:rsidRPr="00F95351">
        <w:rPr>
          <w:rFonts w:asciiTheme="minorHAnsi" w:eastAsia="Century" w:hAnsiTheme="minorHAnsi" w:cstheme="minorHAnsi"/>
          <w:noProof/>
          <w:sz w:val="23"/>
          <w:szCs w:val="23"/>
          <w:lang w:bidi="en-US"/>
        </w:rPr>
        <w:t xml:space="preserve"> real world scene is considered a difficult task </w:t>
      </w:r>
      <w:ins w:id="12" w:author="Yael Edan" w:date="2019-09-22T12:20:00Z">
        <w:r w:rsidR="00B214CA">
          <w:rPr>
            <w:rFonts w:asciiTheme="minorHAnsi" w:eastAsia="Century" w:hAnsiTheme="minorHAnsi" w:cstheme="minorHAnsi"/>
            <w:noProof/>
            <w:sz w:val="23"/>
            <w:szCs w:val="23"/>
            <w:lang w:bidi="en-US"/>
          </w:rPr>
          <w:t>and further complicated in the</w:t>
        </w:r>
      </w:ins>
      <w:del w:id="13" w:author="Yael Edan" w:date="2019-09-22T12:21:00Z">
        <w:r w:rsidR="00F93C10" w:rsidRPr="00F95351" w:rsidDel="00B214CA">
          <w:rPr>
            <w:rFonts w:asciiTheme="minorHAnsi" w:eastAsia="Century" w:hAnsiTheme="minorHAnsi" w:cstheme="minorHAnsi"/>
            <w:noProof/>
            <w:sz w:val="23"/>
            <w:szCs w:val="23"/>
            <w:lang w:bidi="en-US"/>
          </w:rPr>
          <w:delText>specially in</w:delText>
        </w:r>
      </w:del>
      <w:r w:rsidR="00F93C10" w:rsidRPr="00F95351">
        <w:rPr>
          <w:rFonts w:asciiTheme="minorHAnsi" w:eastAsia="Century" w:hAnsiTheme="minorHAnsi" w:cstheme="minorHAnsi"/>
          <w:noProof/>
          <w:sz w:val="23"/>
          <w:szCs w:val="23"/>
          <w:lang w:bidi="en-US"/>
        </w:rPr>
        <w:t xml:space="preserve"> complex and unstructured</w:t>
      </w:r>
      <w:r w:rsidR="00C71DEC" w:rsidRPr="00F95351">
        <w:rPr>
          <w:rFonts w:asciiTheme="minorHAnsi" w:eastAsia="Century" w:hAnsiTheme="minorHAnsi" w:cstheme="minorHAnsi"/>
          <w:noProof/>
          <w:sz w:val="23"/>
          <w:szCs w:val="23"/>
          <w:lang w:bidi="en-US"/>
        </w:rPr>
        <w:t xml:space="preserve"> agricultural environment</w:t>
      </w:r>
      <w:r w:rsidR="00F93C10" w:rsidRPr="00F95351">
        <w:rPr>
          <w:rFonts w:asciiTheme="minorHAnsi" w:eastAsia="Century" w:hAnsiTheme="minorHAnsi" w:cstheme="minorHAnsi"/>
          <w:noProof/>
          <w:sz w:val="23"/>
          <w:szCs w:val="23"/>
          <w:lang w:bidi="en-US"/>
        </w:rPr>
        <w:t>.</w:t>
      </w:r>
      <w:r w:rsidR="008A157B" w:rsidRPr="00F95351">
        <w:rPr>
          <w:rFonts w:asciiTheme="minorHAnsi" w:eastAsia="Century" w:hAnsiTheme="minorHAnsi" w:cstheme="minorHAnsi"/>
          <w:noProof/>
          <w:sz w:val="23"/>
          <w:szCs w:val="23"/>
          <w:lang w:bidi="en-US"/>
        </w:rPr>
        <w:t xml:space="preserve"> In addition, </w:t>
      </w:r>
      <w:r w:rsidR="00BE10E8" w:rsidRPr="00F95351">
        <w:rPr>
          <w:rFonts w:asciiTheme="minorHAnsi" w:eastAsia="Century" w:hAnsiTheme="minorHAnsi" w:cstheme="minorHAnsi"/>
          <w:noProof/>
          <w:sz w:val="23"/>
          <w:szCs w:val="23"/>
          <w:lang w:bidi="en-US"/>
        </w:rPr>
        <w:t>much</w:t>
      </w:r>
      <w:r w:rsidR="008A157B" w:rsidRPr="00F95351">
        <w:rPr>
          <w:rFonts w:asciiTheme="minorHAnsi" w:eastAsia="Century" w:hAnsiTheme="minorHAnsi" w:cstheme="minorHAnsi"/>
          <w:noProof/>
          <w:sz w:val="23"/>
          <w:szCs w:val="23"/>
          <w:lang w:bidi="en-US"/>
        </w:rPr>
        <w:t xml:space="preserve"> of the published work </w:t>
      </w:r>
      <w:del w:id="14" w:author="Yael Edan" w:date="2019-09-22T12:21:00Z">
        <w:r w:rsidR="008A157B" w:rsidRPr="00F95351" w:rsidDel="00B214CA">
          <w:rPr>
            <w:rFonts w:asciiTheme="minorHAnsi" w:eastAsia="Century" w:hAnsiTheme="minorHAnsi" w:cstheme="minorHAnsi"/>
            <w:noProof/>
            <w:sz w:val="23"/>
            <w:szCs w:val="23"/>
            <w:lang w:bidi="en-US"/>
          </w:rPr>
          <w:delText xml:space="preserve">has </w:delText>
        </w:r>
      </w:del>
      <w:r w:rsidR="008A157B" w:rsidRPr="00F95351">
        <w:rPr>
          <w:rFonts w:asciiTheme="minorHAnsi" w:eastAsia="Century" w:hAnsiTheme="minorHAnsi" w:cstheme="minorHAnsi"/>
          <w:noProof/>
          <w:sz w:val="23"/>
          <w:szCs w:val="23"/>
          <w:lang w:bidi="en-US"/>
        </w:rPr>
        <w:t xml:space="preserve">focused on improving the accuracy of algorithms to accurately predict the number of fruits within images. However, in this work, we try </w:t>
      </w:r>
      <w:r w:rsidR="00BE10E8" w:rsidRPr="00F95351">
        <w:rPr>
          <w:rFonts w:asciiTheme="minorHAnsi" w:eastAsia="Century" w:hAnsiTheme="minorHAnsi" w:cstheme="minorHAnsi"/>
          <w:noProof/>
          <w:sz w:val="23"/>
          <w:szCs w:val="23"/>
          <w:lang w:bidi="en-US"/>
        </w:rPr>
        <w:t xml:space="preserve">establish a system which will not only predict the number of the fruits but </w:t>
      </w:r>
      <w:ins w:id="15" w:author="Yael Edan" w:date="2019-09-22T12:21:00Z">
        <w:r w:rsidR="00B214CA">
          <w:rPr>
            <w:rFonts w:asciiTheme="minorHAnsi" w:eastAsia="Century" w:hAnsiTheme="minorHAnsi" w:cstheme="minorHAnsi"/>
            <w:noProof/>
            <w:sz w:val="23"/>
            <w:szCs w:val="23"/>
            <w:lang w:bidi="en-US"/>
          </w:rPr>
          <w:t xml:space="preserve">will </w:t>
        </w:r>
      </w:ins>
      <w:r w:rsidR="00BE10E8" w:rsidRPr="00F95351">
        <w:rPr>
          <w:rFonts w:asciiTheme="minorHAnsi" w:eastAsia="Century" w:hAnsiTheme="minorHAnsi" w:cstheme="minorHAnsi"/>
          <w:noProof/>
          <w:sz w:val="23"/>
          <w:szCs w:val="23"/>
          <w:lang w:bidi="en-US"/>
        </w:rPr>
        <w:t xml:space="preserve">also estimate the actual weight of each fruit. </w:t>
      </w:r>
    </w:p>
    <w:p w14:paraId="06FB0B66" w14:textId="77777777" w:rsidR="00B214CA" w:rsidRDefault="00BE10E8" w:rsidP="00B214CA">
      <w:pPr>
        <w:pStyle w:val="PRAG"/>
        <w:spacing w:line="276" w:lineRule="auto"/>
        <w:jc w:val="both"/>
        <w:rPr>
          <w:ins w:id="16" w:author="Yael Edan" w:date="2019-09-22T12:22:00Z"/>
          <w:rFonts w:asciiTheme="minorHAnsi" w:eastAsia="Century" w:hAnsiTheme="minorHAnsi" w:cstheme="minorHAnsi"/>
          <w:noProof/>
          <w:sz w:val="23"/>
          <w:szCs w:val="23"/>
          <w:lang w:bidi="en-US"/>
        </w:rPr>
      </w:pPr>
      <w:del w:id="17" w:author="Yael Edan" w:date="2019-09-22T12:21:00Z">
        <w:r w:rsidRPr="00F95351" w:rsidDel="00B214CA">
          <w:rPr>
            <w:rFonts w:asciiTheme="minorHAnsi" w:eastAsia="Century" w:hAnsiTheme="minorHAnsi" w:cstheme="minorHAnsi"/>
            <w:noProof/>
            <w:sz w:val="23"/>
            <w:szCs w:val="23"/>
            <w:lang w:bidi="en-US"/>
          </w:rPr>
          <w:delText xml:space="preserve">For that, </w:delText>
        </w:r>
      </w:del>
      <w:ins w:id="18" w:author="Yael Edan" w:date="2019-09-22T12:21:00Z">
        <w:r w:rsidR="00B214CA">
          <w:rPr>
            <w:rFonts w:asciiTheme="minorHAnsi" w:eastAsia="Century" w:hAnsiTheme="minorHAnsi" w:cstheme="minorHAnsi"/>
            <w:noProof/>
            <w:sz w:val="23"/>
            <w:szCs w:val="23"/>
            <w:lang w:bidi="en-US"/>
          </w:rPr>
          <w:t>T</w:t>
        </w:r>
      </w:ins>
      <w:del w:id="19" w:author="Yael Edan" w:date="2019-09-22T12:21:00Z">
        <w:r w:rsidRPr="00F95351" w:rsidDel="00B214CA">
          <w:rPr>
            <w:rFonts w:asciiTheme="minorHAnsi" w:eastAsia="Century" w:hAnsiTheme="minorHAnsi" w:cstheme="minorHAnsi"/>
            <w:noProof/>
            <w:sz w:val="23"/>
            <w:szCs w:val="23"/>
            <w:lang w:bidi="en-US"/>
          </w:rPr>
          <w:delText>t</w:delText>
        </w:r>
      </w:del>
      <w:r w:rsidRPr="00F95351">
        <w:rPr>
          <w:rFonts w:asciiTheme="minorHAnsi" w:eastAsia="Century" w:hAnsiTheme="minorHAnsi" w:cstheme="minorHAnsi"/>
          <w:noProof/>
          <w:sz w:val="23"/>
          <w:szCs w:val="23"/>
          <w:lang w:bidi="en-US"/>
        </w:rPr>
        <w:t>wo different methods have been developed</w:t>
      </w:r>
      <w:del w:id="20" w:author="Yael Edan" w:date="2019-09-22T12:21:00Z">
        <w:r w:rsidRPr="00F95351" w:rsidDel="00B214CA">
          <w:rPr>
            <w:rFonts w:asciiTheme="minorHAnsi" w:eastAsia="Century" w:hAnsiTheme="minorHAnsi" w:cstheme="minorHAnsi"/>
            <w:noProof/>
            <w:sz w:val="23"/>
            <w:szCs w:val="23"/>
            <w:lang w:bidi="en-US"/>
          </w:rPr>
          <w:delText xml:space="preserve"> to achieve the goals mentioned above</w:delText>
        </w:r>
      </w:del>
      <w:r w:rsidRPr="00F95351">
        <w:rPr>
          <w:rFonts w:asciiTheme="minorHAnsi" w:eastAsia="Century" w:hAnsiTheme="minorHAnsi" w:cstheme="minorHAnsi"/>
          <w:noProof/>
          <w:sz w:val="23"/>
          <w:szCs w:val="23"/>
          <w:lang w:bidi="en-US"/>
        </w:rPr>
        <w:t xml:space="preserve">. The first method relies on an algorithm pipeline composed of </w:t>
      </w:r>
      <w:ins w:id="21" w:author="Yael Edan" w:date="2019-09-22T12:21:00Z">
        <w:r w:rsidR="00B214CA">
          <w:rPr>
            <w:rFonts w:asciiTheme="minorHAnsi" w:eastAsia="Century" w:hAnsiTheme="minorHAnsi" w:cstheme="minorHAnsi"/>
            <w:noProof/>
            <w:sz w:val="23"/>
            <w:szCs w:val="23"/>
            <w:lang w:bidi="en-US"/>
          </w:rPr>
          <w:t xml:space="preserve">a </w:t>
        </w:r>
      </w:ins>
      <w:r w:rsidRPr="00F95351">
        <w:rPr>
          <w:rFonts w:asciiTheme="minorHAnsi" w:eastAsia="Century" w:hAnsiTheme="minorHAnsi" w:cstheme="minorHAnsi"/>
          <w:noProof/>
          <w:sz w:val="23"/>
          <w:szCs w:val="23"/>
          <w:lang w:bidi="en-US"/>
        </w:rPr>
        <w:t xml:space="preserve">classical and light CNN algorithm that requires less computational effort. The second </w:t>
      </w:r>
      <w:ins w:id="22" w:author="Yael Edan" w:date="2019-09-22T12:21:00Z">
        <w:r w:rsidR="00B214CA">
          <w:rPr>
            <w:rFonts w:asciiTheme="minorHAnsi" w:eastAsia="Century" w:hAnsiTheme="minorHAnsi" w:cstheme="minorHAnsi"/>
            <w:noProof/>
            <w:sz w:val="23"/>
            <w:szCs w:val="23"/>
            <w:lang w:bidi="en-US"/>
          </w:rPr>
          <w:t xml:space="preserve">method is </w:t>
        </w:r>
      </w:ins>
      <w:r w:rsidRPr="00F95351">
        <w:rPr>
          <w:rFonts w:asciiTheme="minorHAnsi" w:eastAsia="Century" w:hAnsiTheme="minorHAnsi" w:cstheme="minorHAnsi"/>
          <w:noProof/>
          <w:sz w:val="23"/>
          <w:szCs w:val="23"/>
          <w:lang w:bidi="en-US"/>
        </w:rPr>
        <w:t>based on deep learning methods and solve</w:t>
      </w:r>
      <w:ins w:id="23" w:author="Yael Edan" w:date="2019-09-22T12:21:00Z">
        <w:r w:rsidR="00B214CA">
          <w:rPr>
            <w:rFonts w:asciiTheme="minorHAnsi" w:eastAsia="Century" w:hAnsiTheme="minorHAnsi" w:cstheme="minorHAnsi"/>
            <w:noProof/>
            <w:sz w:val="23"/>
            <w:szCs w:val="23"/>
            <w:lang w:bidi="en-US"/>
          </w:rPr>
          <w:t>s</w:t>
        </w:r>
      </w:ins>
      <w:r w:rsidRPr="00F95351">
        <w:rPr>
          <w:rFonts w:asciiTheme="minorHAnsi" w:eastAsia="Century" w:hAnsiTheme="minorHAnsi" w:cstheme="minorHAnsi"/>
          <w:noProof/>
          <w:sz w:val="23"/>
          <w:szCs w:val="23"/>
          <w:lang w:bidi="en-US"/>
        </w:rPr>
        <w:t xml:space="preserve"> the drawbacks </w:t>
      </w:r>
      <w:ins w:id="24" w:author="Yael Edan" w:date="2019-09-22T12:22:00Z">
        <w:r w:rsidR="00B214CA">
          <w:rPr>
            <w:rFonts w:asciiTheme="minorHAnsi" w:eastAsia="Century" w:hAnsiTheme="minorHAnsi" w:cstheme="minorHAnsi"/>
            <w:noProof/>
            <w:sz w:val="23"/>
            <w:szCs w:val="23"/>
            <w:lang w:bidi="en-US"/>
          </w:rPr>
          <w:t>that rose</w:t>
        </w:r>
      </w:ins>
      <w:del w:id="25" w:author="Yael Edan" w:date="2019-09-22T12:22:00Z">
        <w:r w:rsidRPr="00F95351" w:rsidDel="00B214CA">
          <w:rPr>
            <w:rFonts w:asciiTheme="minorHAnsi" w:eastAsia="Century" w:hAnsiTheme="minorHAnsi" w:cstheme="minorHAnsi"/>
            <w:noProof/>
            <w:sz w:val="23"/>
            <w:szCs w:val="23"/>
            <w:lang w:bidi="en-US"/>
          </w:rPr>
          <w:delText>arise</w:delText>
        </w:r>
      </w:del>
      <w:r w:rsidRPr="00F95351">
        <w:rPr>
          <w:rFonts w:asciiTheme="minorHAnsi" w:eastAsia="Century" w:hAnsiTheme="minorHAnsi" w:cstheme="minorHAnsi"/>
          <w:noProof/>
          <w:sz w:val="23"/>
          <w:szCs w:val="23"/>
          <w:lang w:bidi="en-US"/>
        </w:rPr>
        <w:t xml:space="preserve"> from the first method.</w:t>
      </w:r>
      <w:r w:rsidR="00B22BAD" w:rsidRPr="00F95351">
        <w:rPr>
          <w:rFonts w:asciiTheme="minorHAnsi" w:eastAsia="Century" w:hAnsiTheme="minorHAnsi" w:cstheme="minorHAnsi"/>
          <w:noProof/>
          <w:sz w:val="23"/>
          <w:szCs w:val="23"/>
          <w:lang w:bidi="en-US"/>
        </w:rPr>
        <w:t xml:space="preserve">  A dedicated experiment was performed in order to acquire data for </w:t>
      </w:r>
      <w:del w:id="26" w:author="Yael Edan" w:date="2019-09-22T12:22:00Z">
        <w:r w:rsidR="00B22BAD" w:rsidRPr="00F95351" w:rsidDel="00B214CA">
          <w:rPr>
            <w:rFonts w:asciiTheme="minorHAnsi" w:eastAsia="Century" w:hAnsiTheme="minorHAnsi" w:cstheme="minorHAnsi"/>
            <w:noProof/>
            <w:sz w:val="23"/>
            <w:szCs w:val="23"/>
            <w:lang w:bidi="en-US"/>
          </w:rPr>
          <w:delText xml:space="preserve">training </w:delText>
        </w:r>
      </w:del>
      <w:r w:rsidR="00B22BAD" w:rsidRPr="00F95351">
        <w:rPr>
          <w:rFonts w:asciiTheme="minorHAnsi" w:eastAsia="Century" w:hAnsiTheme="minorHAnsi" w:cstheme="minorHAnsi"/>
          <w:noProof/>
          <w:sz w:val="23"/>
          <w:szCs w:val="23"/>
          <w:lang w:bidi="en-US"/>
        </w:rPr>
        <w:t xml:space="preserve">both methods. </w:t>
      </w:r>
    </w:p>
    <w:p w14:paraId="43A20224" w14:textId="6E2C965C" w:rsidR="000911C4" w:rsidRPr="00F95351" w:rsidRDefault="00B22BAD" w:rsidP="00B214CA">
      <w:pPr>
        <w:pStyle w:val="PRAG"/>
        <w:spacing w:line="276" w:lineRule="auto"/>
        <w:jc w:val="both"/>
        <w:rPr>
          <w:rFonts w:asciiTheme="minorHAnsi" w:eastAsia="Century" w:hAnsiTheme="minorHAnsi" w:cstheme="minorHAnsi"/>
          <w:noProof/>
          <w:sz w:val="23"/>
          <w:szCs w:val="23"/>
          <w:lang w:bidi="en-US"/>
        </w:rPr>
      </w:pPr>
      <w:r w:rsidRPr="00B214CA">
        <w:rPr>
          <w:rFonts w:asciiTheme="minorHAnsi" w:eastAsia="Century" w:hAnsiTheme="minorHAnsi" w:cstheme="minorHAnsi"/>
          <w:noProof/>
          <w:sz w:val="23"/>
          <w:szCs w:val="23"/>
          <w:highlight w:val="yellow"/>
          <w:lang w:bidi="en-US"/>
          <w:rPrChange w:id="27" w:author="Yael Edan" w:date="2019-09-22T12:22:00Z">
            <w:rPr>
              <w:rFonts w:asciiTheme="minorHAnsi" w:eastAsia="Century" w:hAnsiTheme="minorHAnsi" w:cstheme="minorHAnsi"/>
              <w:noProof/>
              <w:sz w:val="23"/>
              <w:szCs w:val="23"/>
              <w:lang w:bidi="en-US"/>
            </w:rPr>
          </w:rPrChange>
        </w:rPr>
        <w:t>Results show high detection and promising level of yield estimation.</w:t>
      </w:r>
      <w:ins w:id="28" w:author="Yael Edan" w:date="2019-09-22T12:22:00Z">
        <w:r w:rsidR="00B214CA">
          <w:rPr>
            <w:rFonts w:asciiTheme="minorHAnsi" w:eastAsia="Century" w:hAnsiTheme="minorHAnsi" w:cstheme="minorHAnsi"/>
            <w:noProof/>
            <w:sz w:val="23"/>
            <w:szCs w:val="23"/>
            <w:lang w:bidi="en-US"/>
          </w:rPr>
          <w:t xml:space="preserve"> ADD quantiative results</w:t>
        </w:r>
      </w:ins>
    </w:p>
    <w:p w14:paraId="765E7C2B" w14:textId="30DE6320" w:rsidR="0016149A" w:rsidRPr="00F95351" w:rsidRDefault="000911C4" w:rsidP="001D18A7">
      <w:pPr>
        <w:pStyle w:val="PRAG"/>
        <w:spacing w:line="276" w:lineRule="auto"/>
        <w:jc w:val="both"/>
        <w:rPr>
          <w:rFonts w:asciiTheme="minorHAnsi" w:eastAsia="Century" w:hAnsiTheme="minorHAnsi" w:cstheme="minorHAnsi"/>
          <w:noProof/>
          <w:sz w:val="23"/>
          <w:szCs w:val="23"/>
          <w:lang w:bidi="en-US"/>
        </w:rPr>
      </w:pPr>
      <w:r w:rsidRPr="00F95351">
        <w:rPr>
          <w:rFonts w:asciiTheme="minorHAnsi" w:eastAsia="Century" w:hAnsiTheme="minorHAnsi" w:cstheme="minorHAnsi"/>
          <w:noProof/>
          <w:sz w:val="23"/>
          <w:szCs w:val="23"/>
          <w:lang w:bidi="en-US"/>
        </w:rPr>
        <w:t>The main contribution of this thesis is empirical evidence that the automation of this agriculture task can be obtained using an engineered system</w:t>
      </w:r>
      <w:r w:rsidR="00330DE9" w:rsidRPr="00F95351">
        <w:rPr>
          <w:rFonts w:asciiTheme="minorHAnsi" w:eastAsia="Century" w:hAnsiTheme="minorHAnsi" w:cstheme="minorHAnsi"/>
          <w:noProof/>
          <w:sz w:val="23"/>
          <w:szCs w:val="23"/>
          <w:lang w:bidi="en-US"/>
        </w:rPr>
        <w:t xml:space="preserve">. </w:t>
      </w:r>
      <w:r w:rsidR="00F95351" w:rsidRPr="00F95351">
        <w:rPr>
          <w:rFonts w:asciiTheme="minorHAnsi" w:eastAsia="Century" w:hAnsiTheme="minorHAnsi" w:cstheme="minorHAnsi"/>
          <w:noProof/>
          <w:sz w:val="23"/>
          <w:szCs w:val="23"/>
          <w:lang w:bidi="en-US"/>
        </w:rPr>
        <w:t>With further fine-tuning of the algorithm</w:t>
      </w:r>
      <w:r w:rsidR="005D3916">
        <w:rPr>
          <w:rFonts w:asciiTheme="minorHAnsi" w:eastAsia="Century" w:hAnsiTheme="minorHAnsi" w:cstheme="minorHAnsi"/>
          <w:noProof/>
          <w:sz w:val="23"/>
          <w:szCs w:val="23"/>
          <w:lang w:bidi="en-US"/>
        </w:rPr>
        <w:t xml:space="preserve"> pipeline,</w:t>
      </w:r>
      <w:r w:rsidR="00F95351" w:rsidRPr="00F95351">
        <w:rPr>
          <w:rFonts w:asciiTheme="minorHAnsi" w:eastAsia="Century" w:hAnsiTheme="minorHAnsi" w:cstheme="minorHAnsi"/>
          <w:noProof/>
          <w:sz w:val="23"/>
          <w:szCs w:val="23"/>
          <w:lang w:bidi="en-US"/>
        </w:rPr>
        <w:t xml:space="preserve"> th</w:t>
      </w:r>
      <w:ins w:id="29" w:author="Yael Edan" w:date="2019-09-22T12:22:00Z">
        <w:r w:rsidR="00B214CA">
          <w:rPr>
            <w:rFonts w:asciiTheme="minorHAnsi" w:eastAsia="Century" w:hAnsiTheme="minorHAnsi" w:cstheme="minorHAnsi"/>
            <w:noProof/>
            <w:sz w:val="23"/>
            <w:szCs w:val="23"/>
            <w:lang w:bidi="en-US"/>
          </w:rPr>
          <w:t>e</w:t>
        </w:r>
      </w:ins>
      <w:del w:id="30" w:author="Yael Edan" w:date="2019-09-22T12:22:00Z">
        <w:r w:rsidR="00F95351" w:rsidRPr="00F95351" w:rsidDel="00B214CA">
          <w:rPr>
            <w:rFonts w:asciiTheme="minorHAnsi" w:eastAsia="Century" w:hAnsiTheme="minorHAnsi" w:cstheme="minorHAnsi"/>
            <w:noProof/>
            <w:sz w:val="23"/>
            <w:szCs w:val="23"/>
            <w:lang w:bidi="en-US"/>
          </w:rPr>
          <w:delText>o</w:delText>
        </w:r>
      </w:del>
      <w:r w:rsidR="00F95351" w:rsidRPr="00F95351">
        <w:rPr>
          <w:rFonts w:asciiTheme="minorHAnsi" w:eastAsia="Century" w:hAnsiTheme="minorHAnsi" w:cstheme="minorHAnsi"/>
          <w:noProof/>
          <w:sz w:val="23"/>
          <w:szCs w:val="23"/>
          <w:lang w:bidi="en-US"/>
        </w:rPr>
        <w:t>se methods could potentially become productive</w:t>
      </w:r>
      <w:r w:rsidR="00330DE9" w:rsidRPr="00F95351">
        <w:rPr>
          <w:rFonts w:asciiTheme="minorHAnsi" w:eastAsia="Century" w:hAnsiTheme="minorHAnsi" w:cstheme="minorHAnsi"/>
          <w:noProof/>
          <w:sz w:val="23"/>
          <w:szCs w:val="23"/>
          <w:lang w:bidi="en-US"/>
        </w:rPr>
        <w:t>.</w:t>
      </w:r>
    </w:p>
    <w:p w14:paraId="066DDF7B" w14:textId="77777777" w:rsidR="0016149A" w:rsidRDefault="0016149A" w:rsidP="001D18A7">
      <w:pPr>
        <w:autoSpaceDE w:val="0"/>
        <w:autoSpaceDN w:val="0"/>
        <w:bidi w:val="0"/>
        <w:adjustRightInd w:val="0"/>
        <w:spacing w:after="0" w:line="240" w:lineRule="auto"/>
        <w:rPr>
          <w:rFonts w:cstheme="minorHAnsi"/>
          <w:sz w:val="41"/>
          <w:szCs w:val="41"/>
        </w:rPr>
      </w:pPr>
    </w:p>
    <w:p w14:paraId="402318CC" w14:textId="3B9952FD" w:rsidR="0016149A" w:rsidRPr="00F95351" w:rsidRDefault="00F95351" w:rsidP="001D18A7">
      <w:pPr>
        <w:spacing w:line="276" w:lineRule="auto"/>
        <w:ind w:right="-630"/>
        <w:jc w:val="both"/>
        <w:rPr>
          <w:rFonts w:cstheme="minorHAnsi" w:hint="cs"/>
          <w:sz w:val="23"/>
          <w:szCs w:val="23"/>
          <w:rtl/>
        </w:rPr>
      </w:pPr>
      <w:r>
        <w:rPr>
          <w:rFonts w:cstheme="minorHAnsi"/>
          <w:b/>
          <w:bCs/>
          <w:sz w:val="23"/>
          <w:szCs w:val="23"/>
        </w:rPr>
        <w:t xml:space="preserve">             </w:t>
      </w:r>
      <w:r w:rsidR="0016149A" w:rsidRPr="00F95351">
        <w:rPr>
          <w:rFonts w:cstheme="minorHAnsi"/>
          <w:b/>
          <w:bCs/>
          <w:sz w:val="23"/>
          <w:szCs w:val="23"/>
        </w:rPr>
        <w:t xml:space="preserve">Keywords: </w:t>
      </w:r>
      <w:r w:rsidR="0016149A" w:rsidRPr="00F95351">
        <w:rPr>
          <w:rFonts w:cstheme="minorHAnsi"/>
          <w:sz w:val="23"/>
          <w:szCs w:val="23"/>
        </w:rPr>
        <w:t>Computer vision, Precision agriculture, Fruit detection, deep convolutional neural networks, Yield estimating/prediction, Weight estimating/prediction, Melon</w:t>
      </w:r>
    </w:p>
    <w:p w14:paraId="64047619" w14:textId="21CE67B9" w:rsidR="00330DE9" w:rsidRDefault="00330DE9" w:rsidP="001D18A7">
      <w:pPr>
        <w:autoSpaceDE w:val="0"/>
        <w:autoSpaceDN w:val="0"/>
        <w:bidi w:val="0"/>
        <w:adjustRightInd w:val="0"/>
        <w:spacing w:after="0" w:line="240" w:lineRule="auto"/>
        <w:rPr>
          <w:rFonts w:cstheme="minorHAnsi"/>
          <w:sz w:val="41"/>
          <w:szCs w:val="41"/>
        </w:rPr>
      </w:pPr>
      <w:r>
        <w:rPr>
          <w:rFonts w:cstheme="minorHAnsi"/>
          <w:sz w:val="41"/>
          <w:szCs w:val="41"/>
        </w:rPr>
        <w:br w:type="page"/>
      </w:r>
    </w:p>
    <w:p w14:paraId="42169950" w14:textId="1904B0EF" w:rsidR="00E31EF8" w:rsidRPr="00D1736D" w:rsidRDefault="00E31EF8" w:rsidP="001D18A7">
      <w:pPr>
        <w:autoSpaceDE w:val="0"/>
        <w:autoSpaceDN w:val="0"/>
        <w:bidi w:val="0"/>
        <w:adjustRightInd w:val="0"/>
        <w:spacing w:after="0" w:line="240" w:lineRule="auto"/>
        <w:rPr>
          <w:rFonts w:cstheme="minorHAnsi"/>
          <w:sz w:val="41"/>
          <w:szCs w:val="41"/>
        </w:rPr>
      </w:pPr>
      <w:r w:rsidRPr="00D1736D">
        <w:rPr>
          <w:rFonts w:cstheme="minorHAnsi"/>
          <w:sz w:val="41"/>
          <w:szCs w:val="41"/>
        </w:rPr>
        <w:lastRenderedPageBreak/>
        <w:t>Publications</w:t>
      </w:r>
    </w:p>
    <w:p w14:paraId="57255B09" w14:textId="77777777" w:rsidR="00E31EF8" w:rsidRPr="00D1736D" w:rsidRDefault="00E31EF8" w:rsidP="001D18A7">
      <w:pPr>
        <w:autoSpaceDE w:val="0"/>
        <w:autoSpaceDN w:val="0"/>
        <w:bidi w:val="0"/>
        <w:adjustRightInd w:val="0"/>
        <w:spacing w:after="0" w:line="240" w:lineRule="auto"/>
        <w:rPr>
          <w:rFonts w:cstheme="minorHAnsi"/>
          <w:sz w:val="41"/>
          <w:szCs w:val="41"/>
        </w:rPr>
      </w:pPr>
    </w:p>
    <w:p w14:paraId="780466BA" w14:textId="674C3AB4" w:rsidR="00E31EF8" w:rsidRPr="00D1736D" w:rsidRDefault="00E31EF8" w:rsidP="00B214CA">
      <w:pPr>
        <w:autoSpaceDE w:val="0"/>
        <w:autoSpaceDN w:val="0"/>
        <w:bidi w:val="0"/>
        <w:adjustRightInd w:val="0"/>
        <w:spacing w:after="0" w:line="240" w:lineRule="auto"/>
        <w:rPr>
          <w:rFonts w:cstheme="minorHAnsi"/>
          <w:sz w:val="23"/>
          <w:szCs w:val="23"/>
        </w:rPr>
      </w:pPr>
      <w:r w:rsidRPr="00D1736D">
        <w:rPr>
          <w:rFonts w:cstheme="minorHAnsi"/>
          <w:sz w:val="23"/>
          <w:szCs w:val="23"/>
        </w:rPr>
        <w:t>This thesis is in part</w:t>
      </w:r>
      <w:ins w:id="31" w:author="Yael Edan" w:date="2019-09-22T12:22:00Z">
        <w:r w:rsidR="00B214CA">
          <w:rPr>
            <w:rFonts w:cstheme="minorHAnsi"/>
            <w:sz w:val="23"/>
            <w:szCs w:val="23"/>
          </w:rPr>
          <w:t>ially</w:t>
        </w:r>
      </w:ins>
      <w:del w:id="32" w:author="Yael Edan" w:date="2019-09-22T12:22:00Z">
        <w:r w:rsidRPr="00D1736D" w:rsidDel="00B214CA">
          <w:rPr>
            <w:rFonts w:cstheme="minorHAnsi"/>
            <w:sz w:val="23"/>
            <w:szCs w:val="23"/>
          </w:rPr>
          <w:delText>ly</w:delText>
        </w:r>
      </w:del>
      <w:r w:rsidRPr="00D1736D">
        <w:rPr>
          <w:rFonts w:cstheme="minorHAnsi"/>
          <w:sz w:val="23"/>
          <w:szCs w:val="23"/>
        </w:rPr>
        <w:t xml:space="preserve"> based on the following publications:</w:t>
      </w:r>
    </w:p>
    <w:p w14:paraId="08387E85" w14:textId="77777777" w:rsidR="000C55EF" w:rsidRPr="00D1736D" w:rsidRDefault="000C55EF" w:rsidP="001D18A7">
      <w:pPr>
        <w:autoSpaceDE w:val="0"/>
        <w:autoSpaceDN w:val="0"/>
        <w:bidi w:val="0"/>
        <w:adjustRightInd w:val="0"/>
        <w:spacing w:after="0" w:line="240" w:lineRule="auto"/>
        <w:rPr>
          <w:rFonts w:cstheme="minorHAnsi"/>
          <w:sz w:val="23"/>
          <w:szCs w:val="23"/>
        </w:rPr>
      </w:pPr>
    </w:p>
    <w:p w14:paraId="5BE5F783" w14:textId="7A5A70C8" w:rsidR="00E31EF8" w:rsidRPr="00D1736D" w:rsidRDefault="00E31EF8" w:rsidP="001D18A7">
      <w:pPr>
        <w:autoSpaceDE w:val="0"/>
        <w:autoSpaceDN w:val="0"/>
        <w:bidi w:val="0"/>
        <w:adjustRightInd w:val="0"/>
        <w:spacing w:after="0" w:line="240" w:lineRule="auto"/>
        <w:rPr>
          <w:rFonts w:cstheme="minorHAnsi"/>
          <w:b/>
          <w:bCs/>
          <w:sz w:val="23"/>
          <w:szCs w:val="23"/>
        </w:rPr>
      </w:pPr>
      <w:r w:rsidRPr="00D1736D">
        <w:rPr>
          <w:rFonts w:cstheme="minorHAnsi"/>
          <w:b/>
          <w:bCs/>
          <w:sz w:val="23"/>
          <w:szCs w:val="23"/>
        </w:rPr>
        <w:t>Journal papers under review</w:t>
      </w:r>
    </w:p>
    <w:p w14:paraId="7AA598E5" w14:textId="77777777" w:rsidR="000C55EF" w:rsidRPr="00D1736D" w:rsidRDefault="000C55EF" w:rsidP="001D18A7">
      <w:pPr>
        <w:autoSpaceDE w:val="0"/>
        <w:autoSpaceDN w:val="0"/>
        <w:bidi w:val="0"/>
        <w:adjustRightInd w:val="0"/>
        <w:spacing w:after="0" w:line="240" w:lineRule="auto"/>
        <w:rPr>
          <w:rFonts w:cstheme="minorHAnsi"/>
          <w:b/>
          <w:bCs/>
          <w:sz w:val="23"/>
          <w:szCs w:val="23"/>
        </w:rPr>
      </w:pPr>
    </w:p>
    <w:p w14:paraId="29C5BD43" w14:textId="277C9A07" w:rsidR="00DC7672" w:rsidRDefault="00E31EF8" w:rsidP="001D18A7">
      <w:pPr>
        <w:autoSpaceDE w:val="0"/>
        <w:autoSpaceDN w:val="0"/>
        <w:bidi w:val="0"/>
        <w:adjustRightInd w:val="0"/>
        <w:spacing w:after="0" w:line="240" w:lineRule="auto"/>
        <w:rPr>
          <w:rFonts w:cstheme="minorHAnsi"/>
          <w:sz w:val="23"/>
          <w:szCs w:val="23"/>
        </w:rPr>
      </w:pPr>
      <w:r w:rsidRPr="00D1736D">
        <w:rPr>
          <w:rFonts w:cstheme="minorHAnsi"/>
          <w:sz w:val="23"/>
          <w:szCs w:val="23"/>
        </w:rPr>
        <w:t xml:space="preserve">1. </w:t>
      </w:r>
      <w:r w:rsidR="00177255" w:rsidRPr="00B214CA">
        <w:rPr>
          <w:rFonts w:cstheme="minorHAnsi"/>
          <w:sz w:val="23"/>
          <w:szCs w:val="23"/>
          <w:rPrChange w:id="33" w:author="Yael Edan" w:date="2019-09-22T12:23:00Z">
            <w:rPr>
              <w:rFonts w:ascii="Arial" w:hAnsi="Arial" w:cs="Arial"/>
              <w:color w:val="222222"/>
              <w:sz w:val="20"/>
              <w:szCs w:val="20"/>
              <w:shd w:val="clear" w:color="auto" w:fill="FFFFFF"/>
            </w:rPr>
          </w:rPrChange>
        </w:rPr>
        <w:t>Dashuta, A</w:t>
      </w:r>
      <w:r w:rsidR="00DC7672" w:rsidRPr="00DC7672">
        <w:rPr>
          <w:rFonts w:cstheme="minorHAnsi"/>
          <w:sz w:val="23"/>
          <w:szCs w:val="23"/>
        </w:rPr>
        <w:t xml:space="preserve">, </w:t>
      </w:r>
      <w:r w:rsidR="00177255" w:rsidRPr="00B214CA">
        <w:rPr>
          <w:rFonts w:cstheme="minorHAnsi"/>
          <w:sz w:val="23"/>
          <w:szCs w:val="23"/>
          <w:rPrChange w:id="34" w:author="Yael Edan" w:date="2019-09-22T12:23:00Z">
            <w:rPr>
              <w:rFonts w:ascii="Arial" w:hAnsi="Arial" w:cs="Arial"/>
              <w:color w:val="222222"/>
              <w:sz w:val="20"/>
              <w:szCs w:val="20"/>
              <w:shd w:val="clear" w:color="auto" w:fill="FFFFFF"/>
            </w:rPr>
          </w:rPrChange>
        </w:rPr>
        <w:t>Kalantar, A.</w:t>
      </w:r>
      <w:r w:rsidR="00DC7672" w:rsidRPr="00DC7672">
        <w:rPr>
          <w:rFonts w:cstheme="minorHAnsi"/>
          <w:sz w:val="23"/>
          <w:szCs w:val="23"/>
        </w:rPr>
        <w:t xml:space="preserve">, </w:t>
      </w:r>
      <w:r w:rsidR="00177255" w:rsidRPr="00DC7672">
        <w:rPr>
          <w:rFonts w:cstheme="minorHAnsi"/>
          <w:sz w:val="23"/>
          <w:szCs w:val="23"/>
        </w:rPr>
        <w:t>Edan</w:t>
      </w:r>
      <w:r w:rsidR="00177255">
        <w:rPr>
          <w:rFonts w:cstheme="minorHAnsi"/>
          <w:sz w:val="23"/>
          <w:szCs w:val="23"/>
        </w:rPr>
        <w:t xml:space="preserve"> </w:t>
      </w:r>
      <w:r w:rsidR="00177255" w:rsidRPr="00DC7672">
        <w:rPr>
          <w:rFonts w:cstheme="minorHAnsi"/>
          <w:sz w:val="23"/>
          <w:szCs w:val="23"/>
        </w:rPr>
        <w:t>Y.</w:t>
      </w:r>
      <w:r w:rsidR="00DC7672" w:rsidRPr="00DC7672">
        <w:rPr>
          <w:rFonts w:cstheme="minorHAnsi"/>
          <w:sz w:val="23"/>
          <w:szCs w:val="23"/>
        </w:rPr>
        <w:t xml:space="preserve">, </w:t>
      </w:r>
      <w:r w:rsidR="00177255" w:rsidRPr="00B214CA">
        <w:rPr>
          <w:rFonts w:cstheme="minorHAnsi"/>
          <w:sz w:val="23"/>
          <w:szCs w:val="23"/>
          <w:rPrChange w:id="35" w:author="Yael Edan" w:date="2019-09-22T12:23:00Z">
            <w:rPr>
              <w:rFonts w:ascii="Arial" w:hAnsi="Arial" w:cs="Arial"/>
              <w:color w:val="222222"/>
              <w:sz w:val="20"/>
              <w:szCs w:val="20"/>
              <w:shd w:val="clear" w:color="auto" w:fill="FFFFFF"/>
            </w:rPr>
          </w:rPrChange>
        </w:rPr>
        <w:t>Dafna, A., Gur, A</w:t>
      </w:r>
      <w:r w:rsidR="00DC7672" w:rsidRPr="00DC7672">
        <w:rPr>
          <w:rFonts w:cstheme="minorHAnsi"/>
          <w:sz w:val="23"/>
          <w:szCs w:val="23"/>
        </w:rPr>
        <w:t xml:space="preserve">, </w:t>
      </w:r>
      <w:r w:rsidR="00177255" w:rsidRPr="00B214CA">
        <w:rPr>
          <w:rFonts w:cstheme="minorHAnsi"/>
          <w:sz w:val="23"/>
          <w:szCs w:val="23"/>
          <w:rPrChange w:id="36" w:author="Yael Edan" w:date="2019-09-22T12:23:00Z">
            <w:rPr>
              <w:rFonts w:ascii="Arial" w:hAnsi="Arial" w:cs="Arial"/>
              <w:color w:val="222222"/>
              <w:sz w:val="20"/>
              <w:szCs w:val="20"/>
              <w:shd w:val="clear" w:color="auto" w:fill="FFFFFF"/>
            </w:rPr>
          </w:rPrChange>
        </w:rPr>
        <w:t>Klapp, I</w:t>
      </w:r>
      <w:ins w:id="37" w:author="Yael Edan" w:date="2019-09-22T12:23:00Z">
        <w:r w:rsidR="00B214CA">
          <w:rPr>
            <w:rFonts w:cstheme="minorHAnsi"/>
            <w:sz w:val="23"/>
            <w:szCs w:val="23"/>
          </w:rPr>
          <w:t>.</w:t>
        </w:r>
      </w:ins>
    </w:p>
    <w:p w14:paraId="169213E8" w14:textId="77777777" w:rsidR="00DC7672" w:rsidRDefault="00DC7672" w:rsidP="001D18A7">
      <w:pPr>
        <w:autoSpaceDE w:val="0"/>
        <w:autoSpaceDN w:val="0"/>
        <w:bidi w:val="0"/>
        <w:adjustRightInd w:val="0"/>
        <w:spacing w:after="0" w:line="240" w:lineRule="auto"/>
        <w:rPr>
          <w:rFonts w:cstheme="minorHAnsi"/>
          <w:sz w:val="23"/>
          <w:szCs w:val="23"/>
        </w:rPr>
      </w:pPr>
      <w:r>
        <w:rPr>
          <w:rFonts w:cstheme="minorHAnsi"/>
          <w:sz w:val="23"/>
          <w:szCs w:val="23"/>
        </w:rPr>
        <w:t xml:space="preserve">     </w:t>
      </w:r>
      <w:r w:rsidRPr="00DC7672">
        <w:rPr>
          <w:rFonts w:cstheme="minorHAnsi"/>
          <w:sz w:val="23"/>
          <w:szCs w:val="23"/>
        </w:rPr>
        <w:t>Estimating open-field melon yield by machine-vision processing of UAV images</w:t>
      </w:r>
      <w:r>
        <w:rPr>
          <w:rFonts w:cstheme="minorHAnsi"/>
          <w:sz w:val="23"/>
          <w:szCs w:val="23"/>
        </w:rPr>
        <w:t xml:space="preserve">  </w:t>
      </w:r>
    </w:p>
    <w:p w14:paraId="026610FF" w14:textId="4459EF31" w:rsidR="00E31EF8" w:rsidRPr="00D1736D" w:rsidRDefault="00DC7672" w:rsidP="001D18A7">
      <w:pPr>
        <w:autoSpaceDE w:val="0"/>
        <w:autoSpaceDN w:val="0"/>
        <w:bidi w:val="0"/>
        <w:adjustRightInd w:val="0"/>
        <w:spacing w:after="0" w:line="240" w:lineRule="auto"/>
        <w:rPr>
          <w:rFonts w:cstheme="minorHAnsi"/>
          <w:sz w:val="23"/>
          <w:szCs w:val="23"/>
        </w:rPr>
      </w:pPr>
      <w:r>
        <w:rPr>
          <w:rFonts w:cstheme="minorHAnsi"/>
          <w:sz w:val="23"/>
          <w:szCs w:val="23"/>
        </w:rPr>
        <w:t xml:space="preserve">    </w:t>
      </w:r>
      <w:r w:rsidR="00E31EF8" w:rsidRPr="00D1736D">
        <w:rPr>
          <w:rFonts w:cstheme="minorHAnsi"/>
          <w:sz w:val="23"/>
          <w:szCs w:val="23"/>
        </w:rPr>
        <w:t>(Chapter 4).</w:t>
      </w:r>
    </w:p>
    <w:p w14:paraId="772432B6" w14:textId="77777777" w:rsidR="000C55EF" w:rsidRPr="00D1736D" w:rsidRDefault="000C55EF" w:rsidP="001D18A7">
      <w:pPr>
        <w:autoSpaceDE w:val="0"/>
        <w:autoSpaceDN w:val="0"/>
        <w:bidi w:val="0"/>
        <w:adjustRightInd w:val="0"/>
        <w:spacing w:after="0" w:line="240" w:lineRule="auto"/>
        <w:rPr>
          <w:rFonts w:cstheme="minorHAnsi"/>
          <w:sz w:val="23"/>
          <w:szCs w:val="23"/>
        </w:rPr>
      </w:pPr>
    </w:p>
    <w:p w14:paraId="56C80B3E" w14:textId="77777777" w:rsidR="00177255" w:rsidRDefault="00E31EF8" w:rsidP="001D18A7">
      <w:pPr>
        <w:autoSpaceDE w:val="0"/>
        <w:autoSpaceDN w:val="0"/>
        <w:bidi w:val="0"/>
        <w:adjustRightInd w:val="0"/>
        <w:spacing w:after="0" w:line="240" w:lineRule="auto"/>
        <w:rPr>
          <w:rFonts w:cstheme="minorHAnsi"/>
          <w:sz w:val="23"/>
          <w:szCs w:val="23"/>
        </w:rPr>
      </w:pPr>
      <w:r w:rsidRPr="00D1736D">
        <w:rPr>
          <w:rFonts w:cstheme="minorHAnsi"/>
          <w:sz w:val="23"/>
          <w:szCs w:val="23"/>
        </w:rPr>
        <w:t>2.</w:t>
      </w:r>
      <w:r w:rsidR="00DC7672">
        <w:rPr>
          <w:rFonts w:cstheme="minorHAnsi"/>
          <w:sz w:val="23"/>
          <w:szCs w:val="23"/>
        </w:rPr>
        <w:t xml:space="preserve"> </w:t>
      </w:r>
      <w:r w:rsidR="00DC7672" w:rsidRPr="00DC7672">
        <w:rPr>
          <w:rFonts w:cstheme="minorHAnsi"/>
          <w:sz w:val="23"/>
          <w:szCs w:val="23"/>
        </w:rPr>
        <w:t>Kalantar</w:t>
      </w:r>
      <w:r w:rsidR="00177255">
        <w:rPr>
          <w:rFonts w:cstheme="minorHAnsi"/>
          <w:sz w:val="23"/>
          <w:szCs w:val="23"/>
        </w:rPr>
        <w:t xml:space="preserve"> A.</w:t>
      </w:r>
      <w:r w:rsidR="00DC7672" w:rsidRPr="00DC7672">
        <w:rPr>
          <w:rFonts w:cstheme="minorHAnsi"/>
          <w:sz w:val="23"/>
          <w:szCs w:val="23"/>
        </w:rPr>
        <w:t>, Edan</w:t>
      </w:r>
      <w:r w:rsidR="00177255">
        <w:rPr>
          <w:rFonts w:cstheme="minorHAnsi"/>
          <w:sz w:val="23"/>
          <w:szCs w:val="23"/>
        </w:rPr>
        <w:t xml:space="preserve"> </w:t>
      </w:r>
      <w:r w:rsidR="00177255" w:rsidRPr="00DC7672">
        <w:rPr>
          <w:rFonts w:cstheme="minorHAnsi"/>
          <w:sz w:val="23"/>
          <w:szCs w:val="23"/>
        </w:rPr>
        <w:t>Y.</w:t>
      </w:r>
      <w:r w:rsidR="00DC7672" w:rsidRPr="00DC7672">
        <w:rPr>
          <w:rFonts w:cstheme="minorHAnsi"/>
          <w:sz w:val="23"/>
          <w:szCs w:val="23"/>
        </w:rPr>
        <w:t>, Gur</w:t>
      </w:r>
      <w:r w:rsidR="00177255">
        <w:rPr>
          <w:rFonts w:cstheme="minorHAnsi"/>
          <w:sz w:val="23"/>
          <w:szCs w:val="23"/>
        </w:rPr>
        <w:t xml:space="preserve"> </w:t>
      </w:r>
      <w:r w:rsidR="00177255" w:rsidRPr="00DC7672">
        <w:rPr>
          <w:rFonts w:cstheme="minorHAnsi"/>
          <w:sz w:val="23"/>
          <w:szCs w:val="23"/>
        </w:rPr>
        <w:t>A.</w:t>
      </w:r>
      <w:r w:rsidR="00DC7672" w:rsidRPr="00DC7672">
        <w:rPr>
          <w:rFonts w:cstheme="minorHAnsi"/>
          <w:sz w:val="23"/>
          <w:szCs w:val="23"/>
        </w:rPr>
        <w:t>, Klapp</w:t>
      </w:r>
      <w:r w:rsidR="00177255">
        <w:rPr>
          <w:rFonts w:cstheme="minorHAnsi"/>
          <w:sz w:val="23"/>
          <w:szCs w:val="23"/>
        </w:rPr>
        <w:t xml:space="preserve"> </w:t>
      </w:r>
      <w:r w:rsidR="00177255" w:rsidRPr="00DC7672">
        <w:rPr>
          <w:rFonts w:cstheme="minorHAnsi"/>
          <w:sz w:val="23"/>
          <w:szCs w:val="23"/>
        </w:rPr>
        <w:t>I.</w:t>
      </w:r>
      <w:r w:rsidR="00DC7672">
        <w:rPr>
          <w:rFonts w:cstheme="minorHAnsi"/>
          <w:sz w:val="23"/>
          <w:szCs w:val="23"/>
        </w:rPr>
        <w:t xml:space="preserve"> </w:t>
      </w:r>
      <w:r w:rsidR="00DC7672" w:rsidRPr="00DC7672">
        <w:rPr>
          <w:rFonts w:cstheme="minorHAnsi"/>
          <w:sz w:val="23"/>
          <w:szCs w:val="23"/>
        </w:rPr>
        <w:t xml:space="preserve">  </w:t>
      </w:r>
      <w:r w:rsidRPr="00D1736D">
        <w:rPr>
          <w:rFonts w:cstheme="minorHAnsi"/>
          <w:sz w:val="23"/>
          <w:szCs w:val="23"/>
        </w:rPr>
        <w:t xml:space="preserve"> </w:t>
      </w:r>
      <w:r w:rsidR="00177255">
        <w:rPr>
          <w:rFonts w:cstheme="minorHAnsi"/>
          <w:sz w:val="23"/>
          <w:szCs w:val="23"/>
        </w:rPr>
        <w:br/>
        <w:t xml:space="preserve">    </w:t>
      </w:r>
      <w:r w:rsidR="00DC7672" w:rsidRPr="00DC7672">
        <w:rPr>
          <w:rFonts w:cstheme="minorHAnsi"/>
          <w:sz w:val="23"/>
          <w:szCs w:val="23"/>
        </w:rPr>
        <w:t>A deep learning system for yield estimation of melons using UAV images</w:t>
      </w:r>
      <w:r w:rsidR="00DC7672">
        <w:rPr>
          <w:rFonts w:cstheme="minorHAnsi"/>
          <w:sz w:val="23"/>
          <w:szCs w:val="23"/>
        </w:rPr>
        <w:t xml:space="preserve"> </w:t>
      </w:r>
    </w:p>
    <w:p w14:paraId="366FC586" w14:textId="78B57F70" w:rsidR="00E31EF8" w:rsidRPr="00D1736D" w:rsidRDefault="00177255" w:rsidP="001D18A7">
      <w:pPr>
        <w:autoSpaceDE w:val="0"/>
        <w:autoSpaceDN w:val="0"/>
        <w:bidi w:val="0"/>
        <w:adjustRightInd w:val="0"/>
        <w:spacing w:after="0" w:line="240" w:lineRule="auto"/>
        <w:rPr>
          <w:rFonts w:cstheme="minorHAnsi"/>
          <w:sz w:val="23"/>
          <w:szCs w:val="23"/>
        </w:rPr>
      </w:pPr>
      <w:r>
        <w:rPr>
          <w:rFonts w:cstheme="minorHAnsi"/>
          <w:sz w:val="23"/>
          <w:szCs w:val="23"/>
        </w:rPr>
        <w:t xml:space="preserve">    </w:t>
      </w:r>
      <w:r w:rsidR="00E31EF8" w:rsidRPr="00D1736D">
        <w:rPr>
          <w:rFonts w:cstheme="minorHAnsi"/>
          <w:sz w:val="23"/>
          <w:szCs w:val="23"/>
        </w:rPr>
        <w:t xml:space="preserve">(Chapter </w:t>
      </w:r>
      <w:r w:rsidR="00DC7672">
        <w:rPr>
          <w:rFonts w:cstheme="minorHAnsi"/>
          <w:sz w:val="23"/>
          <w:szCs w:val="23"/>
        </w:rPr>
        <w:t>5</w:t>
      </w:r>
      <w:r w:rsidR="00E31EF8" w:rsidRPr="00D1736D">
        <w:rPr>
          <w:rFonts w:cstheme="minorHAnsi"/>
          <w:sz w:val="23"/>
          <w:szCs w:val="23"/>
        </w:rPr>
        <w:t>).</w:t>
      </w:r>
    </w:p>
    <w:p w14:paraId="2D995C87" w14:textId="77777777" w:rsidR="000C55EF" w:rsidRPr="00D1736D" w:rsidRDefault="000C55EF" w:rsidP="001D18A7">
      <w:pPr>
        <w:autoSpaceDE w:val="0"/>
        <w:autoSpaceDN w:val="0"/>
        <w:bidi w:val="0"/>
        <w:adjustRightInd w:val="0"/>
        <w:spacing w:after="0" w:line="240" w:lineRule="auto"/>
        <w:rPr>
          <w:rFonts w:cstheme="minorHAnsi"/>
          <w:sz w:val="23"/>
          <w:szCs w:val="23"/>
        </w:rPr>
      </w:pPr>
    </w:p>
    <w:p w14:paraId="4754FAD5" w14:textId="78F96584" w:rsidR="00E31EF8" w:rsidRPr="00D1736D" w:rsidRDefault="00E31EF8" w:rsidP="001D18A7">
      <w:pPr>
        <w:bidi w:val="0"/>
        <w:rPr>
          <w:rFonts w:eastAsia="Century" w:cstheme="minorHAnsi"/>
          <w:sz w:val="23"/>
          <w:szCs w:val="23"/>
          <w:lang w:bidi="en-US"/>
        </w:rPr>
      </w:pPr>
      <w:r w:rsidRPr="00D1736D">
        <w:rPr>
          <w:rFonts w:cstheme="minorHAnsi"/>
          <w:b/>
          <w:bCs/>
          <w:sz w:val="23"/>
          <w:szCs w:val="23"/>
        </w:rPr>
        <w:t>Conference papers</w:t>
      </w:r>
    </w:p>
    <w:p w14:paraId="36543C51" w14:textId="304C206C" w:rsidR="00B214CA" w:rsidRDefault="000C55EF" w:rsidP="00B214CA">
      <w:pPr>
        <w:bidi w:val="0"/>
        <w:spacing w:after="0" w:line="240" w:lineRule="auto"/>
        <w:rPr>
          <w:ins w:id="38" w:author="Yael Edan" w:date="2019-09-22T12:23:00Z"/>
          <w:rFonts w:cstheme="minorHAnsi"/>
          <w:sz w:val="23"/>
          <w:szCs w:val="23"/>
        </w:rPr>
        <w:pPrChange w:id="39" w:author="Yael Edan" w:date="2019-09-22T12:24:00Z">
          <w:pPr>
            <w:bidi w:val="0"/>
          </w:pPr>
        </w:pPrChange>
      </w:pPr>
      <w:r w:rsidRPr="00D1736D">
        <w:rPr>
          <w:rFonts w:eastAsia="Century" w:cstheme="minorHAnsi"/>
          <w:sz w:val="23"/>
          <w:szCs w:val="23"/>
          <w:lang w:bidi="en-US"/>
        </w:rPr>
        <w:t xml:space="preserve">1. </w:t>
      </w:r>
      <w:r w:rsidRPr="00D1736D">
        <w:rPr>
          <w:rFonts w:cstheme="minorHAnsi"/>
          <w:sz w:val="23"/>
          <w:szCs w:val="23"/>
        </w:rPr>
        <w:t xml:space="preserve"> </w:t>
      </w:r>
      <w:r w:rsidR="00DC7672" w:rsidRPr="00B214CA">
        <w:rPr>
          <w:rFonts w:cstheme="minorHAnsi"/>
          <w:sz w:val="23"/>
          <w:szCs w:val="23"/>
          <w:rPrChange w:id="40" w:author="Yael Edan" w:date="2019-09-22T12:23:00Z">
            <w:rPr>
              <w:rFonts w:ascii="Arial" w:hAnsi="Arial" w:cs="Arial"/>
              <w:color w:val="222222"/>
              <w:sz w:val="20"/>
              <w:szCs w:val="20"/>
              <w:shd w:val="clear" w:color="auto" w:fill="FFFFFF"/>
            </w:rPr>
          </w:rPrChange>
        </w:rPr>
        <w:t xml:space="preserve">Kalantar, A., Dashuta, A., Edan, Y., Dafna, A., Gur, A., Klapp, I. </w:t>
      </w:r>
      <w:del w:id="41" w:author="Yael Edan" w:date="2019-09-22T12:24:00Z">
        <w:r w:rsidR="00DC7672" w:rsidRPr="00B214CA" w:rsidDel="00B214CA">
          <w:rPr>
            <w:rFonts w:cstheme="minorHAnsi"/>
            <w:sz w:val="23"/>
            <w:szCs w:val="23"/>
            <w:rPrChange w:id="42" w:author="Yael Edan" w:date="2019-09-22T12:23:00Z">
              <w:rPr>
                <w:rFonts w:ascii="Arial" w:hAnsi="Arial" w:cs="Arial"/>
                <w:color w:val="222222"/>
                <w:sz w:val="20"/>
                <w:szCs w:val="20"/>
                <w:shd w:val="clear" w:color="auto" w:fill="FFFFFF"/>
              </w:rPr>
            </w:rPrChange>
          </w:rPr>
          <w:delText>(</w:delText>
        </w:r>
      </w:del>
      <w:r w:rsidR="00DC7672" w:rsidRPr="00B214CA">
        <w:rPr>
          <w:rFonts w:cstheme="minorHAnsi"/>
          <w:sz w:val="23"/>
          <w:szCs w:val="23"/>
          <w:rPrChange w:id="43" w:author="Yael Edan" w:date="2019-09-22T12:23:00Z">
            <w:rPr>
              <w:rFonts w:ascii="Arial" w:hAnsi="Arial" w:cs="Arial"/>
              <w:color w:val="222222"/>
              <w:sz w:val="20"/>
              <w:szCs w:val="20"/>
              <w:shd w:val="clear" w:color="auto" w:fill="FFFFFF"/>
            </w:rPr>
          </w:rPrChange>
        </w:rPr>
        <w:t>2019</w:t>
      </w:r>
      <w:del w:id="44" w:author="Yael Edan" w:date="2019-09-22T12:24:00Z">
        <w:r w:rsidR="00DC7672" w:rsidRPr="00B214CA" w:rsidDel="00B214CA">
          <w:rPr>
            <w:rFonts w:cstheme="minorHAnsi"/>
            <w:sz w:val="23"/>
            <w:szCs w:val="23"/>
            <w:rPrChange w:id="45" w:author="Yael Edan" w:date="2019-09-22T12:23:00Z">
              <w:rPr>
                <w:rFonts w:ascii="Arial" w:hAnsi="Arial" w:cs="Arial"/>
                <w:color w:val="222222"/>
                <w:sz w:val="20"/>
                <w:szCs w:val="20"/>
                <w:shd w:val="clear" w:color="auto" w:fill="FFFFFF"/>
              </w:rPr>
            </w:rPrChange>
          </w:rPr>
          <w:delText>)</w:delText>
        </w:r>
      </w:del>
      <w:r w:rsidR="00DC7672" w:rsidRPr="00B214CA">
        <w:rPr>
          <w:rFonts w:cstheme="minorHAnsi"/>
          <w:sz w:val="23"/>
          <w:szCs w:val="23"/>
          <w:rPrChange w:id="46" w:author="Yael Edan" w:date="2019-09-22T12:23:00Z">
            <w:rPr>
              <w:rFonts w:ascii="Arial" w:hAnsi="Arial" w:cs="Arial"/>
              <w:color w:val="222222"/>
              <w:sz w:val="20"/>
              <w:szCs w:val="20"/>
              <w:shd w:val="clear" w:color="auto" w:fill="FFFFFF"/>
            </w:rPr>
          </w:rPrChange>
        </w:rPr>
        <w:t xml:space="preserve">. </w:t>
      </w:r>
      <w:r w:rsidR="00177255" w:rsidRPr="00B214CA">
        <w:rPr>
          <w:rFonts w:cstheme="minorHAnsi"/>
          <w:sz w:val="23"/>
          <w:szCs w:val="23"/>
          <w:rPrChange w:id="47" w:author="Yael Edan" w:date="2019-09-22T12:23:00Z">
            <w:rPr>
              <w:rFonts w:ascii="Arial" w:hAnsi="Arial" w:cs="Arial"/>
              <w:color w:val="222222"/>
              <w:sz w:val="20"/>
              <w:szCs w:val="20"/>
              <w:shd w:val="clear" w:color="auto" w:fill="FFFFFF"/>
            </w:rPr>
          </w:rPrChange>
        </w:rPr>
        <w:br/>
        <w:t xml:space="preserve">     </w:t>
      </w:r>
      <w:r w:rsidR="00DC7672" w:rsidRPr="00B214CA">
        <w:rPr>
          <w:rFonts w:cstheme="minorHAnsi"/>
          <w:sz w:val="23"/>
          <w:szCs w:val="23"/>
          <w:rPrChange w:id="48" w:author="Yael Edan" w:date="2019-09-22T12:23:00Z">
            <w:rPr>
              <w:rFonts w:ascii="Arial" w:hAnsi="Arial" w:cs="Arial"/>
              <w:color w:val="222222"/>
              <w:sz w:val="20"/>
              <w:szCs w:val="20"/>
              <w:shd w:val="clear" w:color="auto" w:fill="FFFFFF"/>
            </w:rPr>
          </w:rPrChange>
        </w:rPr>
        <w:t xml:space="preserve">Estimating melon yield for breeding processes by machine-vision processing of UAV </w:t>
      </w:r>
      <w:r w:rsidR="00177255" w:rsidRPr="00B214CA">
        <w:rPr>
          <w:rFonts w:cstheme="minorHAnsi"/>
          <w:sz w:val="23"/>
          <w:szCs w:val="23"/>
          <w:rPrChange w:id="49" w:author="Yael Edan" w:date="2019-09-22T12:23:00Z">
            <w:rPr>
              <w:rFonts w:ascii="Arial" w:hAnsi="Arial" w:cs="Arial"/>
              <w:color w:val="222222"/>
              <w:sz w:val="20"/>
              <w:szCs w:val="20"/>
              <w:shd w:val="clear" w:color="auto" w:fill="FFFFFF"/>
            </w:rPr>
          </w:rPrChange>
        </w:rPr>
        <w:br/>
        <w:t xml:space="preserve">     </w:t>
      </w:r>
      <w:r w:rsidR="00DC7672" w:rsidRPr="00B214CA">
        <w:rPr>
          <w:rFonts w:cstheme="minorHAnsi"/>
          <w:sz w:val="23"/>
          <w:szCs w:val="23"/>
          <w:rPrChange w:id="50" w:author="Yael Edan" w:date="2019-09-22T12:23:00Z">
            <w:rPr>
              <w:rFonts w:ascii="Arial" w:hAnsi="Arial" w:cs="Arial"/>
              <w:color w:val="222222"/>
              <w:sz w:val="20"/>
              <w:szCs w:val="20"/>
              <w:shd w:val="clear" w:color="auto" w:fill="FFFFFF"/>
            </w:rPr>
          </w:rPrChange>
        </w:rPr>
        <w:t>images. In </w:t>
      </w:r>
      <w:r w:rsidR="00DC7672" w:rsidRPr="00B214CA">
        <w:rPr>
          <w:rFonts w:cstheme="minorHAnsi"/>
          <w:i/>
          <w:iCs/>
          <w:sz w:val="23"/>
          <w:szCs w:val="23"/>
          <w:rPrChange w:id="51" w:author="Yael Edan" w:date="2019-09-22T12:23:00Z">
            <w:rPr>
              <w:rFonts w:ascii="Arial" w:hAnsi="Arial" w:cs="Arial"/>
              <w:i/>
              <w:iCs/>
              <w:color w:val="222222"/>
              <w:sz w:val="20"/>
              <w:szCs w:val="20"/>
              <w:shd w:val="clear" w:color="auto" w:fill="FFFFFF"/>
            </w:rPr>
          </w:rPrChange>
        </w:rPr>
        <w:t xml:space="preserve">Precision </w:t>
      </w:r>
      <w:ins w:id="52" w:author="Yael Edan" w:date="2019-09-22T12:23:00Z">
        <w:r w:rsidR="00B214CA">
          <w:rPr>
            <w:rFonts w:cstheme="minorHAnsi"/>
            <w:i/>
            <w:iCs/>
            <w:sz w:val="23"/>
            <w:szCs w:val="23"/>
          </w:rPr>
          <w:t>A</w:t>
        </w:r>
      </w:ins>
      <w:del w:id="53" w:author="Yael Edan" w:date="2019-09-22T12:23:00Z">
        <w:r w:rsidR="00DC7672" w:rsidRPr="00B214CA" w:rsidDel="00B214CA">
          <w:rPr>
            <w:rFonts w:cstheme="minorHAnsi"/>
            <w:i/>
            <w:iCs/>
            <w:sz w:val="23"/>
            <w:szCs w:val="23"/>
            <w:rPrChange w:id="54" w:author="Yael Edan" w:date="2019-09-22T12:23:00Z">
              <w:rPr>
                <w:rFonts w:ascii="Arial" w:hAnsi="Arial" w:cs="Arial"/>
                <w:i/>
                <w:iCs/>
                <w:color w:val="222222"/>
                <w:sz w:val="20"/>
                <w:szCs w:val="20"/>
                <w:shd w:val="clear" w:color="auto" w:fill="FFFFFF"/>
              </w:rPr>
            </w:rPrChange>
          </w:rPr>
          <w:delText>a</w:delText>
        </w:r>
      </w:del>
      <w:r w:rsidR="00DC7672" w:rsidRPr="00B214CA">
        <w:rPr>
          <w:rFonts w:cstheme="minorHAnsi"/>
          <w:i/>
          <w:iCs/>
          <w:sz w:val="23"/>
          <w:szCs w:val="23"/>
          <w:rPrChange w:id="55" w:author="Yael Edan" w:date="2019-09-22T12:23:00Z">
            <w:rPr>
              <w:rFonts w:ascii="Arial" w:hAnsi="Arial" w:cs="Arial"/>
              <w:i/>
              <w:iCs/>
              <w:color w:val="222222"/>
              <w:sz w:val="20"/>
              <w:szCs w:val="20"/>
              <w:shd w:val="clear" w:color="auto" w:fill="FFFFFF"/>
            </w:rPr>
          </w:rPrChange>
        </w:rPr>
        <w:t>griculture’19</w:t>
      </w:r>
      <w:r w:rsidR="00DC7672" w:rsidRPr="00B214CA">
        <w:rPr>
          <w:rFonts w:cstheme="minorHAnsi"/>
          <w:sz w:val="23"/>
          <w:szCs w:val="23"/>
          <w:rPrChange w:id="56" w:author="Yael Edan" w:date="2019-09-22T12:23:00Z">
            <w:rPr>
              <w:rFonts w:ascii="Arial" w:hAnsi="Arial" w:cs="Arial"/>
              <w:color w:val="222222"/>
              <w:sz w:val="20"/>
              <w:szCs w:val="20"/>
              <w:shd w:val="clear" w:color="auto" w:fill="FFFFFF"/>
            </w:rPr>
          </w:rPrChange>
        </w:rPr>
        <w:t xml:space="preserve"> (pp. 1386-1393). </w:t>
      </w:r>
    </w:p>
    <w:p w14:paraId="3F11705B" w14:textId="3F3CF502" w:rsidR="000C55EF" w:rsidRPr="00B214CA" w:rsidRDefault="00B214CA" w:rsidP="00B214CA">
      <w:pPr>
        <w:bidi w:val="0"/>
        <w:rPr>
          <w:rFonts w:cstheme="minorHAnsi"/>
          <w:sz w:val="23"/>
          <w:szCs w:val="23"/>
          <w:rPrChange w:id="57" w:author="Yael Edan" w:date="2019-09-22T12:23:00Z">
            <w:rPr>
              <w:rFonts w:ascii="Arial" w:hAnsi="Arial" w:cs="Arial"/>
              <w:color w:val="222222"/>
              <w:sz w:val="20"/>
              <w:szCs w:val="20"/>
              <w:shd w:val="clear" w:color="auto" w:fill="FFFFFF"/>
            </w:rPr>
          </w:rPrChange>
        </w:rPr>
      </w:pPr>
      <w:ins w:id="58" w:author="Yael Edan" w:date="2019-09-22T12:23:00Z">
        <w:r>
          <w:rPr>
            <w:rFonts w:cstheme="minorHAnsi"/>
            <w:sz w:val="23"/>
            <w:szCs w:val="23"/>
          </w:rPr>
          <w:t xml:space="preserve">     </w:t>
        </w:r>
      </w:ins>
      <w:r w:rsidR="00DC7672" w:rsidRPr="00B214CA">
        <w:rPr>
          <w:rFonts w:cstheme="minorHAnsi"/>
          <w:sz w:val="23"/>
          <w:szCs w:val="23"/>
          <w:rPrChange w:id="59" w:author="Yael Edan" w:date="2019-09-22T12:23:00Z">
            <w:rPr>
              <w:rFonts w:ascii="Arial" w:hAnsi="Arial" w:cs="Arial"/>
              <w:color w:val="222222"/>
              <w:sz w:val="20"/>
              <w:szCs w:val="20"/>
              <w:shd w:val="clear" w:color="auto" w:fill="FFFFFF"/>
            </w:rPr>
          </w:rPrChange>
        </w:rPr>
        <w:t>Wageningen Academic Publishers.</w:t>
      </w:r>
      <w:del w:id="60" w:author="Yael Edan" w:date="2019-09-22T12:23:00Z">
        <w:r w:rsidR="00177255" w:rsidRPr="00B214CA" w:rsidDel="00B214CA">
          <w:rPr>
            <w:rFonts w:cstheme="minorHAnsi"/>
            <w:sz w:val="23"/>
            <w:szCs w:val="23"/>
            <w:rPrChange w:id="61" w:author="Yael Edan" w:date="2019-09-22T12:23:00Z">
              <w:rPr>
                <w:rFonts w:ascii="Arial" w:hAnsi="Arial" w:cs="Arial"/>
                <w:color w:val="222222"/>
                <w:sz w:val="20"/>
                <w:szCs w:val="20"/>
                <w:shd w:val="clear" w:color="auto" w:fill="FFFFFF"/>
              </w:rPr>
            </w:rPrChange>
          </w:rPr>
          <w:br/>
        </w:r>
      </w:del>
      <w:ins w:id="62" w:author="Yael Edan" w:date="2019-09-22T12:23:00Z">
        <w:r>
          <w:rPr>
            <w:rFonts w:cstheme="minorHAnsi"/>
            <w:sz w:val="23"/>
            <w:szCs w:val="23"/>
          </w:rPr>
          <w:t xml:space="preserve"> </w:t>
        </w:r>
      </w:ins>
      <w:ins w:id="63" w:author="Yael Edan" w:date="2019-09-22T13:04:00Z">
        <w:r w:rsidR="00290C8F">
          <w:rPr>
            <w:rFonts w:cstheme="minorHAnsi" w:hint="cs"/>
            <w:sz w:val="23"/>
            <w:szCs w:val="23"/>
            <w:rtl/>
          </w:rPr>
          <w:t>הקפד שהכל יהיה בפורמט זהה ואחיד בכלה עבודה לא אתקן בכל מקם וגם לא מודגש למעט הכותרת בתוכן עניינים</w:t>
        </w:r>
      </w:ins>
      <w:del w:id="64" w:author="Yael Edan" w:date="2019-09-22T12:23:00Z">
        <w:r w:rsidR="00177255" w:rsidRPr="00B214CA" w:rsidDel="00B214CA">
          <w:rPr>
            <w:rFonts w:cstheme="minorHAnsi" w:hint="cs"/>
            <w:sz w:val="23"/>
            <w:szCs w:val="23"/>
            <w:rtl/>
            <w:rPrChange w:id="65" w:author="Yael Edan" w:date="2019-09-22T12:23:00Z">
              <w:rPr>
                <w:rFonts w:ascii="Arial" w:hAnsi="Arial" w:cs="Arial"/>
                <w:color w:val="222222"/>
                <w:sz w:val="20"/>
                <w:szCs w:val="20"/>
                <w:shd w:val="clear" w:color="auto" w:fill="FFFFFF"/>
              </w:rPr>
            </w:rPrChange>
          </w:rPr>
          <w:delText xml:space="preserve"> </w:delText>
        </w:r>
        <w:r w:rsidR="00177255" w:rsidRPr="00B214CA" w:rsidDel="00B214CA">
          <w:rPr>
            <w:rFonts w:cstheme="minorHAnsi"/>
            <w:sz w:val="23"/>
            <w:szCs w:val="23"/>
            <w:rPrChange w:id="66" w:author="Yael Edan" w:date="2019-09-22T12:23:00Z">
              <w:rPr>
                <w:rFonts w:ascii="Arial" w:hAnsi="Arial" w:cs="Arial"/>
                <w:color w:val="222222"/>
                <w:sz w:val="20"/>
                <w:szCs w:val="20"/>
                <w:shd w:val="clear" w:color="auto" w:fill="FFFFFF"/>
              </w:rPr>
            </w:rPrChange>
          </w:rPr>
          <w:delText xml:space="preserve">  </w:delText>
        </w:r>
      </w:del>
      <w:r w:rsidR="00177255" w:rsidRPr="00B214CA">
        <w:rPr>
          <w:rFonts w:cstheme="minorHAnsi"/>
          <w:sz w:val="23"/>
          <w:szCs w:val="23"/>
          <w:rPrChange w:id="67" w:author="Yael Edan" w:date="2019-09-22T12:23:00Z">
            <w:rPr>
              <w:rFonts w:ascii="Arial" w:hAnsi="Arial" w:cs="Arial"/>
              <w:color w:val="222222"/>
              <w:sz w:val="20"/>
              <w:szCs w:val="20"/>
              <w:shd w:val="clear" w:color="auto" w:fill="FFFFFF"/>
            </w:rPr>
          </w:rPrChange>
        </w:rPr>
        <w:t xml:space="preserve"> </w:t>
      </w:r>
      <w:r w:rsidR="000C55EF" w:rsidRPr="00D1736D">
        <w:rPr>
          <w:rFonts w:cstheme="minorHAnsi"/>
          <w:sz w:val="23"/>
          <w:szCs w:val="23"/>
        </w:rPr>
        <w:t>(</w:t>
      </w:r>
      <w:ins w:id="68" w:author="Yael Edan" w:date="2019-09-22T12:23:00Z">
        <w:r>
          <w:rPr>
            <w:rFonts w:cstheme="minorHAnsi"/>
            <w:sz w:val="23"/>
            <w:szCs w:val="23"/>
          </w:rPr>
          <w:t>A</w:t>
        </w:r>
      </w:ins>
      <w:del w:id="69" w:author="Yael Edan" w:date="2019-09-22T12:23:00Z">
        <w:r w:rsidR="000C55EF" w:rsidRPr="00D1736D" w:rsidDel="00B214CA">
          <w:rPr>
            <w:rFonts w:cstheme="minorHAnsi"/>
            <w:sz w:val="23"/>
            <w:szCs w:val="23"/>
          </w:rPr>
          <w:delText>a</w:delText>
        </w:r>
      </w:del>
      <w:r w:rsidR="000C55EF" w:rsidRPr="00D1736D">
        <w:rPr>
          <w:rFonts w:cstheme="minorHAnsi"/>
          <w:sz w:val="23"/>
          <w:szCs w:val="23"/>
        </w:rPr>
        <w:t>ppendix</w:t>
      </w:r>
      <w:ins w:id="70" w:author="Yael Edan" w:date="2019-09-22T12:23:00Z">
        <w:r>
          <w:rPr>
            <w:rFonts w:cstheme="minorHAnsi"/>
            <w:sz w:val="23"/>
            <w:szCs w:val="23"/>
          </w:rPr>
          <w:t xml:space="preserve"> </w:t>
        </w:r>
        <w:r w:rsidRPr="00B214CA">
          <w:rPr>
            <w:rFonts w:cstheme="minorHAnsi"/>
            <w:sz w:val="23"/>
            <w:szCs w:val="23"/>
            <w:highlight w:val="yellow"/>
            <w:rPrChange w:id="71" w:author="Yael Edan" w:date="2019-09-22T12:23:00Z">
              <w:rPr>
                <w:rFonts w:cstheme="minorHAnsi"/>
                <w:sz w:val="23"/>
                <w:szCs w:val="23"/>
              </w:rPr>
            </w:rPrChange>
          </w:rPr>
          <w:t>X</w:t>
        </w:r>
      </w:ins>
      <w:r w:rsidR="000C55EF" w:rsidRPr="00D1736D">
        <w:rPr>
          <w:rFonts w:cstheme="minorHAnsi"/>
          <w:sz w:val="23"/>
          <w:szCs w:val="23"/>
        </w:rPr>
        <w:t>).</w:t>
      </w:r>
    </w:p>
    <w:p w14:paraId="5259A9E2" w14:textId="1BEC1D04" w:rsidR="008D5D06" w:rsidRPr="00D1736D" w:rsidRDefault="008D5D06" w:rsidP="001D18A7">
      <w:pPr>
        <w:bidi w:val="0"/>
        <w:rPr>
          <w:rFonts w:cstheme="minorHAnsi"/>
          <w:rtl/>
        </w:rPr>
      </w:pPr>
      <w:r w:rsidRPr="00D1736D">
        <w:rPr>
          <w:rFonts w:cstheme="minorHAnsi"/>
          <w:rtl/>
        </w:rPr>
        <w:br w:type="page"/>
      </w:r>
    </w:p>
    <w:p w14:paraId="4C21EE35" w14:textId="77777777" w:rsidR="008D5D06" w:rsidRPr="00D1736D" w:rsidRDefault="008D5D06" w:rsidP="001D18A7">
      <w:pPr>
        <w:pStyle w:val="TOC1"/>
        <w:tabs>
          <w:tab w:val="right" w:leader="dot" w:pos="8296"/>
        </w:tabs>
        <w:rPr>
          <w:rFonts w:cstheme="minorHAnsi"/>
        </w:rPr>
      </w:pPr>
    </w:p>
    <w:p w14:paraId="5A44C951" w14:textId="3985BAE6" w:rsidR="008D5D06" w:rsidRPr="00D1736D" w:rsidRDefault="008D5D06" w:rsidP="001D18A7">
      <w:pPr>
        <w:pStyle w:val="TOC1"/>
        <w:tabs>
          <w:tab w:val="right" w:leader="dot" w:pos="8296"/>
        </w:tabs>
        <w:bidi w:val="0"/>
        <w:rPr>
          <w:rFonts w:cstheme="minorHAnsi"/>
        </w:rPr>
      </w:pPr>
      <w:r w:rsidRPr="00D1736D">
        <w:rPr>
          <w:rFonts w:cstheme="minorHAnsi"/>
          <w:b/>
          <w:bCs/>
          <w:sz w:val="41"/>
          <w:szCs w:val="41"/>
        </w:rPr>
        <w:t>Contents</w:t>
      </w:r>
    </w:p>
    <w:commentRangeStart w:id="72"/>
    <w:commentRangeStart w:id="73"/>
    <w:p w14:paraId="3DCA9315" w14:textId="3565D7D2" w:rsidR="007329D7" w:rsidRPr="007329D7" w:rsidRDefault="009807A5" w:rsidP="001D18A7">
      <w:pPr>
        <w:pStyle w:val="TOC1"/>
        <w:tabs>
          <w:tab w:val="right" w:leader="dot" w:pos="8296"/>
        </w:tabs>
        <w:bidi w:val="0"/>
        <w:rPr>
          <w:rFonts w:eastAsiaTheme="minorEastAsia" w:cstheme="minorHAnsi"/>
          <w:b/>
          <w:bCs/>
          <w:noProof/>
          <w:sz w:val="23"/>
          <w:szCs w:val="23"/>
          <w:rtl/>
        </w:rPr>
      </w:pPr>
      <w:r w:rsidRPr="007F12F5">
        <w:rPr>
          <w:rFonts w:cstheme="minorHAnsi"/>
          <w:b/>
          <w:bCs/>
          <w:sz w:val="23"/>
          <w:szCs w:val="23"/>
        </w:rPr>
        <w:fldChar w:fldCharType="begin"/>
      </w:r>
      <w:r w:rsidRPr="007F12F5">
        <w:rPr>
          <w:rFonts w:cstheme="minorHAnsi"/>
          <w:b/>
          <w:bCs/>
          <w:sz w:val="23"/>
          <w:szCs w:val="23"/>
        </w:rPr>
        <w:instrText xml:space="preserve"> TOC \h \z \t "Heading 1,2,Heading 2,3,Title,1" </w:instrText>
      </w:r>
      <w:r w:rsidRPr="007F12F5">
        <w:rPr>
          <w:rFonts w:cstheme="minorHAnsi"/>
          <w:b/>
          <w:bCs/>
          <w:sz w:val="23"/>
          <w:szCs w:val="23"/>
        </w:rPr>
        <w:fldChar w:fldCharType="separate"/>
      </w:r>
      <w:hyperlink w:anchor="_Toc19806672" w:history="1">
        <w:r w:rsidR="007329D7" w:rsidRPr="007329D7">
          <w:rPr>
            <w:rStyle w:val="Hyperlink"/>
            <w:rFonts w:cstheme="minorHAnsi"/>
            <w:b/>
            <w:bCs/>
            <w:noProof/>
            <w:sz w:val="23"/>
            <w:szCs w:val="23"/>
          </w:rPr>
          <w:t>1. Introduction</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Toc19806672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1</w:t>
        </w:r>
        <w:r w:rsidR="007329D7" w:rsidRPr="007329D7">
          <w:rPr>
            <w:rStyle w:val="Hyperlink"/>
            <w:rFonts w:cstheme="minorHAnsi"/>
            <w:b/>
            <w:bCs/>
            <w:noProof/>
            <w:sz w:val="23"/>
            <w:szCs w:val="23"/>
            <w:rtl/>
          </w:rPr>
          <w:fldChar w:fldCharType="end"/>
        </w:r>
      </w:hyperlink>
    </w:p>
    <w:p w14:paraId="1F795E3A" w14:textId="533C9427"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673" w:history="1">
        <w:r w:rsidR="007329D7" w:rsidRPr="007329D7">
          <w:rPr>
            <w:rStyle w:val="Hyperlink"/>
            <w:rFonts w:cstheme="minorHAnsi"/>
            <w:b/>
            <w:bCs/>
            <w:noProof/>
            <w:sz w:val="23"/>
            <w:szCs w:val="23"/>
          </w:rPr>
          <w:t>1.1 Problem description</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Toc19806673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1</w:t>
        </w:r>
        <w:r w:rsidR="007329D7" w:rsidRPr="007329D7">
          <w:rPr>
            <w:rStyle w:val="Hyperlink"/>
            <w:rFonts w:cstheme="minorHAnsi"/>
            <w:b/>
            <w:bCs/>
            <w:noProof/>
            <w:sz w:val="23"/>
            <w:szCs w:val="23"/>
            <w:rtl/>
          </w:rPr>
          <w:fldChar w:fldCharType="end"/>
        </w:r>
      </w:hyperlink>
    </w:p>
    <w:p w14:paraId="0E20A97F" w14:textId="04390A4A"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674" w:history="1">
        <w:r w:rsidR="007329D7" w:rsidRPr="007329D7">
          <w:rPr>
            <w:rStyle w:val="Hyperlink"/>
            <w:rFonts w:cstheme="minorHAnsi"/>
            <w:b/>
            <w:bCs/>
            <w:noProof/>
            <w:sz w:val="23"/>
            <w:szCs w:val="23"/>
          </w:rPr>
          <w:t>1.2 Objectives</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Toc19806674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2</w:t>
        </w:r>
        <w:r w:rsidR="007329D7" w:rsidRPr="007329D7">
          <w:rPr>
            <w:rStyle w:val="Hyperlink"/>
            <w:rFonts w:cstheme="minorHAnsi"/>
            <w:b/>
            <w:bCs/>
            <w:noProof/>
            <w:sz w:val="23"/>
            <w:szCs w:val="23"/>
            <w:rtl/>
          </w:rPr>
          <w:fldChar w:fldCharType="end"/>
        </w:r>
      </w:hyperlink>
    </w:p>
    <w:p w14:paraId="1613191F" w14:textId="1853E335"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675" w:history="1">
        <w:r w:rsidR="007329D7" w:rsidRPr="007329D7">
          <w:rPr>
            <w:rStyle w:val="Hyperlink"/>
            <w:rFonts w:cstheme="minorHAnsi"/>
            <w:b/>
            <w:bCs/>
            <w:noProof/>
            <w:sz w:val="23"/>
            <w:szCs w:val="23"/>
          </w:rPr>
          <w:t>1.3 Thesis structure</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Toc19806675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2</w:t>
        </w:r>
        <w:r w:rsidR="007329D7" w:rsidRPr="007329D7">
          <w:rPr>
            <w:rStyle w:val="Hyperlink"/>
            <w:rFonts w:cstheme="minorHAnsi"/>
            <w:b/>
            <w:bCs/>
            <w:noProof/>
            <w:sz w:val="23"/>
            <w:szCs w:val="23"/>
            <w:rtl/>
          </w:rPr>
          <w:fldChar w:fldCharType="end"/>
        </w:r>
      </w:hyperlink>
    </w:p>
    <w:p w14:paraId="75B785A3" w14:textId="0AC9F321" w:rsidR="007329D7" w:rsidRPr="007329D7" w:rsidRDefault="00290C8F" w:rsidP="001D18A7">
      <w:pPr>
        <w:pStyle w:val="TOC1"/>
        <w:tabs>
          <w:tab w:val="right" w:leader="dot" w:pos="8296"/>
        </w:tabs>
        <w:bidi w:val="0"/>
        <w:rPr>
          <w:rFonts w:eastAsiaTheme="minorEastAsia" w:cstheme="minorHAnsi"/>
          <w:b/>
          <w:bCs/>
          <w:noProof/>
          <w:sz w:val="23"/>
          <w:szCs w:val="23"/>
          <w:rtl/>
        </w:rPr>
      </w:pPr>
      <w:hyperlink w:anchor="_Toc19806676" w:history="1">
        <w:r w:rsidR="007329D7" w:rsidRPr="007329D7">
          <w:rPr>
            <w:rStyle w:val="Hyperlink"/>
            <w:rFonts w:cstheme="minorHAnsi"/>
            <w:b/>
            <w:bCs/>
            <w:noProof/>
            <w:sz w:val="23"/>
            <w:szCs w:val="23"/>
          </w:rPr>
          <w:t>2. Literature Review</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Toc19806676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3</w:t>
        </w:r>
        <w:r w:rsidR="007329D7" w:rsidRPr="007329D7">
          <w:rPr>
            <w:rStyle w:val="Hyperlink"/>
            <w:rFonts w:cstheme="minorHAnsi"/>
            <w:b/>
            <w:bCs/>
            <w:noProof/>
            <w:sz w:val="23"/>
            <w:szCs w:val="23"/>
            <w:rtl/>
          </w:rPr>
          <w:fldChar w:fldCharType="end"/>
        </w:r>
      </w:hyperlink>
    </w:p>
    <w:p w14:paraId="1C8EB414" w14:textId="081D035F"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677" w:history="1">
        <w:r w:rsidR="007329D7" w:rsidRPr="007329D7">
          <w:rPr>
            <w:rStyle w:val="Hyperlink"/>
            <w:rFonts w:cstheme="minorHAnsi"/>
            <w:b/>
            <w:bCs/>
            <w:noProof/>
            <w:sz w:val="23"/>
            <w:szCs w:val="23"/>
          </w:rPr>
          <w:t>2.1 Computer Vision</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Toc19806677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3</w:t>
        </w:r>
        <w:r w:rsidR="007329D7" w:rsidRPr="007329D7">
          <w:rPr>
            <w:rStyle w:val="Hyperlink"/>
            <w:rFonts w:cstheme="minorHAnsi"/>
            <w:b/>
            <w:bCs/>
            <w:noProof/>
            <w:sz w:val="23"/>
            <w:szCs w:val="23"/>
            <w:rtl/>
          </w:rPr>
          <w:fldChar w:fldCharType="end"/>
        </w:r>
      </w:hyperlink>
    </w:p>
    <w:p w14:paraId="299F3277" w14:textId="322254D6" w:rsidR="007329D7" w:rsidRPr="007329D7" w:rsidRDefault="00290C8F" w:rsidP="001D18A7">
      <w:pPr>
        <w:pStyle w:val="TOC3"/>
        <w:tabs>
          <w:tab w:val="right" w:leader="dot" w:pos="8296"/>
        </w:tabs>
        <w:bidi w:val="0"/>
        <w:rPr>
          <w:rFonts w:eastAsiaTheme="minorEastAsia" w:cstheme="minorHAnsi"/>
          <w:b/>
          <w:bCs/>
          <w:noProof/>
          <w:sz w:val="23"/>
          <w:szCs w:val="23"/>
          <w:rtl/>
        </w:rPr>
      </w:pPr>
      <w:hyperlink w:anchor="_Toc19806678" w:history="1">
        <w:r w:rsidR="007329D7" w:rsidRPr="007329D7">
          <w:rPr>
            <w:rStyle w:val="Hyperlink"/>
            <w:rFonts w:cstheme="minorHAnsi"/>
            <w:b/>
            <w:bCs/>
            <w:noProof/>
            <w:sz w:val="23"/>
            <w:szCs w:val="23"/>
          </w:rPr>
          <w:t>2.1.1 Computer vision background</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Toc19806678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3</w:t>
        </w:r>
        <w:r w:rsidR="007329D7" w:rsidRPr="007329D7">
          <w:rPr>
            <w:rStyle w:val="Hyperlink"/>
            <w:rFonts w:cstheme="minorHAnsi"/>
            <w:b/>
            <w:bCs/>
            <w:noProof/>
            <w:sz w:val="23"/>
            <w:szCs w:val="23"/>
            <w:rtl/>
          </w:rPr>
          <w:fldChar w:fldCharType="end"/>
        </w:r>
      </w:hyperlink>
    </w:p>
    <w:p w14:paraId="5B5FD8D8" w14:textId="27D13A41" w:rsidR="007329D7" w:rsidRPr="007329D7" w:rsidRDefault="00290C8F" w:rsidP="001D18A7">
      <w:pPr>
        <w:pStyle w:val="TOC3"/>
        <w:tabs>
          <w:tab w:val="right" w:leader="dot" w:pos="8296"/>
        </w:tabs>
        <w:bidi w:val="0"/>
        <w:rPr>
          <w:rFonts w:eastAsiaTheme="minorEastAsia" w:cstheme="minorHAnsi"/>
          <w:b/>
          <w:bCs/>
          <w:noProof/>
          <w:sz w:val="23"/>
          <w:szCs w:val="23"/>
          <w:rtl/>
        </w:rPr>
      </w:pPr>
      <w:hyperlink w:anchor="_Toc19806679" w:history="1">
        <w:r w:rsidR="007329D7" w:rsidRPr="007329D7">
          <w:rPr>
            <w:rStyle w:val="Hyperlink"/>
            <w:rFonts w:cstheme="minorHAnsi"/>
            <w:b/>
            <w:bCs/>
            <w:noProof/>
            <w:sz w:val="23"/>
            <w:szCs w:val="23"/>
          </w:rPr>
          <w:t>2.1.2 Computer vision in agriculture</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Toc19806679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4</w:t>
        </w:r>
        <w:r w:rsidR="007329D7" w:rsidRPr="007329D7">
          <w:rPr>
            <w:rStyle w:val="Hyperlink"/>
            <w:rFonts w:cstheme="minorHAnsi"/>
            <w:b/>
            <w:bCs/>
            <w:noProof/>
            <w:sz w:val="23"/>
            <w:szCs w:val="23"/>
            <w:rtl/>
          </w:rPr>
          <w:fldChar w:fldCharType="end"/>
        </w:r>
      </w:hyperlink>
    </w:p>
    <w:p w14:paraId="070EB99A" w14:textId="16180A3B"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680" w:history="1">
        <w:r w:rsidR="007329D7" w:rsidRPr="007329D7">
          <w:rPr>
            <w:rStyle w:val="Hyperlink"/>
            <w:rFonts w:cstheme="minorHAnsi"/>
            <w:b/>
            <w:bCs/>
            <w:noProof/>
            <w:sz w:val="23"/>
            <w:szCs w:val="23"/>
          </w:rPr>
          <w:t>2.2 Artificial Neural Networks</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Toc19806680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5</w:t>
        </w:r>
        <w:r w:rsidR="007329D7" w:rsidRPr="007329D7">
          <w:rPr>
            <w:rStyle w:val="Hyperlink"/>
            <w:rFonts w:cstheme="minorHAnsi"/>
            <w:b/>
            <w:bCs/>
            <w:noProof/>
            <w:sz w:val="23"/>
            <w:szCs w:val="23"/>
            <w:rtl/>
          </w:rPr>
          <w:fldChar w:fldCharType="end"/>
        </w:r>
      </w:hyperlink>
    </w:p>
    <w:p w14:paraId="5AF30855" w14:textId="260E7D7F" w:rsidR="007329D7" w:rsidRPr="007329D7" w:rsidRDefault="00290C8F" w:rsidP="001D18A7">
      <w:pPr>
        <w:pStyle w:val="TOC3"/>
        <w:tabs>
          <w:tab w:val="right" w:leader="dot" w:pos="8296"/>
        </w:tabs>
        <w:bidi w:val="0"/>
        <w:rPr>
          <w:rFonts w:eastAsiaTheme="minorEastAsia" w:cstheme="minorHAnsi"/>
          <w:b/>
          <w:bCs/>
          <w:noProof/>
          <w:sz w:val="23"/>
          <w:szCs w:val="23"/>
          <w:rtl/>
        </w:rPr>
      </w:pPr>
      <w:hyperlink w:anchor="_Toc19806681" w:history="1">
        <w:r w:rsidR="007329D7" w:rsidRPr="007329D7">
          <w:rPr>
            <w:rStyle w:val="Hyperlink"/>
            <w:rFonts w:cstheme="minorHAnsi"/>
            <w:b/>
            <w:bCs/>
            <w:noProof/>
            <w:sz w:val="23"/>
            <w:szCs w:val="23"/>
          </w:rPr>
          <w:t>2.2.1 Background</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Toc19806681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5</w:t>
        </w:r>
        <w:r w:rsidR="007329D7" w:rsidRPr="007329D7">
          <w:rPr>
            <w:rStyle w:val="Hyperlink"/>
            <w:rFonts w:cstheme="minorHAnsi"/>
            <w:b/>
            <w:bCs/>
            <w:noProof/>
            <w:sz w:val="23"/>
            <w:szCs w:val="23"/>
            <w:rtl/>
          </w:rPr>
          <w:fldChar w:fldCharType="end"/>
        </w:r>
      </w:hyperlink>
    </w:p>
    <w:p w14:paraId="38939858" w14:textId="5E0C9B77" w:rsidR="007329D7" w:rsidRPr="007329D7" w:rsidRDefault="00290C8F" w:rsidP="001D18A7">
      <w:pPr>
        <w:pStyle w:val="TOC3"/>
        <w:tabs>
          <w:tab w:val="right" w:leader="dot" w:pos="8296"/>
        </w:tabs>
        <w:bidi w:val="0"/>
        <w:rPr>
          <w:rFonts w:eastAsiaTheme="minorEastAsia" w:cstheme="minorHAnsi"/>
          <w:b/>
          <w:bCs/>
          <w:noProof/>
          <w:sz w:val="23"/>
          <w:szCs w:val="23"/>
          <w:rtl/>
        </w:rPr>
      </w:pPr>
      <w:hyperlink w:anchor="_Toc19806682" w:history="1">
        <w:r w:rsidR="007329D7" w:rsidRPr="007329D7">
          <w:rPr>
            <w:rStyle w:val="Hyperlink"/>
            <w:rFonts w:eastAsia="Century" w:cstheme="minorHAnsi"/>
            <w:b/>
            <w:bCs/>
            <w:noProof/>
            <w:sz w:val="23"/>
            <w:szCs w:val="23"/>
            <w:lang w:bidi="en-US"/>
          </w:rPr>
          <w:t>2.2.2 Neural networks characteristics</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Toc19806682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5</w:t>
        </w:r>
        <w:r w:rsidR="007329D7" w:rsidRPr="007329D7">
          <w:rPr>
            <w:rStyle w:val="Hyperlink"/>
            <w:rFonts w:cstheme="minorHAnsi"/>
            <w:b/>
            <w:bCs/>
            <w:noProof/>
            <w:sz w:val="23"/>
            <w:szCs w:val="23"/>
            <w:rtl/>
          </w:rPr>
          <w:fldChar w:fldCharType="end"/>
        </w:r>
      </w:hyperlink>
    </w:p>
    <w:p w14:paraId="11483E4A" w14:textId="323CA58A" w:rsidR="007329D7" w:rsidRPr="007329D7" w:rsidRDefault="00290C8F" w:rsidP="001D18A7">
      <w:pPr>
        <w:pStyle w:val="TOC3"/>
        <w:tabs>
          <w:tab w:val="right" w:leader="dot" w:pos="8296"/>
        </w:tabs>
        <w:bidi w:val="0"/>
        <w:rPr>
          <w:rFonts w:eastAsiaTheme="minorEastAsia" w:cstheme="minorHAnsi"/>
          <w:b/>
          <w:bCs/>
          <w:noProof/>
          <w:sz w:val="23"/>
          <w:szCs w:val="23"/>
          <w:rtl/>
        </w:rPr>
      </w:pPr>
      <w:hyperlink w:anchor="_Toc19806683" w:history="1">
        <w:r w:rsidR="007329D7" w:rsidRPr="007329D7">
          <w:rPr>
            <w:rStyle w:val="Hyperlink"/>
            <w:rFonts w:eastAsia="Century" w:cstheme="minorHAnsi"/>
            <w:b/>
            <w:bCs/>
            <w:noProof/>
            <w:sz w:val="23"/>
            <w:szCs w:val="23"/>
            <w:lang w:bidi="en-US"/>
          </w:rPr>
          <w:t>2.2.3 Training neural networks</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Toc19806683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8</w:t>
        </w:r>
        <w:r w:rsidR="007329D7" w:rsidRPr="007329D7">
          <w:rPr>
            <w:rStyle w:val="Hyperlink"/>
            <w:rFonts w:cstheme="minorHAnsi"/>
            <w:b/>
            <w:bCs/>
            <w:noProof/>
            <w:sz w:val="23"/>
            <w:szCs w:val="23"/>
            <w:rtl/>
          </w:rPr>
          <w:fldChar w:fldCharType="end"/>
        </w:r>
      </w:hyperlink>
    </w:p>
    <w:p w14:paraId="1B8A59F4" w14:textId="1DF0BCE5"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684" w:history="1">
        <w:r w:rsidR="007329D7" w:rsidRPr="007329D7">
          <w:rPr>
            <w:rStyle w:val="Hyperlink"/>
            <w:rFonts w:cstheme="minorHAnsi"/>
            <w:b/>
            <w:bCs/>
            <w:noProof/>
            <w:sz w:val="23"/>
            <w:szCs w:val="23"/>
          </w:rPr>
          <w:t>2.3 Convolutional neural networks</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Toc19806684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10</w:t>
        </w:r>
        <w:r w:rsidR="007329D7" w:rsidRPr="007329D7">
          <w:rPr>
            <w:rStyle w:val="Hyperlink"/>
            <w:rFonts w:cstheme="minorHAnsi"/>
            <w:b/>
            <w:bCs/>
            <w:noProof/>
            <w:sz w:val="23"/>
            <w:szCs w:val="23"/>
            <w:rtl/>
          </w:rPr>
          <w:fldChar w:fldCharType="end"/>
        </w:r>
      </w:hyperlink>
    </w:p>
    <w:p w14:paraId="25A99A8B" w14:textId="177FCAC3" w:rsidR="007329D7" w:rsidRPr="007329D7" w:rsidRDefault="00290C8F" w:rsidP="001D18A7">
      <w:pPr>
        <w:pStyle w:val="TOC3"/>
        <w:tabs>
          <w:tab w:val="right" w:leader="dot" w:pos="8296"/>
        </w:tabs>
        <w:bidi w:val="0"/>
        <w:rPr>
          <w:rFonts w:eastAsiaTheme="minorEastAsia" w:cstheme="minorHAnsi"/>
          <w:b/>
          <w:bCs/>
          <w:noProof/>
          <w:sz w:val="23"/>
          <w:szCs w:val="23"/>
          <w:rtl/>
        </w:rPr>
      </w:pPr>
      <w:hyperlink w:anchor="_Toc19806685" w:history="1">
        <w:r w:rsidR="007329D7" w:rsidRPr="007329D7">
          <w:rPr>
            <w:rStyle w:val="Hyperlink"/>
            <w:rFonts w:eastAsia="Century" w:cstheme="minorHAnsi"/>
            <w:b/>
            <w:bCs/>
            <w:noProof/>
            <w:sz w:val="23"/>
            <w:szCs w:val="23"/>
            <w:lang w:bidi="en-US"/>
          </w:rPr>
          <w:t>2.3.1 Motivation</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Toc19806685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10</w:t>
        </w:r>
        <w:r w:rsidR="007329D7" w:rsidRPr="007329D7">
          <w:rPr>
            <w:rStyle w:val="Hyperlink"/>
            <w:rFonts w:cstheme="minorHAnsi"/>
            <w:b/>
            <w:bCs/>
            <w:noProof/>
            <w:sz w:val="23"/>
            <w:szCs w:val="23"/>
            <w:rtl/>
          </w:rPr>
          <w:fldChar w:fldCharType="end"/>
        </w:r>
      </w:hyperlink>
    </w:p>
    <w:p w14:paraId="769A831C" w14:textId="3593AD7D" w:rsidR="007329D7" w:rsidRPr="007329D7" w:rsidRDefault="00290C8F" w:rsidP="001D18A7">
      <w:pPr>
        <w:pStyle w:val="TOC3"/>
        <w:tabs>
          <w:tab w:val="right" w:leader="dot" w:pos="8296"/>
        </w:tabs>
        <w:bidi w:val="0"/>
        <w:rPr>
          <w:rFonts w:eastAsiaTheme="minorEastAsia" w:cstheme="minorHAnsi"/>
          <w:b/>
          <w:bCs/>
          <w:noProof/>
          <w:sz w:val="23"/>
          <w:szCs w:val="23"/>
          <w:rtl/>
        </w:rPr>
      </w:pPr>
      <w:hyperlink w:anchor="_Toc19806686" w:history="1">
        <w:r w:rsidR="007329D7" w:rsidRPr="007329D7">
          <w:rPr>
            <w:rStyle w:val="Hyperlink"/>
            <w:rFonts w:cstheme="minorHAnsi"/>
            <w:b/>
            <w:bCs/>
            <w:noProof/>
            <w:sz w:val="23"/>
            <w:szCs w:val="23"/>
          </w:rPr>
          <w:t xml:space="preserve">2.3.2 Convolutional </w:t>
        </w:r>
        <w:r w:rsidR="007329D7" w:rsidRPr="007329D7">
          <w:rPr>
            <w:rStyle w:val="Hyperlink"/>
            <w:rFonts w:eastAsia="Century" w:cstheme="minorHAnsi"/>
            <w:b/>
            <w:bCs/>
            <w:noProof/>
            <w:sz w:val="23"/>
            <w:szCs w:val="23"/>
            <w:lang w:bidi="en-US"/>
          </w:rPr>
          <w:t>neural networks architecture</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Toc19806686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12</w:t>
        </w:r>
        <w:r w:rsidR="007329D7" w:rsidRPr="007329D7">
          <w:rPr>
            <w:rStyle w:val="Hyperlink"/>
            <w:rFonts w:cstheme="minorHAnsi"/>
            <w:b/>
            <w:bCs/>
            <w:noProof/>
            <w:sz w:val="23"/>
            <w:szCs w:val="23"/>
            <w:rtl/>
          </w:rPr>
          <w:fldChar w:fldCharType="end"/>
        </w:r>
      </w:hyperlink>
    </w:p>
    <w:p w14:paraId="20A4C75A" w14:textId="27C44E25"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687" w:history="1">
        <w:r w:rsidR="007329D7" w:rsidRPr="007329D7">
          <w:rPr>
            <w:rStyle w:val="Hyperlink"/>
            <w:rFonts w:cstheme="minorHAnsi"/>
            <w:b/>
            <w:bCs/>
            <w:noProof/>
            <w:sz w:val="23"/>
            <w:szCs w:val="23"/>
          </w:rPr>
          <w:t>2.4 Object Detection</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Toc19806687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19</w:t>
        </w:r>
        <w:r w:rsidR="007329D7" w:rsidRPr="007329D7">
          <w:rPr>
            <w:rStyle w:val="Hyperlink"/>
            <w:rFonts w:cstheme="minorHAnsi"/>
            <w:b/>
            <w:bCs/>
            <w:noProof/>
            <w:sz w:val="23"/>
            <w:szCs w:val="23"/>
            <w:rtl/>
          </w:rPr>
          <w:fldChar w:fldCharType="end"/>
        </w:r>
      </w:hyperlink>
    </w:p>
    <w:p w14:paraId="6C809D09" w14:textId="6FF05FEF" w:rsidR="007329D7" w:rsidRPr="007329D7" w:rsidRDefault="00290C8F" w:rsidP="001D18A7">
      <w:pPr>
        <w:pStyle w:val="TOC3"/>
        <w:tabs>
          <w:tab w:val="right" w:leader="dot" w:pos="8296"/>
        </w:tabs>
        <w:bidi w:val="0"/>
        <w:rPr>
          <w:rFonts w:eastAsiaTheme="minorEastAsia" w:cstheme="minorHAnsi"/>
          <w:b/>
          <w:bCs/>
          <w:noProof/>
          <w:sz w:val="23"/>
          <w:szCs w:val="23"/>
          <w:rtl/>
        </w:rPr>
      </w:pPr>
      <w:hyperlink w:anchor="_Toc19806688" w:history="1">
        <w:r w:rsidR="007329D7" w:rsidRPr="007329D7">
          <w:rPr>
            <w:rStyle w:val="Hyperlink"/>
            <w:rFonts w:cstheme="minorHAnsi"/>
            <w:b/>
            <w:bCs/>
            <w:noProof/>
            <w:sz w:val="23"/>
            <w:szCs w:val="23"/>
          </w:rPr>
          <w:t>2.4.1 CNN based models for object detection</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Toc19806688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19</w:t>
        </w:r>
        <w:r w:rsidR="007329D7" w:rsidRPr="007329D7">
          <w:rPr>
            <w:rStyle w:val="Hyperlink"/>
            <w:rFonts w:cstheme="minorHAnsi"/>
            <w:b/>
            <w:bCs/>
            <w:noProof/>
            <w:sz w:val="23"/>
            <w:szCs w:val="23"/>
            <w:rtl/>
          </w:rPr>
          <w:fldChar w:fldCharType="end"/>
        </w:r>
      </w:hyperlink>
    </w:p>
    <w:p w14:paraId="1D155E34" w14:textId="594EB1FD" w:rsidR="007329D7" w:rsidRPr="007329D7" w:rsidRDefault="00290C8F" w:rsidP="001D18A7">
      <w:pPr>
        <w:pStyle w:val="TOC3"/>
        <w:tabs>
          <w:tab w:val="right" w:leader="dot" w:pos="8296"/>
        </w:tabs>
        <w:bidi w:val="0"/>
        <w:rPr>
          <w:rFonts w:eastAsiaTheme="minorEastAsia" w:cstheme="minorHAnsi"/>
          <w:b/>
          <w:bCs/>
          <w:noProof/>
          <w:sz w:val="23"/>
          <w:szCs w:val="23"/>
          <w:rtl/>
        </w:rPr>
      </w:pPr>
      <w:hyperlink w:anchor="_Toc19806689" w:history="1">
        <w:r w:rsidR="007329D7" w:rsidRPr="007329D7">
          <w:rPr>
            <w:rStyle w:val="Hyperlink"/>
            <w:rFonts w:cstheme="minorHAnsi"/>
            <w:b/>
            <w:bCs/>
            <w:noProof/>
            <w:sz w:val="23"/>
            <w:szCs w:val="23"/>
          </w:rPr>
          <w:t>2.4.2 RetinaNet</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Toc19806689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23</w:t>
        </w:r>
        <w:r w:rsidR="007329D7" w:rsidRPr="007329D7">
          <w:rPr>
            <w:rStyle w:val="Hyperlink"/>
            <w:rFonts w:cstheme="minorHAnsi"/>
            <w:b/>
            <w:bCs/>
            <w:noProof/>
            <w:sz w:val="23"/>
            <w:szCs w:val="23"/>
            <w:rtl/>
          </w:rPr>
          <w:fldChar w:fldCharType="end"/>
        </w:r>
      </w:hyperlink>
    </w:p>
    <w:p w14:paraId="57CBB526" w14:textId="17143BC1"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690" w:history="1">
        <w:r w:rsidR="007329D7" w:rsidRPr="007329D7">
          <w:rPr>
            <w:rStyle w:val="Hyperlink"/>
            <w:rFonts w:cstheme="minorHAnsi"/>
            <w:b/>
            <w:bCs/>
            <w:noProof/>
            <w:sz w:val="23"/>
            <w:szCs w:val="23"/>
          </w:rPr>
          <w:t>2.5 Image detection in agriculture using deep learning</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Toc19806690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27</w:t>
        </w:r>
        <w:r w:rsidR="007329D7" w:rsidRPr="007329D7">
          <w:rPr>
            <w:rStyle w:val="Hyperlink"/>
            <w:rFonts w:cstheme="minorHAnsi"/>
            <w:b/>
            <w:bCs/>
            <w:noProof/>
            <w:sz w:val="23"/>
            <w:szCs w:val="23"/>
            <w:rtl/>
          </w:rPr>
          <w:fldChar w:fldCharType="end"/>
        </w:r>
      </w:hyperlink>
    </w:p>
    <w:p w14:paraId="3CF15EDA" w14:textId="19DE4819" w:rsidR="007329D7" w:rsidRPr="007329D7" w:rsidRDefault="00290C8F" w:rsidP="001D18A7">
      <w:pPr>
        <w:pStyle w:val="TOC3"/>
        <w:tabs>
          <w:tab w:val="right" w:leader="dot" w:pos="8296"/>
        </w:tabs>
        <w:bidi w:val="0"/>
        <w:rPr>
          <w:rFonts w:eastAsiaTheme="minorEastAsia" w:cstheme="minorHAnsi"/>
          <w:b/>
          <w:bCs/>
          <w:noProof/>
          <w:sz w:val="23"/>
          <w:szCs w:val="23"/>
          <w:rtl/>
        </w:rPr>
      </w:pPr>
      <w:hyperlink w:anchor="_Toc19806691" w:history="1">
        <w:r w:rsidR="007329D7" w:rsidRPr="007329D7">
          <w:rPr>
            <w:rStyle w:val="Hyperlink"/>
            <w:rFonts w:cstheme="minorHAnsi"/>
            <w:b/>
            <w:bCs/>
            <w:noProof/>
            <w:sz w:val="23"/>
            <w:szCs w:val="23"/>
          </w:rPr>
          <w:t xml:space="preserve">2.5.1 Object </w:t>
        </w:r>
        <w:r w:rsidR="007329D7" w:rsidRPr="007329D7">
          <w:rPr>
            <w:rStyle w:val="Hyperlink"/>
            <w:rFonts w:eastAsia="Century" w:cstheme="minorHAnsi"/>
            <w:b/>
            <w:bCs/>
            <w:noProof/>
            <w:sz w:val="23"/>
            <w:szCs w:val="23"/>
            <w:lang w:bidi="en-US"/>
          </w:rPr>
          <w:t>classification</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Toc19806691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27</w:t>
        </w:r>
        <w:r w:rsidR="007329D7" w:rsidRPr="007329D7">
          <w:rPr>
            <w:rStyle w:val="Hyperlink"/>
            <w:rFonts w:cstheme="minorHAnsi"/>
            <w:b/>
            <w:bCs/>
            <w:noProof/>
            <w:sz w:val="23"/>
            <w:szCs w:val="23"/>
            <w:rtl/>
          </w:rPr>
          <w:fldChar w:fldCharType="end"/>
        </w:r>
      </w:hyperlink>
    </w:p>
    <w:p w14:paraId="12D0A831" w14:textId="38D33EE5" w:rsidR="007329D7" w:rsidRPr="007329D7" w:rsidRDefault="00290C8F" w:rsidP="001D18A7">
      <w:pPr>
        <w:pStyle w:val="TOC3"/>
        <w:tabs>
          <w:tab w:val="right" w:leader="dot" w:pos="8296"/>
        </w:tabs>
        <w:bidi w:val="0"/>
        <w:rPr>
          <w:rFonts w:eastAsiaTheme="minorEastAsia" w:cstheme="minorHAnsi"/>
          <w:b/>
          <w:bCs/>
          <w:noProof/>
          <w:sz w:val="23"/>
          <w:szCs w:val="23"/>
          <w:rtl/>
        </w:rPr>
      </w:pPr>
      <w:hyperlink w:anchor="_Toc19806692" w:history="1">
        <w:r w:rsidR="007329D7" w:rsidRPr="007329D7">
          <w:rPr>
            <w:rStyle w:val="Hyperlink"/>
            <w:rFonts w:cstheme="minorHAnsi"/>
            <w:b/>
            <w:bCs/>
            <w:noProof/>
            <w:sz w:val="23"/>
            <w:szCs w:val="23"/>
          </w:rPr>
          <w:t>2.5.2 Object detection and yield estimation researches in agriculture</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Toc19806692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31</w:t>
        </w:r>
        <w:r w:rsidR="007329D7" w:rsidRPr="007329D7">
          <w:rPr>
            <w:rStyle w:val="Hyperlink"/>
            <w:rFonts w:cstheme="minorHAnsi"/>
            <w:b/>
            <w:bCs/>
            <w:noProof/>
            <w:sz w:val="23"/>
            <w:szCs w:val="23"/>
            <w:rtl/>
          </w:rPr>
          <w:fldChar w:fldCharType="end"/>
        </w:r>
      </w:hyperlink>
    </w:p>
    <w:p w14:paraId="69D10EDB" w14:textId="7B7EE698" w:rsidR="007329D7" w:rsidRPr="007329D7" w:rsidRDefault="00290C8F" w:rsidP="001D18A7">
      <w:pPr>
        <w:pStyle w:val="TOC1"/>
        <w:tabs>
          <w:tab w:val="right" w:leader="dot" w:pos="8296"/>
        </w:tabs>
        <w:bidi w:val="0"/>
        <w:rPr>
          <w:rFonts w:eastAsiaTheme="minorEastAsia" w:cstheme="minorHAnsi"/>
          <w:b/>
          <w:bCs/>
          <w:noProof/>
          <w:sz w:val="23"/>
          <w:szCs w:val="23"/>
          <w:rtl/>
        </w:rPr>
      </w:pPr>
      <w:hyperlink w:anchor="_Toc19806693" w:history="1">
        <w:r w:rsidR="007329D7" w:rsidRPr="007329D7">
          <w:rPr>
            <w:rStyle w:val="Hyperlink"/>
            <w:rFonts w:cstheme="minorHAnsi"/>
            <w:b/>
            <w:bCs/>
            <w:noProof/>
            <w:sz w:val="23"/>
            <w:szCs w:val="23"/>
          </w:rPr>
          <w:t>3. Methods</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Toc19806693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37</w:t>
        </w:r>
        <w:r w:rsidR="007329D7" w:rsidRPr="007329D7">
          <w:rPr>
            <w:rStyle w:val="Hyperlink"/>
            <w:rFonts w:cstheme="minorHAnsi"/>
            <w:b/>
            <w:bCs/>
            <w:noProof/>
            <w:sz w:val="23"/>
            <w:szCs w:val="23"/>
            <w:rtl/>
          </w:rPr>
          <w:fldChar w:fldCharType="end"/>
        </w:r>
      </w:hyperlink>
    </w:p>
    <w:p w14:paraId="1433C419" w14:textId="4CDFE520"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694" w:history="1">
        <w:r w:rsidR="007329D7" w:rsidRPr="007329D7">
          <w:rPr>
            <w:rStyle w:val="Hyperlink"/>
            <w:rFonts w:cstheme="minorHAnsi"/>
            <w:b/>
            <w:bCs/>
            <w:noProof/>
            <w:sz w:val="23"/>
            <w:szCs w:val="23"/>
          </w:rPr>
          <w:t>3.1 First method, Research Narrative and training</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Toc19806694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37</w:t>
        </w:r>
        <w:r w:rsidR="007329D7" w:rsidRPr="007329D7">
          <w:rPr>
            <w:rStyle w:val="Hyperlink"/>
            <w:rFonts w:cstheme="minorHAnsi"/>
            <w:b/>
            <w:bCs/>
            <w:noProof/>
            <w:sz w:val="23"/>
            <w:szCs w:val="23"/>
            <w:rtl/>
          </w:rPr>
          <w:fldChar w:fldCharType="end"/>
        </w:r>
      </w:hyperlink>
    </w:p>
    <w:p w14:paraId="20F6B313" w14:textId="672B6288"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695" w:history="1">
        <w:r w:rsidR="007329D7" w:rsidRPr="007329D7">
          <w:rPr>
            <w:rStyle w:val="Hyperlink"/>
            <w:rFonts w:cstheme="minorHAnsi"/>
            <w:b/>
            <w:bCs/>
            <w:noProof/>
            <w:sz w:val="23"/>
            <w:szCs w:val="23"/>
          </w:rPr>
          <w:t>3.2 Second method, Research Narrative and training</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Toc19806695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38</w:t>
        </w:r>
        <w:r w:rsidR="007329D7" w:rsidRPr="007329D7">
          <w:rPr>
            <w:rStyle w:val="Hyperlink"/>
            <w:rFonts w:cstheme="minorHAnsi"/>
            <w:b/>
            <w:bCs/>
            <w:noProof/>
            <w:sz w:val="23"/>
            <w:szCs w:val="23"/>
            <w:rtl/>
          </w:rPr>
          <w:fldChar w:fldCharType="end"/>
        </w:r>
      </w:hyperlink>
    </w:p>
    <w:p w14:paraId="33409806" w14:textId="30EA8D66"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696" w:history="1">
        <w:r w:rsidR="007329D7" w:rsidRPr="007329D7">
          <w:rPr>
            <w:rStyle w:val="Hyperlink"/>
            <w:rFonts w:cstheme="minorHAnsi"/>
            <w:b/>
            <w:bCs/>
            <w:noProof/>
            <w:sz w:val="23"/>
            <w:szCs w:val="23"/>
          </w:rPr>
          <w:t>3.3 Result comparison between the two methods</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Toc19806696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38</w:t>
        </w:r>
        <w:r w:rsidR="007329D7" w:rsidRPr="007329D7">
          <w:rPr>
            <w:rStyle w:val="Hyperlink"/>
            <w:rFonts w:cstheme="minorHAnsi"/>
            <w:b/>
            <w:bCs/>
            <w:noProof/>
            <w:sz w:val="23"/>
            <w:szCs w:val="23"/>
            <w:rtl/>
          </w:rPr>
          <w:fldChar w:fldCharType="end"/>
        </w:r>
      </w:hyperlink>
    </w:p>
    <w:p w14:paraId="5014F9E4" w14:textId="6C5C9AD9" w:rsidR="007329D7" w:rsidRPr="007329D7" w:rsidRDefault="00290C8F" w:rsidP="001D18A7">
      <w:pPr>
        <w:pStyle w:val="TOC1"/>
        <w:tabs>
          <w:tab w:val="right" w:leader="dot" w:pos="8296"/>
        </w:tabs>
        <w:bidi w:val="0"/>
        <w:rPr>
          <w:rFonts w:eastAsiaTheme="minorEastAsia" w:cstheme="minorHAnsi"/>
          <w:b/>
          <w:bCs/>
          <w:noProof/>
          <w:sz w:val="23"/>
          <w:szCs w:val="23"/>
          <w:rtl/>
        </w:rPr>
      </w:pPr>
      <w:hyperlink w:anchor="_Toc19806697" w:history="1">
        <w:r w:rsidR="007329D7" w:rsidRPr="007329D7">
          <w:rPr>
            <w:rStyle w:val="Hyperlink"/>
            <w:rFonts w:cstheme="minorHAnsi"/>
            <w:b/>
            <w:bCs/>
            <w:noProof/>
            <w:sz w:val="23"/>
            <w:szCs w:val="23"/>
          </w:rPr>
          <w:t>4. Estimating melon Yield by machine vision processing</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Toc19806697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40</w:t>
        </w:r>
        <w:r w:rsidR="007329D7" w:rsidRPr="007329D7">
          <w:rPr>
            <w:rStyle w:val="Hyperlink"/>
            <w:rFonts w:cstheme="minorHAnsi"/>
            <w:b/>
            <w:bCs/>
            <w:noProof/>
            <w:sz w:val="23"/>
            <w:szCs w:val="23"/>
            <w:rtl/>
          </w:rPr>
          <w:fldChar w:fldCharType="end"/>
        </w:r>
      </w:hyperlink>
    </w:p>
    <w:p w14:paraId="4FC38641" w14:textId="08E611D6" w:rsidR="007329D7" w:rsidRPr="007329D7" w:rsidRDefault="00290C8F" w:rsidP="001D18A7">
      <w:pPr>
        <w:pStyle w:val="TOC1"/>
        <w:tabs>
          <w:tab w:val="right" w:leader="dot" w:pos="8296"/>
        </w:tabs>
        <w:bidi w:val="0"/>
        <w:rPr>
          <w:rFonts w:eastAsiaTheme="minorEastAsia" w:cstheme="minorHAnsi"/>
          <w:b/>
          <w:bCs/>
          <w:noProof/>
          <w:sz w:val="23"/>
          <w:szCs w:val="23"/>
          <w:rtl/>
        </w:rPr>
      </w:pPr>
      <w:hyperlink w:anchor="_Toc19806698" w:history="1">
        <w:r w:rsidR="007329D7" w:rsidRPr="007329D7">
          <w:rPr>
            <w:rStyle w:val="Hyperlink"/>
            <w:rFonts w:cstheme="minorHAnsi"/>
            <w:b/>
            <w:bCs/>
            <w:noProof/>
            <w:sz w:val="23"/>
            <w:szCs w:val="23"/>
          </w:rPr>
          <w:t>5. A deep learning system for yield estimation of melons using UAV images</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Toc19806698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80</w:t>
        </w:r>
        <w:r w:rsidR="007329D7" w:rsidRPr="007329D7">
          <w:rPr>
            <w:rStyle w:val="Hyperlink"/>
            <w:rFonts w:cstheme="minorHAnsi"/>
            <w:b/>
            <w:bCs/>
            <w:noProof/>
            <w:sz w:val="23"/>
            <w:szCs w:val="23"/>
            <w:rtl/>
          </w:rPr>
          <w:fldChar w:fldCharType="end"/>
        </w:r>
      </w:hyperlink>
    </w:p>
    <w:p w14:paraId="1B025112" w14:textId="45E2073E" w:rsidR="007329D7" w:rsidRPr="007329D7" w:rsidRDefault="00290C8F" w:rsidP="001D18A7">
      <w:pPr>
        <w:pStyle w:val="TOC1"/>
        <w:tabs>
          <w:tab w:val="right" w:leader="dot" w:pos="8296"/>
        </w:tabs>
        <w:bidi w:val="0"/>
        <w:rPr>
          <w:rFonts w:eastAsiaTheme="minorEastAsia" w:cstheme="minorHAnsi"/>
          <w:b/>
          <w:bCs/>
          <w:noProof/>
          <w:sz w:val="23"/>
          <w:szCs w:val="23"/>
          <w:rtl/>
        </w:rPr>
      </w:pPr>
      <w:hyperlink w:anchor="_Toc19806699" w:history="1">
        <w:r w:rsidR="007329D7" w:rsidRPr="007329D7">
          <w:rPr>
            <w:rStyle w:val="Hyperlink"/>
            <w:rFonts w:cstheme="minorHAnsi"/>
            <w:b/>
            <w:bCs/>
            <w:noProof/>
            <w:sz w:val="23"/>
            <w:szCs w:val="23"/>
          </w:rPr>
          <w:t>6. Conclusions and Future Research</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Toc19806699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111</w:t>
        </w:r>
        <w:r w:rsidR="007329D7" w:rsidRPr="007329D7">
          <w:rPr>
            <w:rStyle w:val="Hyperlink"/>
            <w:rFonts w:cstheme="minorHAnsi"/>
            <w:b/>
            <w:bCs/>
            <w:noProof/>
            <w:sz w:val="23"/>
            <w:szCs w:val="23"/>
            <w:rtl/>
          </w:rPr>
          <w:fldChar w:fldCharType="end"/>
        </w:r>
      </w:hyperlink>
    </w:p>
    <w:p w14:paraId="42ECD0C4" w14:textId="60101EE1" w:rsidR="007329D7" w:rsidRPr="007329D7" w:rsidRDefault="00290C8F" w:rsidP="001D18A7">
      <w:pPr>
        <w:pStyle w:val="TOC1"/>
        <w:tabs>
          <w:tab w:val="right" w:leader="dot" w:pos="8296"/>
        </w:tabs>
        <w:bidi w:val="0"/>
        <w:rPr>
          <w:rFonts w:eastAsiaTheme="minorEastAsia" w:cstheme="minorHAnsi"/>
          <w:b/>
          <w:bCs/>
          <w:noProof/>
          <w:sz w:val="23"/>
          <w:szCs w:val="23"/>
          <w:rtl/>
        </w:rPr>
      </w:pPr>
      <w:hyperlink w:anchor="_Toc19806700" w:history="1">
        <w:r w:rsidR="007329D7" w:rsidRPr="007329D7">
          <w:rPr>
            <w:rStyle w:val="Hyperlink"/>
            <w:rFonts w:cstheme="minorHAnsi"/>
            <w:b/>
            <w:bCs/>
            <w:noProof/>
            <w:sz w:val="23"/>
            <w:szCs w:val="23"/>
          </w:rPr>
          <w:t>Bibliography</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Toc19806700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113</w:t>
        </w:r>
        <w:r w:rsidR="007329D7" w:rsidRPr="007329D7">
          <w:rPr>
            <w:rStyle w:val="Hyperlink"/>
            <w:rFonts w:cstheme="minorHAnsi"/>
            <w:b/>
            <w:bCs/>
            <w:noProof/>
            <w:sz w:val="23"/>
            <w:szCs w:val="23"/>
            <w:rtl/>
          </w:rPr>
          <w:fldChar w:fldCharType="end"/>
        </w:r>
      </w:hyperlink>
    </w:p>
    <w:p w14:paraId="1211D602" w14:textId="4B11B3F8" w:rsidR="007329D7" w:rsidRPr="007329D7" w:rsidRDefault="00290C8F" w:rsidP="001D18A7">
      <w:pPr>
        <w:pStyle w:val="TOC1"/>
        <w:tabs>
          <w:tab w:val="right" w:leader="dot" w:pos="8296"/>
        </w:tabs>
        <w:bidi w:val="0"/>
        <w:rPr>
          <w:rFonts w:eastAsiaTheme="minorEastAsia" w:cstheme="minorHAnsi"/>
          <w:b/>
          <w:bCs/>
          <w:noProof/>
          <w:sz w:val="23"/>
          <w:szCs w:val="23"/>
          <w:rtl/>
        </w:rPr>
      </w:pPr>
      <w:hyperlink w:anchor="_Toc19806701" w:history="1">
        <w:r w:rsidR="007329D7" w:rsidRPr="007329D7">
          <w:rPr>
            <w:rStyle w:val="Hyperlink"/>
            <w:rFonts w:cstheme="minorHAnsi"/>
            <w:b/>
            <w:bCs/>
            <w:noProof/>
            <w:sz w:val="23"/>
            <w:szCs w:val="23"/>
          </w:rPr>
          <w:t>Appendices</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Toc19806701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126</w:t>
        </w:r>
        <w:r w:rsidR="007329D7" w:rsidRPr="007329D7">
          <w:rPr>
            <w:rStyle w:val="Hyperlink"/>
            <w:rFonts w:cstheme="minorHAnsi"/>
            <w:b/>
            <w:bCs/>
            <w:noProof/>
            <w:sz w:val="23"/>
            <w:szCs w:val="23"/>
            <w:rtl/>
          </w:rPr>
          <w:fldChar w:fldCharType="end"/>
        </w:r>
      </w:hyperlink>
    </w:p>
    <w:p w14:paraId="514BC64B" w14:textId="40AF57DB" w:rsidR="007329D7" w:rsidRPr="007329D7" w:rsidRDefault="00290C8F" w:rsidP="001D18A7">
      <w:pPr>
        <w:pStyle w:val="TOC2"/>
        <w:tabs>
          <w:tab w:val="right" w:leader="dot" w:pos="8296"/>
        </w:tabs>
        <w:bidi w:val="0"/>
        <w:rPr>
          <w:rFonts w:eastAsiaTheme="minorEastAsia" w:cstheme="minorHAnsi"/>
          <w:b/>
          <w:bCs/>
          <w:noProof/>
          <w:sz w:val="23"/>
          <w:szCs w:val="23"/>
          <w:rtl/>
        </w:rPr>
      </w:pPr>
      <w:hyperlink w:anchor="_Toc19806702" w:history="1">
        <w:r w:rsidR="007329D7" w:rsidRPr="007329D7">
          <w:rPr>
            <w:rStyle w:val="Hyperlink"/>
            <w:rFonts w:cstheme="minorHAnsi"/>
            <w:b/>
            <w:bCs/>
            <w:noProof/>
            <w:sz w:val="23"/>
            <w:szCs w:val="23"/>
          </w:rPr>
          <w:t>Appendix A. Estimating melon yield for breeding processes by machine-vision processing of UAV images</w:t>
        </w:r>
        <w:r w:rsidR="007329D7" w:rsidRPr="007329D7">
          <w:rPr>
            <w:rFonts w:cstheme="minorHAnsi"/>
            <w:b/>
            <w:bCs/>
            <w:noProof/>
            <w:webHidden/>
            <w:sz w:val="23"/>
            <w:szCs w:val="23"/>
            <w:rtl/>
          </w:rPr>
          <w:tab/>
        </w:r>
        <w:r w:rsidR="007329D7" w:rsidRPr="007329D7">
          <w:rPr>
            <w:rStyle w:val="Hyperlink"/>
            <w:rFonts w:cstheme="minorHAnsi"/>
            <w:b/>
            <w:bCs/>
            <w:noProof/>
            <w:sz w:val="23"/>
            <w:szCs w:val="23"/>
            <w:rtl/>
          </w:rPr>
          <w:fldChar w:fldCharType="begin"/>
        </w:r>
        <w:r w:rsidR="007329D7" w:rsidRPr="007329D7">
          <w:rPr>
            <w:rFonts w:cstheme="minorHAnsi"/>
            <w:b/>
            <w:bCs/>
            <w:noProof/>
            <w:webHidden/>
            <w:sz w:val="23"/>
            <w:szCs w:val="23"/>
            <w:rtl/>
          </w:rPr>
          <w:instrText xml:space="preserve"> </w:instrText>
        </w:r>
        <w:r w:rsidR="007329D7" w:rsidRPr="007329D7">
          <w:rPr>
            <w:rFonts w:cstheme="minorHAnsi"/>
            <w:b/>
            <w:bCs/>
            <w:noProof/>
            <w:webHidden/>
            <w:sz w:val="23"/>
            <w:szCs w:val="23"/>
          </w:rPr>
          <w:instrText>PAGEREF</w:instrText>
        </w:r>
        <w:r w:rsidR="007329D7" w:rsidRPr="007329D7">
          <w:rPr>
            <w:rFonts w:cstheme="minorHAnsi"/>
            <w:b/>
            <w:bCs/>
            <w:noProof/>
            <w:webHidden/>
            <w:sz w:val="23"/>
            <w:szCs w:val="23"/>
            <w:rtl/>
          </w:rPr>
          <w:instrText xml:space="preserve"> _</w:instrText>
        </w:r>
        <w:r w:rsidR="007329D7" w:rsidRPr="007329D7">
          <w:rPr>
            <w:rFonts w:cstheme="minorHAnsi"/>
            <w:b/>
            <w:bCs/>
            <w:noProof/>
            <w:webHidden/>
            <w:sz w:val="23"/>
            <w:szCs w:val="23"/>
          </w:rPr>
          <w:instrText>Toc19806702 \h</w:instrText>
        </w:r>
        <w:r w:rsidR="007329D7" w:rsidRPr="007329D7">
          <w:rPr>
            <w:rFonts w:cstheme="minorHAnsi"/>
            <w:b/>
            <w:bCs/>
            <w:noProof/>
            <w:webHidden/>
            <w:sz w:val="23"/>
            <w:szCs w:val="23"/>
            <w:rtl/>
          </w:rPr>
          <w:instrText xml:space="preserve"> </w:instrText>
        </w:r>
        <w:r w:rsidR="007329D7" w:rsidRPr="007329D7">
          <w:rPr>
            <w:rStyle w:val="Hyperlink"/>
            <w:rFonts w:cstheme="minorHAnsi"/>
            <w:b/>
            <w:bCs/>
            <w:noProof/>
            <w:sz w:val="23"/>
            <w:szCs w:val="23"/>
            <w:rtl/>
          </w:rPr>
        </w:r>
        <w:r w:rsidR="007329D7" w:rsidRPr="007329D7">
          <w:rPr>
            <w:rStyle w:val="Hyperlink"/>
            <w:rFonts w:cstheme="minorHAnsi"/>
            <w:b/>
            <w:bCs/>
            <w:noProof/>
            <w:sz w:val="23"/>
            <w:szCs w:val="23"/>
            <w:rtl/>
          </w:rPr>
          <w:fldChar w:fldCharType="separate"/>
        </w:r>
        <w:r w:rsidR="001D18A7">
          <w:rPr>
            <w:rFonts w:cstheme="minorHAnsi"/>
            <w:b/>
            <w:bCs/>
            <w:noProof/>
            <w:webHidden/>
            <w:sz w:val="23"/>
            <w:szCs w:val="23"/>
          </w:rPr>
          <w:t>126</w:t>
        </w:r>
        <w:r w:rsidR="007329D7" w:rsidRPr="007329D7">
          <w:rPr>
            <w:rStyle w:val="Hyperlink"/>
            <w:rFonts w:cstheme="minorHAnsi"/>
            <w:b/>
            <w:bCs/>
            <w:noProof/>
            <w:sz w:val="23"/>
            <w:szCs w:val="23"/>
            <w:rtl/>
          </w:rPr>
          <w:fldChar w:fldCharType="end"/>
        </w:r>
      </w:hyperlink>
    </w:p>
    <w:p w14:paraId="598AC668" w14:textId="4ED0DD67" w:rsidR="000C55EF" w:rsidRPr="00D1736D" w:rsidRDefault="009807A5" w:rsidP="001D18A7">
      <w:pPr>
        <w:bidi w:val="0"/>
        <w:rPr>
          <w:rFonts w:cstheme="minorHAnsi"/>
        </w:rPr>
      </w:pPr>
      <w:r w:rsidRPr="007F12F5">
        <w:rPr>
          <w:rFonts w:cstheme="minorHAnsi"/>
          <w:b/>
          <w:bCs/>
          <w:sz w:val="23"/>
          <w:szCs w:val="23"/>
        </w:rPr>
        <w:lastRenderedPageBreak/>
        <w:fldChar w:fldCharType="end"/>
      </w:r>
      <w:commentRangeEnd w:id="72"/>
      <w:commentRangeEnd w:id="73"/>
      <w:r w:rsidR="00B214CA">
        <w:rPr>
          <w:rStyle w:val="CommentReference"/>
        </w:rPr>
        <w:commentReference w:id="73"/>
      </w:r>
      <w:r w:rsidR="00B214CA">
        <w:rPr>
          <w:rStyle w:val="CommentReference"/>
        </w:rPr>
        <w:commentReference w:id="72"/>
      </w:r>
    </w:p>
    <w:p w14:paraId="4DD8477D" w14:textId="693D897A" w:rsidR="00DC7672" w:rsidRPr="00D1736D" w:rsidRDefault="00DC7672" w:rsidP="001D18A7">
      <w:pPr>
        <w:pStyle w:val="TOC1"/>
        <w:tabs>
          <w:tab w:val="right" w:leader="dot" w:pos="8296"/>
        </w:tabs>
        <w:bidi w:val="0"/>
        <w:rPr>
          <w:rFonts w:cstheme="minorHAnsi"/>
        </w:rPr>
      </w:pPr>
      <w:r>
        <w:rPr>
          <w:rFonts w:cstheme="minorHAnsi"/>
          <w:b/>
          <w:bCs/>
          <w:sz w:val="41"/>
          <w:szCs w:val="41"/>
        </w:rPr>
        <w:t>List of Figures</w:t>
      </w:r>
    </w:p>
    <w:p w14:paraId="237D41A2" w14:textId="77777777" w:rsidR="000C55EF" w:rsidRPr="00D1736D" w:rsidRDefault="000C55EF" w:rsidP="001D18A7">
      <w:pPr>
        <w:autoSpaceDE w:val="0"/>
        <w:autoSpaceDN w:val="0"/>
        <w:bidi w:val="0"/>
        <w:adjustRightInd w:val="0"/>
        <w:spacing w:after="0" w:line="240" w:lineRule="auto"/>
        <w:rPr>
          <w:rFonts w:cstheme="minorHAnsi"/>
          <w:sz w:val="23"/>
          <w:szCs w:val="23"/>
        </w:rPr>
      </w:pPr>
    </w:p>
    <w:commentRangeStart w:id="74"/>
    <w:p w14:paraId="750B137A" w14:textId="0205CDBE" w:rsidR="000B6625" w:rsidRPr="00DC7672" w:rsidRDefault="000B6625" w:rsidP="001D18A7">
      <w:pPr>
        <w:pStyle w:val="TableofFigures"/>
        <w:tabs>
          <w:tab w:val="right" w:leader="dot" w:pos="8296"/>
        </w:tabs>
        <w:bidi w:val="0"/>
        <w:ind w:firstLine="0"/>
        <w:rPr>
          <w:rFonts w:eastAsiaTheme="minorEastAsia" w:cstheme="minorBidi"/>
          <w:b/>
          <w:bCs/>
          <w:caps w:val="0"/>
          <w:noProof/>
          <w:sz w:val="23"/>
          <w:szCs w:val="23"/>
          <w:rtl/>
        </w:rPr>
      </w:pPr>
      <w:r>
        <w:rPr>
          <w:rFonts w:eastAsia="Century"/>
          <w:caps w:val="0"/>
          <w:sz w:val="23"/>
          <w:szCs w:val="23"/>
          <w:lang w:bidi="en-US"/>
        </w:rPr>
        <w:fldChar w:fldCharType="begin"/>
      </w:r>
      <w:r>
        <w:rPr>
          <w:rFonts w:eastAsia="Century"/>
          <w:caps w:val="0"/>
          <w:sz w:val="23"/>
          <w:szCs w:val="23"/>
          <w:lang w:bidi="en-US"/>
        </w:rPr>
        <w:instrText xml:space="preserve"> TOC \f F \h \z \c "figure" </w:instrText>
      </w:r>
      <w:r>
        <w:rPr>
          <w:rFonts w:eastAsia="Century"/>
          <w:caps w:val="0"/>
          <w:sz w:val="23"/>
          <w:szCs w:val="23"/>
          <w:lang w:bidi="en-US"/>
        </w:rPr>
        <w:fldChar w:fldCharType="separate"/>
      </w:r>
      <w:hyperlink w:anchor="_Toc18444279" w:history="1">
        <w:r w:rsidRPr="00DC7672">
          <w:rPr>
            <w:rStyle w:val="Hyperlink"/>
            <w:rFonts w:eastAsia="Century"/>
            <w:b/>
            <w:bCs/>
            <w:noProof/>
            <w:sz w:val="23"/>
            <w:szCs w:val="23"/>
          </w:rPr>
          <w:t xml:space="preserve">Figure </w:t>
        </w:r>
        <w:r w:rsidRPr="00DC7672">
          <w:rPr>
            <w:rStyle w:val="Hyperlink"/>
            <w:rFonts w:eastAsia="Century"/>
            <w:b/>
            <w:bCs/>
            <w:noProof/>
            <w:sz w:val="23"/>
            <w:szCs w:val="23"/>
            <w:rtl/>
          </w:rPr>
          <w:t>1</w:t>
        </w:r>
        <w:r w:rsidRPr="00DC7672">
          <w:rPr>
            <w:rStyle w:val="Hyperlink"/>
            <w:rFonts w:eastAsia="Century"/>
            <w:b/>
            <w:bCs/>
            <w:noProof/>
            <w:sz w:val="23"/>
            <w:szCs w:val="23"/>
          </w:rPr>
          <w:t xml:space="preserve"> - Computer vision application in agriculture</w:t>
        </w:r>
        <w:r w:rsidRPr="00DC7672">
          <w:rPr>
            <w:b/>
            <w:bCs/>
            <w:noProof/>
            <w:webHidden/>
            <w:sz w:val="23"/>
            <w:szCs w:val="23"/>
            <w:rtl/>
          </w:rPr>
          <w:tab/>
        </w:r>
        <w:r w:rsidRPr="00DC7672">
          <w:rPr>
            <w:rStyle w:val="Hyperlink"/>
            <w:b/>
            <w:bCs/>
            <w:noProof/>
            <w:sz w:val="23"/>
            <w:szCs w:val="23"/>
            <w:rtl/>
          </w:rPr>
          <w:fldChar w:fldCharType="begin"/>
        </w:r>
        <w:r w:rsidRPr="00DC7672">
          <w:rPr>
            <w:b/>
            <w:bCs/>
            <w:noProof/>
            <w:webHidden/>
            <w:sz w:val="23"/>
            <w:szCs w:val="23"/>
            <w:rtl/>
          </w:rPr>
          <w:instrText xml:space="preserve"> </w:instrText>
        </w:r>
        <w:r w:rsidRPr="00DC7672">
          <w:rPr>
            <w:b/>
            <w:bCs/>
            <w:noProof/>
            <w:webHidden/>
            <w:sz w:val="23"/>
            <w:szCs w:val="23"/>
          </w:rPr>
          <w:instrText>PAGEREF</w:instrText>
        </w:r>
        <w:r w:rsidRPr="00DC7672">
          <w:rPr>
            <w:b/>
            <w:bCs/>
            <w:noProof/>
            <w:webHidden/>
            <w:sz w:val="23"/>
            <w:szCs w:val="23"/>
            <w:rtl/>
          </w:rPr>
          <w:instrText xml:space="preserve"> _</w:instrText>
        </w:r>
        <w:r w:rsidRPr="00DC7672">
          <w:rPr>
            <w:b/>
            <w:bCs/>
            <w:noProof/>
            <w:webHidden/>
            <w:sz w:val="23"/>
            <w:szCs w:val="23"/>
          </w:rPr>
          <w:instrText>Toc18444279 \h</w:instrText>
        </w:r>
        <w:r w:rsidRPr="00DC7672">
          <w:rPr>
            <w:b/>
            <w:bCs/>
            <w:noProof/>
            <w:webHidden/>
            <w:sz w:val="23"/>
            <w:szCs w:val="23"/>
            <w:rtl/>
          </w:rPr>
          <w:instrText xml:space="preserve"> </w:instrText>
        </w:r>
        <w:r w:rsidRPr="00DC7672">
          <w:rPr>
            <w:rStyle w:val="Hyperlink"/>
            <w:b/>
            <w:bCs/>
            <w:noProof/>
            <w:sz w:val="23"/>
            <w:szCs w:val="23"/>
            <w:rtl/>
          </w:rPr>
        </w:r>
        <w:r w:rsidRPr="00DC7672">
          <w:rPr>
            <w:rStyle w:val="Hyperlink"/>
            <w:b/>
            <w:bCs/>
            <w:noProof/>
            <w:sz w:val="23"/>
            <w:szCs w:val="23"/>
            <w:rtl/>
          </w:rPr>
          <w:fldChar w:fldCharType="separate"/>
        </w:r>
        <w:r w:rsidR="007B2734">
          <w:rPr>
            <w:b/>
            <w:bCs/>
            <w:noProof/>
            <w:webHidden/>
            <w:sz w:val="23"/>
            <w:szCs w:val="23"/>
          </w:rPr>
          <w:t>4</w:t>
        </w:r>
        <w:r w:rsidRPr="00DC7672">
          <w:rPr>
            <w:rStyle w:val="Hyperlink"/>
            <w:b/>
            <w:bCs/>
            <w:noProof/>
            <w:sz w:val="23"/>
            <w:szCs w:val="23"/>
            <w:rtl/>
          </w:rPr>
          <w:fldChar w:fldCharType="end"/>
        </w:r>
      </w:hyperlink>
    </w:p>
    <w:p w14:paraId="44F717C5" w14:textId="6EFD0761"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80" w:history="1">
        <w:r w:rsidR="000B6625" w:rsidRPr="00901779">
          <w:rPr>
            <w:rStyle w:val="Hyperlink"/>
            <w:rFonts w:eastAsia="Century"/>
            <w:b/>
            <w:bCs/>
            <w:noProof/>
            <w:sz w:val="23"/>
            <w:szCs w:val="23"/>
          </w:rPr>
          <w:t>Figure 2 - Artificial Neuron inspired by Biological Neuron</w:t>
        </w:r>
        <w:r w:rsidR="000B6625" w:rsidRPr="00901779">
          <w:rPr>
            <w:b/>
            <w:bCs/>
            <w:noProof/>
            <w:webHidden/>
            <w:sz w:val="23"/>
            <w:szCs w:val="23"/>
            <w:rtl/>
          </w:rPr>
          <w:tab/>
        </w:r>
        <w:r w:rsidR="000B6625" w:rsidRPr="00901779">
          <w:rPr>
            <w:rStyle w:val="Hyperlink"/>
            <w:b/>
            <w:bCs/>
            <w:noProof/>
            <w:sz w:val="23"/>
            <w:szCs w:val="23"/>
            <w:rtl/>
          </w:rPr>
          <w:fldChar w:fldCharType="begin"/>
        </w:r>
        <w:r w:rsidR="000B6625" w:rsidRPr="00901779">
          <w:rPr>
            <w:b/>
            <w:bCs/>
            <w:noProof/>
            <w:webHidden/>
            <w:sz w:val="23"/>
            <w:szCs w:val="23"/>
            <w:rtl/>
          </w:rPr>
          <w:instrText xml:space="preserve"> </w:instrText>
        </w:r>
        <w:r w:rsidR="000B6625" w:rsidRPr="00901779">
          <w:rPr>
            <w:b/>
            <w:bCs/>
            <w:noProof/>
            <w:webHidden/>
            <w:sz w:val="23"/>
            <w:szCs w:val="23"/>
          </w:rPr>
          <w:instrText>PAGEREF</w:instrText>
        </w:r>
        <w:r w:rsidR="000B6625" w:rsidRPr="00901779">
          <w:rPr>
            <w:b/>
            <w:bCs/>
            <w:noProof/>
            <w:webHidden/>
            <w:sz w:val="23"/>
            <w:szCs w:val="23"/>
            <w:rtl/>
          </w:rPr>
          <w:instrText xml:space="preserve"> _</w:instrText>
        </w:r>
        <w:r w:rsidR="000B6625" w:rsidRPr="00901779">
          <w:rPr>
            <w:b/>
            <w:bCs/>
            <w:noProof/>
            <w:webHidden/>
            <w:sz w:val="23"/>
            <w:szCs w:val="23"/>
          </w:rPr>
          <w:instrText>Toc18444280 \h</w:instrText>
        </w:r>
        <w:r w:rsidR="000B6625" w:rsidRPr="00901779">
          <w:rPr>
            <w:b/>
            <w:bCs/>
            <w:noProof/>
            <w:webHidden/>
            <w:sz w:val="23"/>
            <w:szCs w:val="23"/>
            <w:rtl/>
          </w:rPr>
          <w:instrText xml:space="preserve"> </w:instrText>
        </w:r>
        <w:r w:rsidR="000B6625" w:rsidRPr="00901779">
          <w:rPr>
            <w:rStyle w:val="Hyperlink"/>
            <w:b/>
            <w:bCs/>
            <w:noProof/>
            <w:sz w:val="23"/>
            <w:szCs w:val="23"/>
            <w:rtl/>
          </w:rPr>
        </w:r>
        <w:r w:rsidR="000B6625" w:rsidRPr="00901779">
          <w:rPr>
            <w:rStyle w:val="Hyperlink"/>
            <w:b/>
            <w:bCs/>
            <w:noProof/>
            <w:sz w:val="23"/>
            <w:szCs w:val="23"/>
            <w:rtl/>
          </w:rPr>
          <w:fldChar w:fldCharType="separate"/>
        </w:r>
        <w:r w:rsidR="007B2734">
          <w:rPr>
            <w:b/>
            <w:bCs/>
            <w:noProof/>
            <w:webHidden/>
            <w:sz w:val="23"/>
            <w:szCs w:val="23"/>
          </w:rPr>
          <w:t>5</w:t>
        </w:r>
        <w:r w:rsidR="000B6625" w:rsidRPr="00901779">
          <w:rPr>
            <w:rStyle w:val="Hyperlink"/>
            <w:b/>
            <w:bCs/>
            <w:noProof/>
            <w:sz w:val="23"/>
            <w:szCs w:val="23"/>
            <w:rtl/>
          </w:rPr>
          <w:fldChar w:fldCharType="end"/>
        </w:r>
      </w:hyperlink>
    </w:p>
    <w:p w14:paraId="5657C27F" w14:textId="0FF1AEBA"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81" w:history="1">
        <w:r w:rsidR="000B6625" w:rsidRPr="00DC7672">
          <w:rPr>
            <w:rStyle w:val="Hyperlink"/>
            <w:rFonts w:eastAsia="Century"/>
            <w:b/>
            <w:bCs/>
            <w:i/>
            <w:iCs/>
            <w:noProof/>
            <w:sz w:val="23"/>
            <w:szCs w:val="23"/>
          </w:rPr>
          <w:t xml:space="preserve">Figure 3 - The Parts of an Artificial Neural Network </w:t>
        </w:r>
        <w:r w:rsidR="000B6625" w:rsidRPr="00DC7672">
          <w:rPr>
            <w:rStyle w:val="Hyperlink"/>
            <w:rFonts w:eastAsia="Century"/>
            <w:b/>
            <w:bCs/>
            <w:iCs/>
            <w:noProof/>
            <w:sz w:val="23"/>
            <w:szCs w:val="23"/>
          </w:rPr>
          <w:t>(Jain et al., 1996)</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Toc18444281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6</w:t>
        </w:r>
        <w:r w:rsidR="000B6625" w:rsidRPr="00DC7672">
          <w:rPr>
            <w:rStyle w:val="Hyperlink"/>
            <w:b/>
            <w:bCs/>
            <w:noProof/>
            <w:sz w:val="23"/>
            <w:szCs w:val="23"/>
            <w:rtl/>
          </w:rPr>
          <w:fldChar w:fldCharType="end"/>
        </w:r>
      </w:hyperlink>
    </w:p>
    <w:p w14:paraId="7FCD6B7B" w14:textId="08CB570A"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82" w:history="1">
        <w:r w:rsidR="000B6625" w:rsidRPr="00DC7672">
          <w:rPr>
            <w:rStyle w:val="Hyperlink"/>
            <w:rFonts w:eastAsia="Century"/>
            <w:b/>
            <w:bCs/>
            <w:i/>
            <w:iCs/>
            <w:noProof/>
            <w:sz w:val="23"/>
            <w:szCs w:val="23"/>
          </w:rPr>
          <w:t>Figure 4 - Sigmoid function Vs. Relu</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Toc18444282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7</w:t>
        </w:r>
        <w:r w:rsidR="000B6625" w:rsidRPr="00DC7672">
          <w:rPr>
            <w:rStyle w:val="Hyperlink"/>
            <w:b/>
            <w:bCs/>
            <w:noProof/>
            <w:sz w:val="23"/>
            <w:szCs w:val="23"/>
            <w:rtl/>
          </w:rPr>
          <w:fldChar w:fldCharType="end"/>
        </w:r>
      </w:hyperlink>
    </w:p>
    <w:p w14:paraId="06A15CBA" w14:textId="58C08AA3"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83" w:history="1">
        <w:r w:rsidR="000B6625" w:rsidRPr="00DC7672">
          <w:rPr>
            <w:rStyle w:val="Hyperlink"/>
            <w:rFonts w:eastAsia="Century"/>
            <w:b/>
            <w:bCs/>
            <w:noProof/>
            <w:sz w:val="23"/>
            <w:szCs w:val="23"/>
          </w:rPr>
          <w:t>figure 5 – main stage while training process</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Toc18444283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8</w:t>
        </w:r>
        <w:r w:rsidR="000B6625" w:rsidRPr="00DC7672">
          <w:rPr>
            <w:rStyle w:val="Hyperlink"/>
            <w:b/>
            <w:bCs/>
            <w:noProof/>
            <w:sz w:val="23"/>
            <w:szCs w:val="23"/>
            <w:rtl/>
          </w:rPr>
          <w:fldChar w:fldCharType="end"/>
        </w:r>
      </w:hyperlink>
    </w:p>
    <w:p w14:paraId="776EF59A" w14:textId="6D9847A7"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84" w:history="1">
        <w:r w:rsidR="000B6625" w:rsidRPr="00DC7672">
          <w:rPr>
            <w:rStyle w:val="Hyperlink"/>
            <w:rFonts w:eastAsia="Century"/>
            <w:b/>
            <w:bCs/>
            <w:noProof/>
            <w:sz w:val="23"/>
            <w:szCs w:val="23"/>
          </w:rPr>
          <w:t>Figure</w:t>
        </w:r>
        <w:r w:rsidR="000B6625" w:rsidRPr="00DC7672">
          <w:rPr>
            <w:rStyle w:val="Hyperlink"/>
            <w:rFonts w:eastAsia="Century"/>
            <w:b/>
            <w:bCs/>
            <w:noProof/>
            <w:sz w:val="23"/>
            <w:szCs w:val="23"/>
            <w:rtl/>
          </w:rPr>
          <w:t xml:space="preserve"> </w:t>
        </w:r>
        <w:r w:rsidR="000B6625" w:rsidRPr="00DC7672">
          <w:rPr>
            <w:rStyle w:val="Hyperlink"/>
            <w:rFonts w:eastAsia="Century"/>
            <w:b/>
            <w:bCs/>
            <w:noProof/>
            <w:sz w:val="23"/>
            <w:szCs w:val="23"/>
          </w:rPr>
          <w:t>6 - Fully connected ANN vs. CNN</w:t>
        </w:r>
        <w:r w:rsidR="000B6625" w:rsidRPr="00DC7672">
          <w:rPr>
            <w:rStyle w:val="Hyperlink"/>
            <w:rFonts w:eastAsia="Century"/>
            <w:b/>
            <w:bCs/>
            <w:noProof/>
            <w:sz w:val="23"/>
            <w:szCs w:val="23"/>
            <w:rtl/>
          </w:rPr>
          <w:t xml:space="preserve"> </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Toc18444284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11</w:t>
        </w:r>
        <w:r w:rsidR="000B6625" w:rsidRPr="00DC7672">
          <w:rPr>
            <w:rStyle w:val="Hyperlink"/>
            <w:b/>
            <w:bCs/>
            <w:noProof/>
            <w:sz w:val="23"/>
            <w:szCs w:val="23"/>
            <w:rtl/>
          </w:rPr>
          <w:fldChar w:fldCharType="end"/>
        </w:r>
      </w:hyperlink>
    </w:p>
    <w:p w14:paraId="76D11153" w14:textId="5BEAF56E"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85" w:history="1">
        <w:r w:rsidR="000B6625" w:rsidRPr="00DC7672">
          <w:rPr>
            <w:rStyle w:val="Hyperlink"/>
            <w:rFonts w:eastAsia="Century"/>
            <w:b/>
            <w:bCs/>
            <w:noProof/>
            <w:sz w:val="23"/>
            <w:szCs w:val="23"/>
          </w:rPr>
          <w:t>Figure 7 -</w:t>
        </w:r>
        <w:r w:rsidR="000B6625" w:rsidRPr="00DC7672">
          <w:rPr>
            <w:rStyle w:val="Hyperlink"/>
            <w:b/>
            <w:bCs/>
            <w:noProof/>
            <w:sz w:val="23"/>
            <w:szCs w:val="23"/>
          </w:rPr>
          <w:t xml:space="preserve"> </w:t>
        </w:r>
        <w:r w:rsidR="000B6625" w:rsidRPr="00DC7672">
          <w:rPr>
            <w:rStyle w:val="Hyperlink"/>
            <w:rFonts w:eastAsia="Century"/>
            <w:b/>
            <w:bCs/>
            <w:noProof/>
            <w:sz w:val="23"/>
            <w:szCs w:val="23"/>
          </w:rPr>
          <w:t>A diagram expressing parameters sharing of a two-dimensional convolutional</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Toc18444285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12</w:t>
        </w:r>
        <w:r w:rsidR="000B6625" w:rsidRPr="00DC7672">
          <w:rPr>
            <w:rStyle w:val="Hyperlink"/>
            <w:b/>
            <w:bCs/>
            <w:noProof/>
            <w:sz w:val="23"/>
            <w:szCs w:val="23"/>
            <w:rtl/>
          </w:rPr>
          <w:fldChar w:fldCharType="end"/>
        </w:r>
      </w:hyperlink>
    </w:p>
    <w:p w14:paraId="4D928B12" w14:textId="364FFC7F"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86" w:history="1">
        <w:r w:rsidR="000B6625" w:rsidRPr="00DC7672">
          <w:rPr>
            <w:rStyle w:val="Hyperlink"/>
            <w:rFonts w:eastAsia="Century"/>
            <w:b/>
            <w:bCs/>
            <w:noProof/>
            <w:sz w:val="23"/>
            <w:szCs w:val="23"/>
          </w:rPr>
          <w:t>Figure 8</w:t>
        </w:r>
        <w:r w:rsidR="000B6625" w:rsidRPr="00DC7672">
          <w:rPr>
            <w:rStyle w:val="Hyperlink"/>
            <w:b/>
            <w:bCs/>
            <w:noProof/>
            <w:sz w:val="23"/>
            <w:szCs w:val="23"/>
          </w:rPr>
          <w:t xml:space="preserve"> - </w:t>
        </w:r>
        <w:r w:rsidR="000B6625" w:rsidRPr="00DC7672">
          <w:rPr>
            <w:rStyle w:val="Hyperlink"/>
            <w:rFonts w:eastAsia="Century"/>
            <w:b/>
            <w:bCs/>
            <w:noProof/>
            <w:sz w:val="23"/>
            <w:szCs w:val="23"/>
          </w:rPr>
          <w:t>A typical convolutional neural network architecture</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Toc18444286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12</w:t>
        </w:r>
        <w:r w:rsidR="000B6625" w:rsidRPr="00DC7672">
          <w:rPr>
            <w:rStyle w:val="Hyperlink"/>
            <w:b/>
            <w:bCs/>
            <w:noProof/>
            <w:sz w:val="23"/>
            <w:szCs w:val="23"/>
            <w:rtl/>
          </w:rPr>
          <w:fldChar w:fldCharType="end"/>
        </w:r>
      </w:hyperlink>
    </w:p>
    <w:p w14:paraId="09EE1D5D" w14:textId="252B7964"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87" w:history="1">
        <w:r w:rsidR="000B6625" w:rsidRPr="00DC7672">
          <w:rPr>
            <w:rStyle w:val="Hyperlink"/>
            <w:rFonts w:eastAsia="Century"/>
            <w:b/>
            <w:bCs/>
            <w:noProof/>
            <w:sz w:val="23"/>
            <w:szCs w:val="23"/>
          </w:rPr>
          <w:t>Figure 9 -</w:t>
        </w:r>
        <w:r w:rsidR="000B6625" w:rsidRPr="00DC7672">
          <w:rPr>
            <w:rStyle w:val="Hyperlink"/>
            <w:b/>
            <w:bCs/>
            <w:noProof/>
            <w:sz w:val="23"/>
            <w:szCs w:val="23"/>
          </w:rPr>
          <w:t xml:space="preserve"> </w:t>
        </w:r>
        <w:r w:rsidR="000B6625" w:rsidRPr="00DC7672">
          <w:rPr>
            <w:rStyle w:val="Hyperlink"/>
            <w:rFonts w:eastAsia="Century"/>
            <w:b/>
            <w:bCs/>
            <w:noProof/>
            <w:sz w:val="23"/>
            <w:szCs w:val="23"/>
          </w:rPr>
          <w:t>Convolution operation between input image and filters</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Toc18444287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13</w:t>
        </w:r>
        <w:r w:rsidR="000B6625" w:rsidRPr="00DC7672">
          <w:rPr>
            <w:rStyle w:val="Hyperlink"/>
            <w:b/>
            <w:bCs/>
            <w:noProof/>
            <w:sz w:val="23"/>
            <w:szCs w:val="23"/>
            <w:rtl/>
          </w:rPr>
          <w:fldChar w:fldCharType="end"/>
        </w:r>
      </w:hyperlink>
    </w:p>
    <w:p w14:paraId="0EE93AE0" w14:textId="40D849BF"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88" w:history="1">
        <w:r w:rsidR="000B6625" w:rsidRPr="00DC7672">
          <w:rPr>
            <w:rStyle w:val="Hyperlink"/>
            <w:rFonts w:eastAsia="Century"/>
            <w:b/>
            <w:bCs/>
            <w:noProof/>
            <w:sz w:val="23"/>
            <w:szCs w:val="23"/>
          </w:rPr>
          <w:t>Figure 10 -Max pooling layer taken over 4 numbers (little 2x2 square).</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Toc18444288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14</w:t>
        </w:r>
        <w:r w:rsidR="000B6625" w:rsidRPr="00DC7672">
          <w:rPr>
            <w:rStyle w:val="Hyperlink"/>
            <w:b/>
            <w:bCs/>
            <w:noProof/>
            <w:sz w:val="23"/>
            <w:szCs w:val="23"/>
            <w:rtl/>
          </w:rPr>
          <w:fldChar w:fldCharType="end"/>
        </w:r>
      </w:hyperlink>
    </w:p>
    <w:p w14:paraId="24845ECC" w14:textId="5DFF5AFD"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89" w:history="1">
        <w:r w:rsidR="000B6625" w:rsidRPr="00DC7672">
          <w:rPr>
            <w:rStyle w:val="Hyperlink"/>
            <w:rFonts w:eastAsia="Century"/>
            <w:b/>
            <w:bCs/>
            <w:noProof/>
            <w:sz w:val="23"/>
            <w:szCs w:val="23"/>
          </w:rPr>
          <w:t xml:space="preserve">Figure </w:t>
        </w:r>
        <w:r w:rsidR="000B6625" w:rsidRPr="00DC7672">
          <w:rPr>
            <w:rStyle w:val="Hyperlink"/>
            <w:rFonts w:eastAsia="Century"/>
            <w:b/>
            <w:bCs/>
            <w:noProof/>
            <w:sz w:val="23"/>
            <w:szCs w:val="23"/>
            <w:rtl/>
          </w:rPr>
          <w:t xml:space="preserve"> 11</w:t>
        </w:r>
        <w:r w:rsidR="000B6625" w:rsidRPr="00DC7672">
          <w:rPr>
            <w:rStyle w:val="Hyperlink"/>
            <w:b/>
            <w:bCs/>
            <w:noProof/>
            <w:sz w:val="23"/>
            <w:szCs w:val="23"/>
          </w:rPr>
          <w:t xml:space="preserve"> -</w:t>
        </w:r>
        <w:r w:rsidR="000B6625" w:rsidRPr="00DC7672">
          <w:rPr>
            <w:rStyle w:val="Hyperlink"/>
            <w:rFonts w:eastAsia="Century"/>
            <w:b/>
            <w:bCs/>
            <w:noProof/>
            <w:sz w:val="23"/>
            <w:szCs w:val="23"/>
          </w:rPr>
          <w:t xml:space="preserve"> the VGGNet-16 architectures, contains 16 layers</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Toc18444289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15</w:t>
        </w:r>
        <w:r w:rsidR="000B6625" w:rsidRPr="00DC7672">
          <w:rPr>
            <w:rStyle w:val="Hyperlink"/>
            <w:b/>
            <w:bCs/>
            <w:noProof/>
            <w:sz w:val="23"/>
            <w:szCs w:val="23"/>
            <w:rtl/>
          </w:rPr>
          <w:fldChar w:fldCharType="end"/>
        </w:r>
      </w:hyperlink>
    </w:p>
    <w:p w14:paraId="05356D2A" w14:textId="41D44E7C"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90" w:history="1">
        <w:r w:rsidR="000B6625" w:rsidRPr="00DC7672">
          <w:rPr>
            <w:rStyle w:val="Hyperlink"/>
            <w:rFonts w:eastAsia="Century"/>
            <w:b/>
            <w:bCs/>
            <w:noProof/>
            <w:sz w:val="23"/>
            <w:szCs w:val="23"/>
          </w:rPr>
          <w:t>Figure 12 - Residual unit with skip connection (He et al., 2016)</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Toc18444290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16</w:t>
        </w:r>
        <w:r w:rsidR="000B6625" w:rsidRPr="00DC7672">
          <w:rPr>
            <w:rStyle w:val="Hyperlink"/>
            <w:b/>
            <w:bCs/>
            <w:noProof/>
            <w:sz w:val="23"/>
            <w:szCs w:val="23"/>
            <w:rtl/>
          </w:rPr>
          <w:fldChar w:fldCharType="end"/>
        </w:r>
      </w:hyperlink>
    </w:p>
    <w:p w14:paraId="6DA98872" w14:textId="64B0BA91"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91" w:history="1">
        <w:r w:rsidR="000B6625" w:rsidRPr="00DC7672">
          <w:rPr>
            <w:rStyle w:val="Hyperlink"/>
            <w:rFonts w:eastAsia="Century"/>
            <w:b/>
            <w:bCs/>
            <w:noProof/>
            <w:sz w:val="23"/>
            <w:szCs w:val="23"/>
          </w:rPr>
          <w:t>Figure 13 - Visualization of feature extractors at first and second layer.</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Toc18444291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17</w:t>
        </w:r>
        <w:r w:rsidR="000B6625" w:rsidRPr="00DC7672">
          <w:rPr>
            <w:rStyle w:val="Hyperlink"/>
            <w:b/>
            <w:bCs/>
            <w:noProof/>
            <w:sz w:val="23"/>
            <w:szCs w:val="23"/>
            <w:rtl/>
          </w:rPr>
          <w:fldChar w:fldCharType="end"/>
        </w:r>
      </w:hyperlink>
    </w:p>
    <w:p w14:paraId="1BE4735B" w14:textId="2905E737"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92" w:history="1">
        <w:r w:rsidR="000B6625" w:rsidRPr="00DC7672">
          <w:rPr>
            <w:rStyle w:val="Hyperlink"/>
            <w:rFonts w:eastAsia="Century"/>
            <w:b/>
            <w:bCs/>
            <w:noProof/>
            <w:sz w:val="23"/>
            <w:szCs w:val="23"/>
          </w:rPr>
          <w:t>Figure 14 - Dropout neural network model</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Toc18444292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18</w:t>
        </w:r>
        <w:r w:rsidR="000B6625" w:rsidRPr="00DC7672">
          <w:rPr>
            <w:rStyle w:val="Hyperlink"/>
            <w:b/>
            <w:bCs/>
            <w:noProof/>
            <w:sz w:val="23"/>
            <w:szCs w:val="23"/>
            <w:rtl/>
          </w:rPr>
          <w:fldChar w:fldCharType="end"/>
        </w:r>
      </w:hyperlink>
    </w:p>
    <w:p w14:paraId="262A19F1" w14:textId="34E3BD7A"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93" w:history="1">
        <w:r w:rsidR="000B6625" w:rsidRPr="00DC7672">
          <w:rPr>
            <w:rStyle w:val="Hyperlink"/>
            <w:rFonts w:eastAsia="Century"/>
            <w:b/>
            <w:bCs/>
            <w:noProof/>
            <w:sz w:val="23"/>
            <w:szCs w:val="23"/>
          </w:rPr>
          <w:t>Figure 15 - Two stage approach</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Toc18444293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20</w:t>
        </w:r>
        <w:r w:rsidR="000B6625" w:rsidRPr="00DC7672">
          <w:rPr>
            <w:rStyle w:val="Hyperlink"/>
            <w:b/>
            <w:bCs/>
            <w:noProof/>
            <w:sz w:val="23"/>
            <w:szCs w:val="23"/>
            <w:rtl/>
          </w:rPr>
          <w:fldChar w:fldCharType="end"/>
        </w:r>
      </w:hyperlink>
    </w:p>
    <w:p w14:paraId="3831E8A6" w14:textId="1112507E"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94" w:history="1">
        <w:r w:rsidR="000B6625" w:rsidRPr="00DC7672">
          <w:rPr>
            <w:rStyle w:val="Hyperlink"/>
            <w:rFonts w:eastAsia="Century"/>
            <w:b/>
            <w:bCs/>
            <w:noProof/>
            <w:sz w:val="23"/>
            <w:szCs w:val="23"/>
          </w:rPr>
          <w:t>Figure 16 -The development of the R-CNN models</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Toc18444294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21</w:t>
        </w:r>
        <w:r w:rsidR="000B6625" w:rsidRPr="00DC7672">
          <w:rPr>
            <w:rStyle w:val="Hyperlink"/>
            <w:b/>
            <w:bCs/>
            <w:noProof/>
            <w:sz w:val="23"/>
            <w:szCs w:val="23"/>
            <w:rtl/>
          </w:rPr>
          <w:fldChar w:fldCharType="end"/>
        </w:r>
      </w:hyperlink>
    </w:p>
    <w:p w14:paraId="6DB707B0" w14:textId="3A837847"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95" w:history="1">
        <w:r w:rsidR="000B6625" w:rsidRPr="00DC7672">
          <w:rPr>
            <w:rStyle w:val="Hyperlink"/>
            <w:rFonts w:eastAsia="Century"/>
            <w:b/>
            <w:bCs/>
            <w:noProof/>
            <w:sz w:val="23"/>
            <w:szCs w:val="23"/>
          </w:rPr>
          <w:t>Figure 17 -The YOLO model (Redmon et al., 2016)</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Toc18444295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22</w:t>
        </w:r>
        <w:r w:rsidR="000B6625" w:rsidRPr="00DC7672">
          <w:rPr>
            <w:rStyle w:val="Hyperlink"/>
            <w:b/>
            <w:bCs/>
            <w:noProof/>
            <w:sz w:val="23"/>
            <w:szCs w:val="23"/>
            <w:rtl/>
          </w:rPr>
          <w:fldChar w:fldCharType="end"/>
        </w:r>
      </w:hyperlink>
    </w:p>
    <w:p w14:paraId="21AECD8C" w14:textId="2D8B4AB7"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96" w:history="1">
        <w:r w:rsidR="000B6625" w:rsidRPr="00DC7672">
          <w:rPr>
            <w:rStyle w:val="Hyperlink"/>
            <w:rFonts w:eastAsia="Century"/>
            <w:b/>
            <w:bCs/>
            <w:noProof/>
            <w:sz w:val="23"/>
            <w:szCs w:val="23"/>
          </w:rPr>
          <w:t>Figure 18 -An example of how the anchor box size is scaled up with the layer index</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Toc18444296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22</w:t>
        </w:r>
        <w:r w:rsidR="000B6625" w:rsidRPr="00DC7672">
          <w:rPr>
            <w:rStyle w:val="Hyperlink"/>
            <w:b/>
            <w:bCs/>
            <w:noProof/>
            <w:sz w:val="23"/>
            <w:szCs w:val="23"/>
            <w:rtl/>
          </w:rPr>
          <w:fldChar w:fldCharType="end"/>
        </w:r>
      </w:hyperlink>
    </w:p>
    <w:p w14:paraId="4A1028D5" w14:textId="54DE2A5F"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97" w:history="1">
        <w:r w:rsidR="000B6625" w:rsidRPr="00DC7672">
          <w:rPr>
            <w:rStyle w:val="Hyperlink"/>
            <w:rFonts w:eastAsia="Century"/>
            <w:b/>
            <w:bCs/>
            <w:noProof/>
            <w:sz w:val="23"/>
            <w:szCs w:val="23"/>
          </w:rPr>
          <w:t xml:space="preserve">Figure 19 - </w:t>
        </w:r>
        <w:r w:rsidR="00DC7672" w:rsidRPr="00DC7672">
          <w:rPr>
            <w:rStyle w:val="Hyperlink"/>
            <w:rFonts w:eastAsia="Century" w:hint="cs"/>
            <w:b/>
            <w:bCs/>
            <w:noProof/>
            <w:sz w:val="23"/>
            <w:szCs w:val="23"/>
          </w:rPr>
          <w:t>FPN</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Toc18444297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23</w:t>
        </w:r>
        <w:r w:rsidR="000B6625" w:rsidRPr="00DC7672">
          <w:rPr>
            <w:rStyle w:val="Hyperlink"/>
            <w:b/>
            <w:bCs/>
            <w:noProof/>
            <w:sz w:val="23"/>
            <w:szCs w:val="23"/>
            <w:rtl/>
          </w:rPr>
          <w:fldChar w:fldCharType="end"/>
        </w:r>
      </w:hyperlink>
    </w:p>
    <w:p w14:paraId="68FB5D53" w14:textId="20AEB020" w:rsidR="000B6625"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98" w:history="1">
        <w:r w:rsidR="000B6625" w:rsidRPr="00DC7672">
          <w:rPr>
            <w:rStyle w:val="Hyperlink"/>
            <w:rFonts w:eastAsia="Century"/>
            <w:b/>
            <w:bCs/>
            <w:noProof/>
            <w:sz w:val="23"/>
            <w:szCs w:val="23"/>
          </w:rPr>
          <w:t>Figure 20 -</w:t>
        </w:r>
        <w:r w:rsidR="000B6625" w:rsidRPr="00DC7672">
          <w:rPr>
            <w:rStyle w:val="Hyperlink"/>
            <w:b/>
            <w:bCs/>
            <w:noProof/>
            <w:sz w:val="23"/>
            <w:szCs w:val="23"/>
          </w:rPr>
          <w:t xml:space="preserve"> </w:t>
        </w:r>
        <w:r w:rsidR="000B6625" w:rsidRPr="00DC7672">
          <w:rPr>
            <w:rStyle w:val="Hyperlink"/>
            <w:rFonts w:eastAsia="Century"/>
            <w:b/>
            <w:bCs/>
            <w:noProof/>
            <w:sz w:val="23"/>
            <w:szCs w:val="23"/>
          </w:rPr>
          <w:t>RetinaNet structure</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Toc18444298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24</w:t>
        </w:r>
        <w:r w:rsidR="000B6625" w:rsidRPr="00DC7672">
          <w:rPr>
            <w:rStyle w:val="Hyperlink"/>
            <w:b/>
            <w:bCs/>
            <w:noProof/>
            <w:sz w:val="23"/>
            <w:szCs w:val="23"/>
            <w:rtl/>
          </w:rPr>
          <w:fldChar w:fldCharType="end"/>
        </w:r>
      </w:hyperlink>
    </w:p>
    <w:p w14:paraId="29986797" w14:textId="3FB785EA" w:rsidR="00DC7672"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299" w:history="1">
        <w:r w:rsidR="000B6625" w:rsidRPr="00DC7672">
          <w:rPr>
            <w:rStyle w:val="Hyperlink"/>
            <w:rFonts w:eastAsia="Century"/>
            <w:b/>
            <w:bCs/>
            <w:noProof/>
            <w:sz w:val="23"/>
            <w:szCs w:val="23"/>
          </w:rPr>
          <w:t xml:space="preserve">Figure </w:t>
        </w:r>
        <w:r w:rsidR="000B6625" w:rsidRPr="00DC7672">
          <w:rPr>
            <w:rStyle w:val="Hyperlink"/>
            <w:rFonts w:eastAsia="Century"/>
            <w:b/>
            <w:bCs/>
            <w:noProof/>
            <w:sz w:val="23"/>
            <w:szCs w:val="23"/>
            <w:rtl/>
          </w:rPr>
          <w:t>21</w:t>
        </w:r>
        <w:r w:rsidR="000B6625" w:rsidRPr="00DC7672">
          <w:rPr>
            <w:rStyle w:val="Hyperlink"/>
            <w:rFonts w:eastAsia="Century"/>
            <w:b/>
            <w:bCs/>
            <w:noProof/>
            <w:sz w:val="23"/>
            <w:szCs w:val="23"/>
          </w:rPr>
          <w:t xml:space="preserve"> - Focal loss Vs. Cross-entropy loss</w:t>
        </w:r>
        <w:r w:rsidR="000B6625" w:rsidRPr="00DC7672">
          <w:rPr>
            <w:b/>
            <w:bCs/>
            <w:noProof/>
            <w:webHidden/>
            <w:sz w:val="23"/>
            <w:szCs w:val="23"/>
            <w:rtl/>
          </w:rPr>
          <w:tab/>
        </w:r>
        <w:r w:rsidR="000B6625" w:rsidRPr="00DC7672">
          <w:rPr>
            <w:rStyle w:val="Hyperlink"/>
            <w:b/>
            <w:bCs/>
            <w:noProof/>
            <w:sz w:val="23"/>
            <w:szCs w:val="23"/>
            <w:rtl/>
          </w:rPr>
          <w:fldChar w:fldCharType="begin"/>
        </w:r>
        <w:r w:rsidR="000B6625" w:rsidRPr="00DC7672">
          <w:rPr>
            <w:b/>
            <w:bCs/>
            <w:noProof/>
            <w:webHidden/>
            <w:sz w:val="23"/>
            <w:szCs w:val="23"/>
            <w:rtl/>
          </w:rPr>
          <w:instrText xml:space="preserve"> </w:instrText>
        </w:r>
        <w:r w:rsidR="000B6625" w:rsidRPr="00DC7672">
          <w:rPr>
            <w:b/>
            <w:bCs/>
            <w:noProof/>
            <w:webHidden/>
            <w:sz w:val="23"/>
            <w:szCs w:val="23"/>
          </w:rPr>
          <w:instrText>PAGEREF</w:instrText>
        </w:r>
        <w:r w:rsidR="000B6625" w:rsidRPr="00DC7672">
          <w:rPr>
            <w:b/>
            <w:bCs/>
            <w:noProof/>
            <w:webHidden/>
            <w:sz w:val="23"/>
            <w:szCs w:val="23"/>
            <w:rtl/>
          </w:rPr>
          <w:instrText xml:space="preserve"> _</w:instrText>
        </w:r>
        <w:r w:rsidR="000B6625" w:rsidRPr="00DC7672">
          <w:rPr>
            <w:b/>
            <w:bCs/>
            <w:noProof/>
            <w:webHidden/>
            <w:sz w:val="23"/>
            <w:szCs w:val="23"/>
          </w:rPr>
          <w:instrText>Toc18444299 \h</w:instrText>
        </w:r>
        <w:r w:rsidR="000B6625" w:rsidRPr="00DC7672">
          <w:rPr>
            <w:b/>
            <w:bCs/>
            <w:noProof/>
            <w:webHidden/>
            <w:sz w:val="23"/>
            <w:szCs w:val="23"/>
            <w:rtl/>
          </w:rPr>
          <w:instrText xml:space="preserve"> </w:instrText>
        </w:r>
        <w:r w:rsidR="000B6625" w:rsidRPr="00DC7672">
          <w:rPr>
            <w:rStyle w:val="Hyperlink"/>
            <w:b/>
            <w:bCs/>
            <w:noProof/>
            <w:sz w:val="23"/>
            <w:szCs w:val="23"/>
            <w:rtl/>
          </w:rPr>
        </w:r>
        <w:r w:rsidR="000B6625" w:rsidRPr="00DC7672">
          <w:rPr>
            <w:rStyle w:val="Hyperlink"/>
            <w:b/>
            <w:bCs/>
            <w:noProof/>
            <w:sz w:val="23"/>
            <w:szCs w:val="23"/>
            <w:rtl/>
          </w:rPr>
          <w:fldChar w:fldCharType="separate"/>
        </w:r>
        <w:r w:rsidR="007B2734">
          <w:rPr>
            <w:b/>
            <w:bCs/>
            <w:noProof/>
            <w:webHidden/>
            <w:sz w:val="23"/>
            <w:szCs w:val="23"/>
          </w:rPr>
          <w:t>25</w:t>
        </w:r>
        <w:r w:rsidR="000B6625" w:rsidRPr="00DC7672">
          <w:rPr>
            <w:rStyle w:val="Hyperlink"/>
            <w:b/>
            <w:bCs/>
            <w:noProof/>
            <w:sz w:val="23"/>
            <w:szCs w:val="23"/>
            <w:rtl/>
          </w:rPr>
          <w:fldChar w:fldCharType="end"/>
        </w:r>
      </w:hyperlink>
    </w:p>
    <w:p w14:paraId="2F008AE8" w14:textId="77777777" w:rsidR="007F12F5" w:rsidRDefault="000B6625" w:rsidP="001D18A7">
      <w:pPr>
        <w:bidi w:val="0"/>
        <w:rPr>
          <w:rFonts w:eastAsia="Century" w:cstheme="minorHAnsi"/>
          <w:sz w:val="23"/>
          <w:szCs w:val="23"/>
          <w:lang w:bidi="en-US"/>
        </w:rPr>
      </w:pPr>
      <w:r>
        <w:rPr>
          <w:rFonts w:eastAsia="Century" w:cstheme="minorHAnsi"/>
          <w:caps/>
          <w:sz w:val="23"/>
          <w:szCs w:val="23"/>
          <w:lang w:bidi="en-US"/>
        </w:rPr>
        <w:fldChar w:fldCharType="end"/>
      </w:r>
      <w:commentRangeEnd w:id="74"/>
      <w:r w:rsidR="00290C8F">
        <w:rPr>
          <w:rStyle w:val="CommentReference"/>
        </w:rPr>
        <w:commentReference w:id="74"/>
      </w:r>
    </w:p>
    <w:p w14:paraId="3603E60E" w14:textId="2C259B3D" w:rsidR="00DC7672" w:rsidRDefault="00DC7672" w:rsidP="001D18A7">
      <w:pPr>
        <w:pStyle w:val="TOC1"/>
        <w:tabs>
          <w:tab w:val="right" w:leader="dot" w:pos="8296"/>
        </w:tabs>
        <w:bidi w:val="0"/>
        <w:rPr>
          <w:rFonts w:cstheme="minorHAnsi"/>
          <w:b/>
          <w:bCs/>
          <w:sz w:val="41"/>
          <w:szCs w:val="41"/>
        </w:rPr>
      </w:pPr>
      <w:r>
        <w:rPr>
          <w:rFonts w:cstheme="minorHAnsi"/>
          <w:b/>
          <w:bCs/>
          <w:sz w:val="41"/>
          <w:szCs w:val="41"/>
        </w:rPr>
        <w:t>List of Tables</w:t>
      </w:r>
    </w:p>
    <w:commentRangeStart w:id="75"/>
    <w:p w14:paraId="3F127A19" w14:textId="11E1C63A" w:rsidR="00DC7672" w:rsidRPr="00DC7672" w:rsidRDefault="00DC7672" w:rsidP="001D18A7">
      <w:pPr>
        <w:pStyle w:val="TableofFigures"/>
        <w:tabs>
          <w:tab w:val="right" w:leader="dot" w:pos="8296"/>
        </w:tabs>
        <w:bidi w:val="0"/>
        <w:ind w:firstLine="0"/>
        <w:rPr>
          <w:rFonts w:eastAsiaTheme="minorEastAsia" w:cstheme="minorBidi"/>
          <w:b/>
          <w:bCs/>
          <w:caps w:val="0"/>
          <w:noProof/>
          <w:sz w:val="23"/>
          <w:szCs w:val="23"/>
          <w:rtl/>
        </w:rPr>
      </w:pPr>
      <w:r>
        <w:fldChar w:fldCharType="begin"/>
      </w:r>
      <w:r>
        <w:instrText xml:space="preserve"> TOC \h \z \c "Table" </w:instrText>
      </w:r>
      <w:r>
        <w:fldChar w:fldCharType="separate"/>
      </w:r>
      <w:hyperlink w:anchor="_Toc18444631" w:history="1">
        <w:r w:rsidRPr="00DC7672">
          <w:rPr>
            <w:rStyle w:val="Hyperlink"/>
            <w:rFonts w:eastAsia="Century"/>
            <w:b/>
            <w:bCs/>
            <w:noProof/>
            <w:sz w:val="23"/>
            <w:szCs w:val="23"/>
          </w:rPr>
          <w:t>Table 1 - Classification tasks with CNNS for different types of land crops.</w:t>
        </w:r>
        <w:r w:rsidRPr="00DC7672">
          <w:rPr>
            <w:b/>
            <w:bCs/>
            <w:noProof/>
            <w:webHidden/>
            <w:sz w:val="23"/>
            <w:szCs w:val="23"/>
            <w:rtl/>
          </w:rPr>
          <w:tab/>
        </w:r>
        <w:r w:rsidRPr="00DC7672">
          <w:rPr>
            <w:rStyle w:val="Hyperlink"/>
            <w:b/>
            <w:bCs/>
            <w:noProof/>
            <w:sz w:val="23"/>
            <w:szCs w:val="23"/>
            <w:rtl/>
          </w:rPr>
          <w:fldChar w:fldCharType="begin"/>
        </w:r>
        <w:r w:rsidRPr="00DC7672">
          <w:rPr>
            <w:b/>
            <w:bCs/>
            <w:noProof/>
            <w:webHidden/>
            <w:sz w:val="23"/>
            <w:szCs w:val="23"/>
            <w:rtl/>
          </w:rPr>
          <w:instrText xml:space="preserve"> </w:instrText>
        </w:r>
        <w:r w:rsidRPr="00DC7672">
          <w:rPr>
            <w:b/>
            <w:bCs/>
            <w:noProof/>
            <w:webHidden/>
            <w:sz w:val="23"/>
            <w:szCs w:val="23"/>
          </w:rPr>
          <w:instrText>PAGEREF</w:instrText>
        </w:r>
        <w:r w:rsidRPr="00DC7672">
          <w:rPr>
            <w:b/>
            <w:bCs/>
            <w:noProof/>
            <w:webHidden/>
            <w:sz w:val="23"/>
            <w:szCs w:val="23"/>
            <w:rtl/>
          </w:rPr>
          <w:instrText xml:space="preserve"> _</w:instrText>
        </w:r>
        <w:r w:rsidRPr="00DC7672">
          <w:rPr>
            <w:b/>
            <w:bCs/>
            <w:noProof/>
            <w:webHidden/>
            <w:sz w:val="23"/>
            <w:szCs w:val="23"/>
          </w:rPr>
          <w:instrText>Toc18444631 \h</w:instrText>
        </w:r>
        <w:r w:rsidRPr="00DC7672">
          <w:rPr>
            <w:b/>
            <w:bCs/>
            <w:noProof/>
            <w:webHidden/>
            <w:sz w:val="23"/>
            <w:szCs w:val="23"/>
            <w:rtl/>
          </w:rPr>
          <w:instrText xml:space="preserve"> </w:instrText>
        </w:r>
        <w:r w:rsidRPr="00DC7672">
          <w:rPr>
            <w:rStyle w:val="Hyperlink"/>
            <w:b/>
            <w:bCs/>
            <w:noProof/>
            <w:sz w:val="23"/>
            <w:szCs w:val="23"/>
            <w:rtl/>
          </w:rPr>
        </w:r>
        <w:r w:rsidRPr="00DC7672">
          <w:rPr>
            <w:rStyle w:val="Hyperlink"/>
            <w:b/>
            <w:bCs/>
            <w:noProof/>
            <w:sz w:val="23"/>
            <w:szCs w:val="23"/>
            <w:rtl/>
          </w:rPr>
          <w:fldChar w:fldCharType="separate"/>
        </w:r>
        <w:r w:rsidR="007B2734">
          <w:rPr>
            <w:b/>
            <w:bCs/>
            <w:noProof/>
            <w:webHidden/>
            <w:sz w:val="23"/>
            <w:szCs w:val="23"/>
          </w:rPr>
          <w:t>27</w:t>
        </w:r>
        <w:r w:rsidRPr="00DC7672">
          <w:rPr>
            <w:rStyle w:val="Hyperlink"/>
            <w:b/>
            <w:bCs/>
            <w:noProof/>
            <w:sz w:val="23"/>
            <w:szCs w:val="23"/>
            <w:rtl/>
          </w:rPr>
          <w:fldChar w:fldCharType="end"/>
        </w:r>
      </w:hyperlink>
    </w:p>
    <w:p w14:paraId="42E2E287" w14:textId="6209BE98" w:rsidR="00DC7672" w:rsidRPr="00DC7672" w:rsidRDefault="00290C8F" w:rsidP="001D18A7">
      <w:pPr>
        <w:pStyle w:val="TableofFigures"/>
        <w:tabs>
          <w:tab w:val="right" w:leader="dot" w:pos="8296"/>
        </w:tabs>
        <w:bidi w:val="0"/>
        <w:ind w:firstLine="0"/>
        <w:rPr>
          <w:rFonts w:eastAsiaTheme="minorEastAsia" w:cstheme="minorBidi"/>
          <w:b/>
          <w:bCs/>
          <w:caps w:val="0"/>
          <w:noProof/>
          <w:sz w:val="23"/>
          <w:szCs w:val="23"/>
          <w:rtl/>
        </w:rPr>
      </w:pPr>
      <w:hyperlink w:anchor="_Toc18444632" w:history="1">
        <w:r w:rsidR="00DC7672" w:rsidRPr="00DC7672">
          <w:rPr>
            <w:rStyle w:val="Hyperlink"/>
            <w:rFonts w:eastAsia="Century"/>
            <w:b/>
            <w:bCs/>
            <w:noProof/>
            <w:sz w:val="23"/>
            <w:szCs w:val="23"/>
          </w:rPr>
          <w:t>Table 2 – Agriculture object detection research using deep learning</w:t>
        </w:r>
        <w:r w:rsidR="00DC7672" w:rsidRPr="00DC7672">
          <w:rPr>
            <w:b/>
            <w:bCs/>
            <w:noProof/>
            <w:webHidden/>
            <w:sz w:val="23"/>
            <w:szCs w:val="23"/>
            <w:rtl/>
          </w:rPr>
          <w:tab/>
        </w:r>
        <w:r w:rsidR="00DC7672" w:rsidRPr="00DC7672">
          <w:rPr>
            <w:rStyle w:val="Hyperlink"/>
            <w:b/>
            <w:bCs/>
            <w:noProof/>
            <w:sz w:val="23"/>
            <w:szCs w:val="23"/>
            <w:rtl/>
          </w:rPr>
          <w:fldChar w:fldCharType="begin"/>
        </w:r>
        <w:r w:rsidR="00DC7672" w:rsidRPr="00DC7672">
          <w:rPr>
            <w:b/>
            <w:bCs/>
            <w:noProof/>
            <w:webHidden/>
            <w:sz w:val="23"/>
            <w:szCs w:val="23"/>
            <w:rtl/>
          </w:rPr>
          <w:instrText xml:space="preserve"> </w:instrText>
        </w:r>
        <w:r w:rsidR="00DC7672" w:rsidRPr="00DC7672">
          <w:rPr>
            <w:b/>
            <w:bCs/>
            <w:noProof/>
            <w:webHidden/>
            <w:sz w:val="23"/>
            <w:szCs w:val="23"/>
          </w:rPr>
          <w:instrText>PAGEREF</w:instrText>
        </w:r>
        <w:r w:rsidR="00DC7672" w:rsidRPr="00DC7672">
          <w:rPr>
            <w:b/>
            <w:bCs/>
            <w:noProof/>
            <w:webHidden/>
            <w:sz w:val="23"/>
            <w:szCs w:val="23"/>
            <w:rtl/>
          </w:rPr>
          <w:instrText xml:space="preserve"> _</w:instrText>
        </w:r>
        <w:r w:rsidR="00DC7672" w:rsidRPr="00DC7672">
          <w:rPr>
            <w:b/>
            <w:bCs/>
            <w:noProof/>
            <w:webHidden/>
            <w:sz w:val="23"/>
            <w:szCs w:val="23"/>
          </w:rPr>
          <w:instrText>Toc18444632 \h</w:instrText>
        </w:r>
        <w:r w:rsidR="00DC7672" w:rsidRPr="00DC7672">
          <w:rPr>
            <w:b/>
            <w:bCs/>
            <w:noProof/>
            <w:webHidden/>
            <w:sz w:val="23"/>
            <w:szCs w:val="23"/>
            <w:rtl/>
          </w:rPr>
          <w:instrText xml:space="preserve"> </w:instrText>
        </w:r>
        <w:r w:rsidR="00DC7672" w:rsidRPr="00DC7672">
          <w:rPr>
            <w:rStyle w:val="Hyperlink"/>
            <w:b/>
            <w:bCs/>
            <w:noProof/>
            <w:sz w:val="23"/>
            <w:szCs w:val="23"/>
            <w:rtl/>
          </w:rPr>
        </w:r>
        <w:r w:rsidR="00DC7672" w:rsidRPr="00DC7672">
          <w:rPr>
            <w:rStyle w:val="Hyperlink"/>
            <w:b/>
            <w:bCs/>
            <w:noProof/>
            <w:sz w:val="23"/>
            <w:szCs w:val="23"/>
            <w:rtl/>
          </w:rPr>
          <w:fldChar w:fldCharType="separate"/>
        </w:r>
        <w:r w:rsidR="007B2734">
          <w:rPr>
            <w:b/>
            <w:bCs/>
            <w:noProof/>
            <w:webHidden/>
            <w:sz w:val="23"/>
            <w:szCs w:val="23"/>
          </w:rPr>
          <w:t>33</w:t>
        </w:r>
        <w:r w:rsidR="00DC7672" w:rsidRPr="00DC7672">
          <w:rPr>
            <w:rStyle w:val="Hyperlink"/>
            <w:b/>
            <w:bCs/>
            <w:noProof/>
            <w:sz w:val="23"/>
            <w:szCs w:val="23"/>
            <w:rtl/>
          </w:rPr>
          <w:fldChar w:fldCharType="end"/>
        </w:r>
      </w:hyperlink>
    </w:p>
    <w:p w14:paraId="39C137DF" w14:textId="2F318072" w:rsidR="00DC7672" w:rsidRPr="00DC7672" w:rsidRDefault="00DC7672" w:rsidP="001D18A7">
      <w:pPr>
        <w:bidi w:val="0"/>
      </w:pPr>
      <w:r>
        <w:fldChar w:fldCharType="end"/>
      </w:r>
      <w:commentRangeEnd w:id="75"/>
      <w:r w:rsidR="00290C8F">
        <w:rPr>
          <w:rStyle w:val="CommentReference"/>
        </w:rPr>
        <w:commentReference w:id="75"/>
      </w:r>
    </w:p>
    <w:p w14:paraId="1A0B2E0F" w14:textId="77777777" w:rsidR="00DC7672" w:rsidRPr="00DC7672" w:rsidRDefault="00DC7672" w:rsidP="001D18A7">
      <w:pPr>
        <w:bidi w:val="0"/>
      </w:pPr>
    </w:p>
    <w:p w14:paraId="609015C9" w14:textId="15C4B296" w:rsidR="00DC7672" w:rsidRDefault="00DC7672" w:rsidP="001D18A7">
      <w:pPr>
        <w:bidi w:val="0"/>
        <w:rPr>
          <w:rFonts w:eastAsia="Century" w:cstheme="minorHAnsi"/>
          <w:sz w:val="23"/>
          <w:szCs w:val="23"/>
          <w:lang w:bidi="en-US"/>
        </w:rPr>
        <w:sectPr w:rsidR="00DC7672" w:rsidSect="007F12F5">
          <w:footerReference w:type="default" r:id="rId11"/>
          <w:pgSz w:w="11906" w:h="16838"/>
          <w:pgMar w:top="1440" w:right="1800" w:bottom="1440" w:left="1800" w:header="708" w:footer="708" w:gutter="0"/>
          <w:pgNumType w:fmt="lowerRoman" w:start="1"/>
          <w:cols w:space="708"/>
          <w:titlePg/>
          <w:bidi/>
          <w:rtlGutter/>
          <w:docGrid w:linePitch="360"/>
        </w:sectPr>
      </w:pPr>
    </w:p>
    <w:p w14:paraId="5C626C26" w14:textId="1CC4E550" w:rsidR="00722555" w:rsidRPr="00E96520" w:rsidRDefault="00722555" w:rsidP="00F87F62">
      <w:pPr>
        <w:pStyle w:val="Title"/>
      </w:pPr>
      <w:bookmarkStart w:id="76" w:name="_Toc19806672"/>
      <w:bookmarkStart w:id="77" w:name="_Toc14857759"/>
      <w:r w:rsidRPr="00E96520">
        <w:lastRenderedPageBreak/>
        <w:t>1. Introduction</w:t>
      </w:r>
      <w:bookmarkEnd w:id="76"/>
    </w:p>
    <w:p w14:paraId="26C5952D" w14:textId="59C1A337" w:rsidR="00AF075A" w:rsidRPr="00D1736D" w:rsidRDefault="00AF075A" w:rsidP="001D18A7">
      <w:pPr>
        <w:pStyle w:val="Heading1"/>
        <w:bidi w:val="0"/>
      </w:pPr>
      <w:bookmarkStart w:id="78" w:name="_Toc19806673"/>
      <w:r w:rsidRPr="00D1736D">
        <w:t>1.1 Problem description</w:t>
      </w:r>
      <w:bookmarkEnd w:id="78"/>
      <w:r w:rsidRPr="00D1736D">
        <w:t xml:space="preserve"> </w:t>
      </w:r>
    </w:p>
    <w:p w14:paraId="4B9AFB78" w14:textId="1D777B14" w:rsidR="00902F68" w:rsidRPr="00D1736D" w:rsidRDefault="00AF075A" w:rsidP="001D18A7">
      <w:pPr>
        <w:pStyle w:val="PRAG"/>
        <w:spacing w:line="276" w:lineRule="auto"/>
        <w:jc w:val="both"/>
        <w:rPr>
          <w:rFonts w:asciiTheme="minorHAnsi" w:eastAsia="Century" w:hAnsiTheme="minorHAnsi" w:cstheme="minorHAnsi"/>
          <w:sz w:val="23"/>
          <w:szCs w:val="23"/>
          <w:lang w:bidi="en-US"/>
        </w:rPr>
      </w:pPr>
      <w:r w:rsidRPr="007415EE">
        <w:rPr>
          <w:rFonts w:asciiTheme="minorHAnsi" w:eastAsia="Century" w:hAnsiTheme="minorHAnsi" w:cstheme="minorHAnsi"/>
          <w:sz w:val="23"/>
          <w:szCs w:val="23"/>
          <w:lang w:bidi="en-US"/>
        </w:rPr>
        <w:t>S</w:t>
      </w:r>
      <w:r w:rsidR="00902F68" w:rsidRPr="007415EE">
        <w:rPr>
          <w:rFonts w:asciiTheme="minorHAnsi" w:eastAsia="Century" w:hAnsiTheme="minorHAnsi" w:cstheme="minorHAnsi"/>
          <w:sz w:val="23"/>
          <w:szCs w:val="23"/>
          <w:lang w:bidi="en-US"/>
        </w:rPr>
        <w:t xml:space="preserve">patial </w:t>
      </w:r>
      <w:r w:rsidR="00B21512" w:rsidRPr="007415EE">
        <w:rPr>
          <w:rFonts w:asciiTheme="minorHAnsi" w:eastAsia="Century" w:hAnsiTheme="minorHAnsi" w:cstheme="minorHAnsi"/>
          <w:sz w:val="23"/>
          <w:szCs w:val="23"/>
          <w:lang w:bidi="en-US"/>
        </w:rPr>
        <w:t xml:space="preserve">information </w:t>
      </w:r>
      <w:r w:rsidRPr="007415EE">
        <w:rPr>
          <w:rFonts w:asciiTheme="minorHAnsi" w:eastAsia="Century" w:hAnsiTheme="minorHAnsi" w:cstheme="minorHAnsi"/>
          <w:sz w:val="23"/>
          <w:szCs w:val="23"/>
          <w:lang w:bidi="en-US"/>
        </w:rPr>
        <w:t>of crop growth can be provided by accurate yield estimation leading to</w:t>
      </w:r>
      <w:r w:rsidR="00902F68" w:rsidRPr="007415EE">
        <w:rPr>
          <w:rFonts w:asciiTheme="minorHAnsi" w:eastAsia="Century" w:hAnsiTheme="minorHAnsi" w:cstheme="minorHAnsi"/>
          <w:sz w:val="23"/>
          <w:szCs w:val="23"/>
          <w:lang w:bidi="en-US"/>
        </w:rPr>
        <w:t xml:space="preserve"> </w:t>
      </w:r>
      <w:r w:rsidR="00B21512" w:rsidRPr="007415EE">
        <w:rPr>
          <w:rFonts w:asciiTheme="minorHAnsi" w:eastAsia="Century" w:hAnsiTheme="minorHAnsi" w:cstheme="minorHAnsi"/>
          <w:sz w:val="23"/>
          <w:szCs w:val="23"/>
          <w:lang w:bidi="en-US"/>
        </w:rPr>
        <w:t>improved</w:t>
      </w:r>
      <w:r w:rsidR="00902F68" w:rsidRPr="007415EE">
        <w:rPr>
          <w:rFonts w:asciiTheme="minorHAnsi" w:eastAsia="Century" w:hAnsiTheme="minorHAnsi" w:cstheme="minorHAnsi"/>
          <w:sz w:val="23"/>
          <w:szCs w:val="23"/>
          <w:lang w:bidi="en-US"/>
        </w:rPr>
        <w:t xml:space="preserve"> </w:t>
      </w:r>
      <w:r w:rsidR="00B21512" w:rsidRPr="007415EE">
        <w:rPr>
          <w:rFonts w:asciiTheme="minorHAnsi" w:eastAsia="Century" w:hAnsiTheme="minorHAnsi" w:cstheme="minorHAnsi"/>
          <w:sz w:val="23"/>
          <w:szCs w:val="23"/>
          <w:lang w:bidi="en-US"/>
        </w:rPr>
        <w:t xml:space="preserve">resource management and marketing </w:t>
      </w:r>
      <w:r w:rsidR="00902F68" w:rsidRPr="007415EE">
        <w:rPr>
          <w:rFonts w:asciiTheme="minorHAnsi" w:eastAsia="Century" w:hAnsiTheme="minorHAnsi" w:cstheme="minorHAnsi"/>
          <w:sz w:val="23"/>
          <w:szCs w:val="23"/>
          <w:lang w:bidi="en-US"/>
        </w:rPr>
        <w:t>agronomic decisions</w:t>
      </w:r>
      <w:r w:rsidRPr="007415EE">
        <w:rPr>
          <w:rFonts w:asciiTheme="minorHAnsi" w:eastAsia="Century" w:hAnsiTheme="minorHAnsi" w:cstheme="minorHAnsi"/>
          <w:sz w:val="23"/>
          <w:szCs w:val="23"/>
          <w:lang w:bidi="en-US"/>
        </w:rPr>
        <w:t xml:space="preserve"> </w:t>
      </w:r>
      <w:r w:rsidR="00BA1AC1" w:rsidRPr="007415EE">
        <w:rPr>
          <w:rFonts w:asciiTheme="minorHAnsi" w:eastAsia="Century" w:hAnsiTheme="minorHAnsi" w:cstheme="minorHAnsi"/>
          <w:sz w:val="23"/>
          <w:szCs w:val="23"/>
          <w:lang w:bidi="en-US"/>
        </w:rPr>
        <w:fldChar w:fldCharType="begin" w:fldLock="1"/>
      </w:r>
      <w:r w:rsidR="00BA1AC1" w:rsidRPr="007415EE">
        <w:rPr>
          <w:rFonts w:asciiTheme="minorHAnsi" w:eastAsia="Century" w:hAnsiTheme="minorHAnsi" w:cstheme="minorHAnsi"/>
          <w:sz w:val="23"/>
          <w:szCs w:val="23"/>
          <w:lang w:bidi="en-US"/>
        </w:rPr>
        <w:instrText>ADDIN CSL_CITATION {"citationItems":[{"id":"ITEM-1","itemData":{"author":[{"dropping-particle":"","family":"Lobell","given":"David B","non-dropping-particle":"","parse-names":false,"suffix":""},{"dropping-particle":"","family":"Cassman","given":"Kenneth G","non-dropping-particle":"","parse-names":false,"suffix":""},{"dropping-particle":"","family":"Field","given":"Christopher B","non-dropping-particle":"","parse-names":false,"suffix":""}],"container-title":"Annual review of environment and resources","id":"ITEM-1","issued":{"date-parts":[["2009"]]},"page":"179-204","publisher":"Annual Reviews","title":"Crop yield gaps: their importance, magnitudes, and causes","type":"article-journal","volume":"34"},"uris":["http://www.mendeley.com/documents/?uuid=857c6fa2-1650-41f5-9457-c0c3568c5dac"]}],"mendeley":{"formattedCitation":"(Lobell, Cassman, &amp; Field, 2009)","plainTextFormattedCitation":"(Lobell, Cassman, &amp; Field, 2009)","previouslyFormattedCitation":"(Lobell, Cassman, &amp; Field, 2009)"},"properties":{"noteIndex":0},"schema":"https://github.com/citation-style-language/schema/raw/master/csl-citation.json"}</w:instrText>
      </w:r>
      <w:r w:rsidR="00BA1AC1" w:rsidRPr="007415EE">
        <w:rPr>
          <w:rFonts w:asciiTheme="minorHAnsi" w:eastAsia="Century" w:hAnsiTheme="minorHAnsi" w:cstheme="minorHAnsi"/>
          <w:sz w:val="23"/>
          <w:szCs w:val="23"/>
          <w:lang w:bidi="en-US"/>
        </w:rPr>
        <w:fldChar w:fldCharType="separate"/>
      </w:r>
      <w:r w:rsidR="00BA1AC1" w:rsidRPr="007415EE">
        <w:rPr>
          <w:rFonts w:asciiTheme="minorHAnsi" w:eastAsia="Century" w:hAnsiTheme="minorHAnsi" w:cstheme="minorHAnsi"/>
          <w:noProof/>
          <w:sz w:val="23"/>
          <w:szCs w:val="23"/>
          <w:lang w:bidi="en-US"/>
        </w:rPr>
        <w:t>(Lobell, Cassman, &amp; Field, 2009)</w:t>
      </w:r>
      <w:r w:rsidR="00BA1AC1" w:rsidRPr="007415EE">
        <w:rPr>
          <w:rFonts w:asciiTheme="minorHAnsi" w:eastAsia="Century" w:hAnsiTheme="minorHAnsi" w:cstheme="minorHAnsi"/>
          <w:sz w:val="23"/>
          <w:szCs w:val="23"/>
          <w:lang w:bidi="en-US"/>
        </w:rPr>
        <w:fldChar w:fldCharType="end"/>
      </w:r>
      <w:r w:rsidR="00902F68" w:rsidRPr="007415EE">
        <w:rPr>
          <w:rFonts w:asciiTheme="minorHAnsi" w:eastAsia="Century" w:hAnsiTheme="minorHAnsi" w:cstheme="minorHAnsi"/>
          <w:sz w:val="23"/>
          <w:szCs w:val="23"/>
          <w:lang w:bidi="en-US"/>
        </w:rPr>
        <w:t xml:space="preserve">. </w:t>
      </w:r>
      <w:r w:rsidRPr="007415EE">
        <w:rPr>
          <w:rFonts w:asciiTheme="minorHAnsi" w:eastAsia="Century" w:hAnsiTheme="minorHAnsi" w:cstheme="minorHAnsi"/>
          <w:sz w:val="23"/>
          <w:szCs w:val="23"/>
          <w:lang w:bidi="en-US"/>
        </w:rPr>
        <w:t>Yield estimation is especially important for providing an</w:t>
      </w:r>
      <w:r w:rsidR="00902F68" w:rsidRPr="007415EE">
        <w:rPr>
          <w:rFonts w:asciiTheme="minorHAnsi" w:eastAsia="Century" w:hAnsiTheme="minorHAnsi" w:cstheme="minorHAnsi"/>
          <w:sz w:val="23"/>
          <w:szCs w:val="23"/>
          <w:lang w:bidi="en-US"/>
        </w:rPr>
        <w:t xml:space="preserve"> accurate assessment of crop yield to retailers.</w:t>
      </w:r>
    </w:p>
    <w:p w14:paraId="13AE014A" w14:textId="45F7F5CD" w:rsidR="00902F68" w:rsidRPr="00D1736D" w:rsidRDefault="00902F68" w:rsidP="001D18A7">
      <w:pPr>
        <w:pStyle w:val="PRAG"/>
        <w:spacing w:line="276" w:lineRule="auto"/>
        <w:jc w:val="both"/>
        <w:rPr>
          <w:rFonts w:asciiTheme="minorHAnsi" w:eastAsia="Century" w:hAnsiTheme="minorHAnsi" w:cstheme="minorHAnsi"/>
          <w:sz w:val="23"/>
          <w:szCs w:val="23"/>
          <w:lang w:bidi="en-US"/>
        </w:rPr>
      </w:pPr>
      <w:r w:rsidRPr="00D1736D">
        <w:rPr>
          <w:rFonts w:asciiTheme="minorHAnsi" w:eastAsia="Century" w:hAnsiTheme="minorHAnsi" w:cstheme="minorHAnsi"/>
          <w:sz w:val="23"/>
          <w:szCs w:val="23"/>
          <w:lang w:bidi="en-US"/>
        </w:rPr>
        <w:t xml:space="preserve">Estimate the yield production before harvesting is </w:t>
      </w:r>
      <w:r w:rsidR="00AF075A" w:rsidRPr="00D1736D">
        <w:rPr>
          <w:rFonts w:asciiTheme="minorHAnsi" w:eastAsia="Century" w:hAnsiTheme="minorHAnsi" w:cstheme="minorHAnsi"/>
          <w:sz w:val="23"/>
          <w:szCs w:val="23"/>
          <w:lang w:bidi="en-US"/>
        </w:rPr>
        <w:t xml:space="preserve">a </w:t>
      </w:r>
      <w:r w:rsidRPr="00D1736D">
        <w:rPr>
          <w:rFonts w:asciiTheme="minorHAnsi" w:eastAsia="Century" w:hAnsiTheme="minorHAnsi" w:cstheme="minorHAnsi"/>
          <w:sz w:val="23"/>
          <w:szCs w:val="23"/>
          <w:lang w:bidi="en-US"/>
        </w:rPr>
        <w:t xml:space="preserve">labor intensive </w:t>
      </w:r>
      <w:r w:rsidR="00AF075A" w:rsidRPr="00D1736D">
        <w:rPr>
          <w:rFonts w:asciiTheme="minorHAnsi" w:eastAsia="Century" w:hAnsiTheme="minorHAnsi" w:cstheme="minorHAnsi"/>
          <w:sz w:val="23"/>
          <w:szCs w:val="23"/>
          <w:lang w:bidi="en-US"/>
        </w:rPr>
        <w:t>almost impossible</w:t>
      </w:r>
      <w:r w:rsidRPr="00D1736D">
        <w:rPr>
          <w:rFonts w:asciiTheme="minorHAnsi" w:eastAsia="Century" w:hAnsiTheme="minorHAnsi" w:cstheme="minorHAnsi"/>
          <w:sz w:val="23"/>
          <w:szCs w:val="23"/>
          <w:lang w:bidi="en-US"/>
        </w:rPr>
        <w:t xml:space="preserve"> task, since it requires a detailed account </w:t>
      </w:r>
      <w:r w:rsidR="00AF075A" w:rsidRPr="00D1736D">
        <w:rPr>
          <w:rFonts w:asciiTheme="minorHAnsi" w:eastAsia="Century" w:hAnsiTheme="minorHAnsi" w:cstheme="minorHAnsi"/>
          <w:sz w:val="23"/>
          <w:szCs w:val="23"/>
          <w:lang w:bidi="en-US"/>
        </w:rPr>
        <w:t xml:space="preserve">of </w:t>
      </w:r>
      <w:r w:rsidRPr="00D1736D">
        <w:rPr>
          <w:rFonts w:asciiTheme="minorHAnsi" w:eastAsia="Century" w:hAnsiTheme="minorHAnsi" w:cstheme="minorHAnsi"/>
          <w:sz w:val="23"/>
          <w:szCs w:val="23"/>
          <w:lang w:bidi="en-US"/>
        </w:rPr>
        <w:t xml:space="preserve">accumulated yield and general yield distribution, </w:t>
      </w:r>
      <w:r w:rsidR="00AF075A" w:rsidRPr="00D1736D">
        <w:rPr>
          <w:rFonts w:asciiTheme="minorHAnsi" w:eastAsia="Century" w:hAnsiTheme="minorHAnsi" w:cstheme="minorHAnsi"/>
          <w:sz w:val="23"/>
          <w:szCs w:val="23"/>
          <w:lang w:bidi="en-US"/>
        </w:rPr>
        <w:t>in addition to</w:t>
      </w:r>
      <w:r w:rsidRPr="00D1736D">
        <w:rPr>
          <w:rFonts w:asciiTheme="minorHAnsi" w:eastAsia="Century" w:hAnsiTheme="minorHAnsi" w:cstheme="minorHAnsi"/>
          <w:sz w:val="23"/>
          <w:szCs w:val="23"/>
          <w:lang w:bidi="en-US"/>
        </w:rPr>
        <w:t xml:space="preserve"> detailed measurements of melon size and location</w:t>
      </w:r>
      <w:r w:rsidR="00AF075A" w:rsidRPr="00D1736D">
        <w:rPr>
          <w:rFonts w:asciiTheme="minorHAnsi" w:eastAsia="Century" w:hAnsiTheme="minorHAnsi" w:cstheme="minorHAnsi"/>
          <w:sz w:val="23"/>
          <w:szCs w:val="23"/>
          <w:lang w:bidi="en-US"/>
        </w:rPr>
        <w:t xml:space="preserve"> </w:t>
      </w:r>
      <w:r w:rsidR="00BA1AC1">
        <w:rPr>
          <w:rFonts w:asciiTheme="minorHAnsi" w:eastAsia="Century" w:hAnsiTheme="minorHAnsi" w:cstheme="minorHAnsi"/>
          <w:sz w:val="23"/>
          <w:szCs w:val="23"/>
          <w:lang w:bidi="en-US"/>
        </w:rPr>
        <w:fldChar w:fldCharType="begin" w:fldLock="1"/>
      </w:r>
      <w:r w:rsidR="00847AFA">
        <w:rPr>
          <w:rFonts w:asciiTheme="minorHAnsi" w:eastAsia="Century" w:hAnsiTheme="minorHAnsi" w:cstheme="minorHAnsi"/>
          <w:sz w:val="23"/>
          <w:szCs w:val="23"/>
          <w:lang w:bidi="en-US"/>
        </w:rPr>
        <w:instrText>ADDIN CSL_CITATION {"citationItems":[{"id":"ITEM-1","itemData":{"author":[{"dropping-particle":"","family":"Bergerman","given":"Marcel","non-dropping-particle":"","parse-names":false,"suffix":""},{"dropping-particle":"","family":"Billingsley","given":"John","non-dropping-particle":"","parse-names":false,"suffix":""},{"dropping-particle":"","family":"Reid","given":"John","non-dropping-particle":"","parse-names":false,"suffix":""},{"dropping-particle":"","family":"Henten","given":"Eldert","non-dropping-particle":"van","parse-names":false,"suffix":""}],"container-title":"Springer handbook of robotics","id":"ITEM-1","issued":{"date-parts":[["2016"]]},"page":"1463-1492","publisher":"Springer","title":"Robotics in agriculture and forestry","type":"chapter"},"uris":["http://www.mendeley.com/documents/?uuid=32edabca-8888-4e7e-a5c7-c941b292bfc5"]}],"mendeley":{"formattedCitation":"(Bergerman, Billingsley, Reid, &amp; van Henten, 2016)","plainTextFormattedCitation":"(Bergerman, Billingsley, Reid, &amp; van Henten, 2016)","previouslyFormattedCitation":"(Bergerman, Billingsley, Reid, &amp; van Henten, 2016)"},"properties":{"noteIndex":0},"schema":"https://github.com/citation-style-language/schema/raw/master/csl-citation.json"}</w:instrText>
      </w:r>
      <w:r w:rsidR="00BA1AC1">
        <w:rPr>
          <w:rFonts w:asciiTheme="minorHAnsi" w:eastAsia="Century" w:hAnsiTheme="minorHAnsi" w:cstheme="minorHAnsi"/>
          <w:sz w:val="23"/>
          <w:szCs w:val="23"/>
          <w:lang w:bidi="en-US"/>
        </w:rPr>
        <w:fldChar w:fldCharType="separate"/>
      </w:r>
      <w:r w:rsidR="00BA1AC1" w:rsidRPr="00BA1AC1">
        <w:rPr>
          <w:rFonts w:asciiTheme="minorHAnsi" w:eastAsia="Century" w:hAnsiTheme="minorHAnsi" w:cstheme="minorHAnsi"/>
          <w:noProof/>
          <w:sz w:val="23"/>
          <w:szCs w:val="23"/>
          <w:lang w:bidi="en-US"/>
        </w:rPr>
        <w:t>(Bergerman, Billingsley, Reid, &amp; van Henten, 2016)</w:t>
      </w:r>
      <w:r w:rsidR="00BA1AC1">
        <w:rPr>
          <w:rFonts w:asciiTheme="minorHAnsi" w:eastAsia="Century" w:hAnsiTheme="minorHAnsi" w:cstheme="minorHAnsi"/>
          <w:sz w:val="23"/>
          <w:szCs w:val="23"/>
          <w:lang w:bidi="en-US"/>
        </w:rPr>
        <w:fldChar w:fldCharType="end"/>
      </w:r>
      <w:r w:rsidRPr="00D1736D">
        <w:rPr>
          <w:rFonts w:asciiTheme="minorHAnsi" w:eastAsia="Century" w:hAnsiTheme="minorHAnsi" w:cstheme="minorHAnsi"/>
          <w:sz w:val="23"/>
          <w:szCs w:val="23"/>
          <w:lang w:bidi="en-US"/>
        </w:rPr>
        <w:t xml:space="preserve">. </w:t>
      </w:r>
      <w:r w:rsidR="00AF075A" w:rsidRPr="00D1736D">
        <w:rPr>
          <w:rFonts w:asciiTheme="minorHAnsi" w:eastAsia="Century" w:hAnsiTheme="minorHAnsi" w:cstheme="minorHAnsi"/>
          <w:sz w:val="23"/>
          <w:szCs w:val="23"/>
          <w:lang w:bidi="en-US"/>
        </w:rPr>
        <w:t xml:space="preserve">Due to </w:t>
      </w:r>
      <w:r w:rsidRPr="00D1736D">
        <w:rPr>
          <w:rFonts w:asciiTheme="minorHAnsi" w:eastAsia="Century" w:hAnsiTheme="minorHAnsi" w:cstheme="minorHAnsi"/>
          <w:sz w:val="23"/>
          <w:szCs w:val="23"/>
          <w:lang w:bidi="en-US"/>
        </w:rPr>
        <w:t xml:space="preserve">lack of human resources and the high cost of human labor </w:t>
      </w:r>
      <w:r w:rsidRPr="00D1736D">
        <w:rPr>
          <w:rFonts w:asciiTheme="minorHAnsi" w:eastAsia="Century" w:hAnsiTheme="minorHAnsi" w:cstheme="minorHAnsi"/>
          <w:sz w:val="23"/>
          <w:szCs w:val="23"/>
          <w:lang w:bidi="en-US"/>
        </w:rPr>
        <w:fldChar w:fldCharType="begin" w:fldLock="1"/>
      </w:r>
      <w:r w:rsidR="00D1736D" w:rsidRPr="00D1736D">
        <w:rPr>
          <w:rFonts w:asciiTheme="minorHAnsi" w:eastAsia="Century" w:hAnsiTheme="minorHAnsi" w:cstheme="minorHAnsi"/>
          <w:sz w:val="23"/>
          <w:szCs w:val="23"/>
          <w:lang w:bidi="en-US"/>
        </w:rPr>
        <w:instrText>ADDIN CSL_CITATION {"citationItems":[{"id":"ITEM-1","itemData":{"author":[{"dropping-particle":"","family":"van't Ooster","given":"Albertus","non-dropping-particle":"","parse-names":false,"suffix":""},{"dropping-particle":"","family":"Bontsema","given":"Jan","non-dropping-particle":"","parse-names":false,"suffix":""},{"dropping-particle":"","family":"Henten","given":"Eldert J","non-dropping-particle":"van","parse-names":false,"suffix":""},{"dropping-particle":"","family":"Hemming","given":"Silke","non-dropping-particle":"","parse-names":false,"suffix":""}],"container-title":"Biosystems Engineering","id":"ITEM-1","issued":{"date-parts":[["2014"]]},"page":"34-46","publisher":"Elsevier","title":"Simulation of harvest operations in a static rose cultivation system","type":"article-journal","volume":"120"},"uris":["http://www.mendeley.com/documents/?uuid=2a89f361-47ff-4421-8c84-656e70ea2024"]}],"mendeley":{"formattedCitation":"(van’t Ooster, Bontsema, van Henten, &amp; Hemming, 2014)","plainTextFormattedCitation":"(van’t Ooster, Bontsema, van Henten, &amp; Hemming, 2014)","previouslyFormattedCitation":"(van’t Ooster, Bontsema, van Henten, &amp; Hemming, 2014)"},"properties":{"noteIndex":0},"schema":"https://github.com/citation-style-language/schema/raw/master/csl-citation.json"}</w:instrText>
      </w:r>
      <w:r w:rsidRPr="00D1736D">
        <w:rPr>
          <w:rFonts w:asciiTheme="minorHAnsi" w:eastAsia="Century" w:hAnsiTheme="minorHAnsi" w:cstheme="minorHAnsi"/>
          <w:sz w:val="23"/>
          <w:szCs w:val="23"/>
          <w:lang w:bidi="en-US"/>
        </w:rPr>
        <w:fldChar w:fldCharType="separate"/>
      </w:r>
      <w:r w:rsidR="006538C1" w:rsidRPr="00D1736D">
        <w:rPr>
          <w:rFonts w:asciiTheme="minorHAnsi" w:eastAsia="Century" w:hAnsiTheme="minorHAnsi" w:cstheme="minorHAnsi"/>
          <w:noProof/>
          <w:sz w:val="23"/>
          <w:szCs w:val="23"/>
          <w:lang w:bidi="en-US"/>
        </w:rPr>
        <w:t>(van’t Ooster, Bontsema, van Henten, &amp; Hemming, 2014)</w:t>
      </w:r>
      <w:r w:rsidRPr="00D1736D">
        <w:rPr>
          <w:rFonts w:asciiTheme="minorHAnsi" w:eastAsia="Century" w:hAnsiTheme="minorHAnsi" w:cstheme="minorHAnsi"/>
          <w:sz w:val="23"/>
          <w:szCs w:val="23"/>
          <w:lang w:bidi="en-US"/>
        </w:rPr>
        <w:fldChar w:fldCharType="end"/>
      </w:r>
      <w:r w:rsidR="00AF075A" w:rsidRPr="00D1736D">
        <w:rPr>
          <w:rFonts w:asciiTheme="minorHAnsi" w:eastAsia="Century" w:hAnsiTheme="minorHAnsi" w:cstheme="minorHAnsi"/>
          <w:sz w:val="23"/>
          <w:szCs w:val="23"/>
          <w:lang w:bidi="en-US"/>
        </w:rPr>
        <w:t xml:space="preserve"> many efforts have been made to automate this process</w:t>
      </w:r>
      <w:r w:rsidR="00847AFA">
        <w:rPr>
          <w:rFonts w:asciiTheme="minorHAnsi" w:eastAsia="Century" w:hAnsiTheme="minorHAnsi" w:cstheme="minorHAnsi"/>
          <w:sz w:val="23"/>
          <w:szCs w:val="23"/>
          <w:lang w:bidi="en-US"/>
        </w:rPr>
        <w:t xml:space="preserve"> </w:t>
      </w:r>
      <w:r w:rsidR="00847AFA">
        <w:rPr>
          <w:rFonts w:asciiTheme="minorHAnsi" w:eastAsia="Century" w:hAnsiTheme="minorHAnsi" w:cstheme="minorHAnsi"/>
          <w:sz w:val="23"/>
          <w:szCs w:val="23"/>
          <w:lang w:bidi="en-US"/>
        </w:rPr>
        <w:fldChar w:fldCharType="begin" w:fldLock="1"/>
      </w:r>
      <w:r w:rsidR="00847AFA">
        <w:rPr>
          <w:rFonts w:asciiTheme="minorHAnsi" w:eastAsia="Century" w:hAnsiTheme="minorHAnsi" w:cstheme="minorHAnsi"/>
          <w:sz w:val="23"/>
          <w:szCs w:val="23"/>
          <w:lang w:bidi="en-US"/>
        </w:rPr>
        <w:instrText>ADDIN CSL_CITATION {"citationItems":[{"id":"ITEM-1","itemData":{"author":[{"dropping-particle":"","family":"Sarig","given":"Y","non-dropping-particle":"","parse-names":false,"suffix":""}],"container-title":"Journal of agricultural engineering research","id":"ITEM-1","issue":"4","issued":{"date-parts":[["1993"]]},"page":"265-280","publisher":"Elsevier","title":"Robotics of fruit harvesting: A state-of-the-art review","type":"article-journal","volume":"54"},"uris":["http://www.mendeley.com/documents/?uuid=05d6c6a6-853a-4156-a795-b2ba3be8bd3b"]}],"mendeley":{"formattedCitation":"(Sarig, 1993)","plainTextFormattedCitation":"(Sarig, 1993)","previouslyFormattedCitation":"(Sarig, 1993)"},"properties":{"noteIndex":0},"schema":"https://github.com/citation-style-language/schema/raw/master/csl-citation.json"}</w:instrText>
      </w:r>
      <w:r w:rsidR="00847AFA">
        <w:rPr>
          <w:rFonts w:asciiTheme="minorHAnsi" w:eastAsia="Century" w:hAnsiTheme="minorHAnsi" w:cstheme="minorHAnsi"/>
          <w:sz w:val="23"/>
          <w:szCs w:val="23"/>
          <w:lang w:bidi="en-US"/>
        </w:rPr>
        <w:fldChar w:fldCharType="separate"/>
      </w:r>
      <w:r w:rsidR="00847AFA" w:rsidRPr="00847AFA">
        <w:rPr>
          <w:rFonts w:asciiTheme="minorHAnsi" w:eastAsia="Century" w:hAnsiTheme="minorHAnsi" w:cstheme="minorHAnsi"/>
          <w:noProof/>
          <w:sz w:val="23"/>
          <w:szCs w:val="23"/>
          <w:lang w:bidi="en-US"/>
        </w:rPr>
        <w:t>(Sarig, 1993)</w:t>
      </w:r>
      <w:r w:rsidR="00847AFA">
        <w:rPr>
          <w:rFonts w:asciiTheme="minorHAnsi" w:eastAsia="Century" w:hAnsiTheme="minorHAnsi" w:cstheme="minorHAnsi"/>
          <w:sz w:val="23"/>
          <w:szCs w:val="23"/>
          <w:lang w:bidi="en-US"/>
        </w:rPr>
        <w:fldChar w:fldCharType="end"/>
      </w:r>
      <w:r w:rsidR="00847AFA">
        <w:rPr>
          <w:rFonts w:asciiTheme="minorHAnsi" w:eastAsia="Century" w:hAnsiTheme="minorHAnsi" w:cstheme="minorHAnsi"/>
          <w:sz w:val="23"/>
          <w:szCs w:val="23"/>
          <w:lang w:bidi="en-US"/>
        </w:rPr>
        <w:t>,</w:t>
      </w:r>
      <w:r w:rsidR="00847AFA">
        <w:rPr>
          <w:rFonts w:asciiTheme="minorHAnsi" w:eastAsia="Century" w:hAnsiTheme="minorHAnsi" w:cstheme="minorHAnsi"/>
          <w:sz w:val="23"/>
          <w:szCs w:val="23"/>
          <w:lang w:bidi="en-US"/>
        </w:rPr>
        <w:fldChar w:fldCharType="begin" w:fldLock="1"/>
      </w:r>
      <w:r w:rsidR="00B45880">
        <w:rPr>
          <w:rFonts w:asciiTheme="minorHAnsi" w:eastAsia="Century" w:hAnsiTheme="minorHAnsi" w:cstheme="minorHAnsi"/>
          <w:sz w:val="23"/>
          <w:szCs w:val="23"/>
          <w:lang w:bidi="en-US"/>
        </w:rPr>
        <w:instrText>ADDIN CSL_CITATION {"citationItems":[{"id":"ITEM-1","itemData":{"author":[{"dropping-particle":"","family":"Bac","given":"C Wouter","non-dropping-particle":"","parse-names":false,"suffix":""},{"dropping-particle":"","family":"Henten","given":"Eldert J","non-dropping-particle":"van","parse-names":false,"suffix":""},{"dropping-particle":"","family":"Hemming","given":"Jochen","non-dropping-particle":"","parse-names":false,"suffix":""},{"dropping-particle":"","family":"Edan","given":"Yael","non-dropping-particle":"","parse-names":false,"suffix":""}],"container-title":"Journal of Field Robotics","id":"ITEM-1","issue":"6","issued":{"date-parts":[["2014"]]},"page":"888-911","publisher":"Wiley Online Library","title":"Harvesting robots for high-value crops: State-of-the-art review and challenges ahead","type":"article-journal","volume":"31"},"uris":["http://www.mendeley.com/documents/?uuid=5f7fe721-58ac-4803-a8ea-448a29c7d589"]}],"mendeley":{"formattedCitation":"(Bac, van Henten, Hemming, &amp; Edan, 2014)","plainTextFormattedCitation":"(Bac, van Henten, Hemming, &amp; Edan, 2014)","previouslyFormattedCitation":"(Bac, van Henten, Hemming, &amp; Edan, 2014)"},"properties":{"noteIndex":0},"schema":"https://github.com/citation-style-language/schema/raw/master/csl-citation.json"}</w:instrText>
      </w:r>
      <w:r w:rsidR="00847AFA">
        <w:rPr>
          <w:rFonts w:asciiTheme="minorHAnsi" w:eastAsia="Century" w:hAnsiTheme="minorHAnsi" w:cstheme="minorHAnsi"/>
          <w:sz w:val="23"/>
          <w:szCs w:val="23"/>
          <w:lang w:bidi="en-US"/>
        </w:rPr>
        <w:fldChar w:fldCharType="separate"/>
      </w:r>
      <w:r w:rsidR="00847AFA" w:rsidRPr="00847AFA">
        <w:rPr>
          <w:rFonts w:asciiTheme="minorHAnsi" w:eastAsia="Century" w:hAnsiTheme="minorHAnsi" w:cstheme="minorHAnsi"/>
          <w:noProof/>
          <w:sz w:val="23"/>
          <w:szCs w:val="23"/>
          <w:lang w:bidi="en-US"/>
        </w:rPr>
        <w:t>(Bac, van Henten, Hemming, &amp; Edan, 2014)</w:t>
      </w:r>
      <w:r w:rsidR="00847AFA">
        <w:rPr>
          <w:rFonts w:asciiTheme="minorHAnsi" w:eastAsia="Century" w:hAnsiTheme="minorHAnsi" w:cstheme="minorHAnsi"/>
          <w:sz w:val="23"/>
          <w:szCs w:val="23"/>
          <w:lang w:bidi="en-US"/>
        </w:rPr>
        <w:fldChar w:fldCharType="end"/>
      </w:r>
      <w:r w:rsidR="00847AFA">
        <w:rPr>
          <w:rFonts w:asciiTheme="minorHAnsi" w:eastAsia="Century" w:hAnsiTheme="minorHAnsi" w:cstheme="minorHAnsi"/>
          <w:sz w:val="23"/>
          <w:szCs w:val="23"/>
          <w:lang w:bidi="en-US"/>
        </w:rPr>
        <w:t>,</w:t>
      </w:r>
      <w:r w:rsidR="00847AFA">
        <w:rPr>
          <w:rFonts w:asciiTheme="minorHAnsi" w:eastAsia="Century" w:hAnsiTheme="minorHAnsi" w:cstheme="minorHAnsi"/>
          <w:sz w:val="23"/>
          <w:szCs w:val="23"/>
          <w:lang w:bidi="en-US"/>
        </w:rPr>
        <w:fldChar w:fldCharType="begin" w:fldLock="1"/>
      </w:r>
      <w:r w:rsidR="00847AFA">
        <w:rPr>
          <w:rFonts w:asciiTheme="minorHAnsi" w:eastAsia="Century" w:hAnsiTheme="minorHAnsi" w:cstheme="minorHAnsi"/>
          <w:sz w:val="23"/>
          <w:szCs w:val="23"/>
          <w:lang w:bidi="en-US"/>
        </w:rPr>
        <w:instrText>ADDIN CSL_CITATION {"citationItems":[{"id":"ITEM-1","itemData":{"author":[{"dropping-particle":"","family":"Bergerman","given":"Marcel","non-dropping-particle":"","parse-names":false,"suffix":""},{"dropping-particle":"","family":"Billingsley","given":"John","non-dropping-particle":"","parse-names":false,"suffix":""},{"dropping-particle":"","family":"Reid","given":"John","non-dropping-particle":"","parse-names":false,"suffix":""},{"dropping-particle":"","family":"Henten","given":"Eldert","non-dropping-particle":"van","parse-names":false,"suffix":""}],"container-title":"Springer handbook of robotics","id":"ITEM-1","issued":{"date-parts":[["2016"]]},"page":"1463-1492","publisher":"Springer","title":"Robotics in agriculture and forestry","type":"chapter"},"uris":["http://www.mendeley.com/documents/?uuid=32edabca-8888-4e7e-a5c7-c941b292bfc5"]}],"mendeley":{"formattedCitation":"(Bergerman et al., 2016)","plainTextFormattedCitation":"(Bergerman et al., 2016)","previouslyFormattedCitation":"(Bergerman et al., 2016)"},"properties":{"noteIndex":0},"schema":"https://github.com/citation-style-language/schema/raw/master/csl-citation.json"}</w:instrText>
      </w:r>
      <w:r w:rsidR="00847AFA">
        <w:rPr>
          <w:rFonts w:asciiTheme="minorHAnsi" w:eastAsia="Century" w:hAnsiTheme="minorHAnsi" w:cstheme="minorHAnsi"/>
          <w:sz w:val="23"/>
          <w:szCs w:val="23"/>
          <w:lang w:bidi="en-US"/>
        </w:rPr>
        <w:fldChar w:fldCharType="separate"/>
      </w:r>
      <w:r w:rsidR="00847AFA" w:rsidRPr="00847AFA">
        <w:rPr>
          <w:rFonts w:asciiTheme="minorHAnsi" w:eastAsia="Century" w:hAnsiTheme="minorHAnsi" w:cstheme="minorHAnsi"/>
          <w:noProof/>
          <w:sz w:val="23"/>
          <w:szCs w:val="23"/>
          <w:lang w:bidi="en-US"/>
        </w:rPr>
        <w:t>(Bergerman et al., 2016)</w:t>
      </w:r>
      <w:r w:rsidR="00847AFA">
        <w:rPr>
          <w:rFonts w:asciiTheme="minorHAnsi" w:eastAsia="Century" w:hAnsiTheme="minorHAnsi" w:cstheme="minorHAnsi"/>
          <w:sz w:val="23"/>
          <w:szCs w:val="23"/>
          <w:lang w:bidi="en-US"/>
        </w:rPr>
        <w:fldChar w:fldCharType="end"/>
      </w:r>
      <w:r w:rsidRPr="00D1736D">
        <w:rPr>
          <w:rFonts w:asciiTheme="minorHAnsi" w:eastAsia="Century" w:hAnsiTheme="minorHAnsi" w:cstheme="minorHAnsi"/>
          <w:sz w:val="23"/>
          <w:szCs w:val="23"/>
          <w:lang w:bidi="en-US"/>
        </w:rPr>
        <w:t xml:space="preserve">. </w:t>
      </w:r>
    </w:p>
    <w:p w14:paraId="15742D6E" w14:textId="25C1D2A4" w:rsidR="00902F68" w:rsidRPr="00D1736D" w:rsidRDefault="00B45880" w:rsidP="00290C8F">
      <w:pPr>
        <w:pStyle w:val="PRAG"/>
        <w:spacing w:line="276" w:lineRule="auto"/>
        <w:jc w:val="both"/>
        <w:rPr>
          <w:rFonts w:asciiTheme="minorHAnsi" w:eastAsia="Century" w:hAnsiTheme="minorHAnsi" w:cstheme="minorHAnsi"/>
          <w:sz w:val="23"/>
          <w:szCs w:val="23"/>
          <w:lang w:bidi="en-US"/>
        </w:rPr>
      </w:pPr>
      <w:r>
        <w:rPr>
          <w:rFonts w:asciiTheme="minorHAnsi" w:eastAsia="Century" w:hAnsiTheme="minorHAnsi" w:cstheme="minorHAnsi"/>
          <w:sz w:val="23"/>
          <w:szCs w:val="23"/>
          <w:lang w:bidi="en-US"/>
        </w:rPr>
        <w:t>M</w:t>
      </w:r>
      <w:r w:rsidR="00AF075A" w:rsidRPr="00D1736D">
        <w:rPr>
          <w:rFonts w:asciiTheme="minorHAnsi" w:eastAsia="Century" w:hAnsiTheme="minorHAnsi" w:cstheme="minorHAnsi"/>
          <w:sz w:val="23"/>
          <w:szCs w:val="23"/>
          <w:lang w:bidi="en-US"/>
        </w:rPr>
        <w:t xml:space="preserve">any </w:t>
      </w:r>
      <w:r w:rsidR="00D6619A" w:rsidRPr="00D1736D">
        <w:rPr>
          <w:rFonts w:asciiTheme="minorHAnsi" w:eastAsia="Century" w:hAnsiTheme="minorHAnsi" w:cstheme="minorHAnsi"/>
          <w:sz w:val="23"/>
          <w:szCs w:val="23"/>
          <w:lang w:bidi="en-US"/>
        </w:rPr>
        <w:t>technologies</w:t>
      </w:r>
      <w:r w:rsidR="00AF075A" w:rsidRPr="00D1736D">
        <w:rPr>
          <w:rFonts w:asciiTheme="minorHAnsi" w:eastAsia="Century" w:hAnsiTheme="minorHAnsi" w:cstheme="minorHAnsi"/>
          <w:sz w:val="23"/>
          <w:szCs w:val="23"/>
          <w:lang w:bidi="en-US"/>
        </w:rPr>
        <w:t xml:space="preserve"> have been used for yield estimation </w:t>
      </w:r>
      <w:r w:rsidR="00902F68" w:rsidRPr="00D1736D">
        <w:rPr>
          <w:rFonts w:asciiTheme="minorHAnsi" w:eastAsia="Century" w:hAnsiTheme="minorHAnsi" w:cstheme="minorHAnsi"/>
          <w:sz w:val="23"/>
          <w:szCs w:val="23"/>
          <w:lang w:bidi="en-US"/>
        </w:rPr>
        <w:t xml:space="preserve">including satellite </w:t>
      </w:r>
      <w:r w:rsidR="000D64C3">
        <w:rPr>
          <w:rFonts w:asciiTheme="minorHAnsi" w:eastAsia="Century" w:hAnsiTheme="minorHAnsi" w:cstheme="minorHAnsi"/>
          <w:sz w:val="23"/>
          <w:szCs w:val="23"/>
          <w:lang w:bidi="en-US"/>
        </w:rPr>
        <w:t>imagery</w:t>
      </w:r>
      <w:r w:rsidR="00902F68" w:rsidRPr="00D1736D">
        <w:rPr>
          <w:rFonts w:asciiTheme="minorHAnsi" w:eastAsia="Century" w:hAnsiTheme="minorHAnsi" w:cstheme="minorHAnsi"/>
          <w:sz w:val="23"/>
          <w:szCs w:val="23"/>
          <w:lang w:bidi="en-US"/>
        </w:rPr>
        <w:t xml:space="preserve">, </w:t>
      </w:r>
      <w:ins w:id="79" w:author="Yael Edan" w:date="2019-09-22T13:05:00Z">
        <w:r w:rsidR="00290C8F">
          <w:rPr>
            <w:rFonts w:asciiTheme="minorHAnsi" w:eastAsia="Century" w:hAnsiTheme="minorHAnsi" w:cstheme="minorHAnsi"/>
            <w:sz w:val="23"/>
            <w:szCs w:val="23"/>
            <w:lang w:bidi="en-US"/>
          </w:rPr>
          <w:t>a</w:t>
        </w:r>
      </w:ins>
      <w:del w:id="80" w:author="Yael Edan" w:date="2019-09-22T13:05:00Z">
        <w:r w:rsidR="000D64C3" w:rsidDel="00290C8F">
          <w:rPr>
            <w:rFonts w:asciiTheme="minorHAnsi" w:eastAsia="Century" w:hAnsiTheme="minorHAnsi" w:cstheme="minorHAnsi"/>
            <w:sz w:val="23"/>
            <w:szCs w:val="23"/>
            <w:lang w:bidi="en-US"/>
          </w:rPr>
          <w:delText>A</w:delText>
        </w:r>
      </w:del>
      <w:r w:rsidR="000D64C3">
        <w:rPr>
          <w:rFonts w:asciiTheme="minorHAnsi" w:eastAsia="Century" w:hAnsiTheme="minorHAnsi" w:cstheme="minorHAnsi"/>
          <w:sz w:val="23"/>
          <w:szCs w:val="23"/>
          <w:lang w:bidi="en-US"/>
        </w:rPr>
        <w:t xml:space="preserve">erial </w:t>
      </w:r>
      <w:r w:rsidR="00902F68" w:rsidRPr="00D1736D">
        <w:rPr>
          <w:rFonts w:asciiTheme="minorHAnsi" w:eastAsia="Century" w:hAnsiTheme="minorHAnsi" w:cstheme="minorHAnsi"/>
          <w:sz w:val="23"/>
          <w:szCs w:val="23"/>
          <w:lang w:bidi="en-US"/>
        </w:rPr>
        <w:t>remote sensing, geographic information systems</w:t>
      </w:r>
      <w:ins w:id="81" w:author="Yael Edan" w:date="2019-09-22T13:05:00Z">
        <w:r w:rsidR="00290C8F">
          <w:rPr>
            <w:rFonts w:asciiTheme="minorHAnsi" w:eastAsia="Century" w:hAnsiTheme="minorHAnsi" w:cstheme="minorHAnsi"/>
            <w:sz w:val="23"/>
            <w:szCs w:val="23"/>
            <w:lang w:bidi="en-US"/>
          </w:rPr>
          <w:t>, and ground robots/sensors</w:t>
        </w:r>
      </w:ins>
      <w:del w:id="82" w:author="Yael Edan" w:date="2019-09-22T13:05:00Z">
        <w:r w:rsidR="00902F68" w:rsidRPr="00D1736D" w:rsidDel="00290C8F">
          <w:rPr>
            <w:rFonts w:asciiTheme="minorHAnsi" w:eastAsia="Century" w:hAnsiTheme="minorHAnsi" w:cstheme="minorHAnsi"/>
            <w:sz w:val="23"/>
            <w:szCs w:val="23"/>
            <w:lang w:bidi="en-US"/>
          </w:rPr>
          <w:delText xml:space="preserve"> </w:delText>
        </w:r>
        <w:r w:rsidR="000D64C3" w:rsidDel="00290C8F">
          <w:rPr>
            <w:rFonts w:asciiTheme="minorHAnsi" w:eastAsia="Century" w:hAnsiTheme="minorHAnsi" w:cstheme="minorHAnsi"/>
            <w:sz w:val="23"/>
            <w:szCs w:val="23"/>
            <w:lang w:bidi="en-US"/>
          </w:rPr>
          <w:delText xml:space="preserve">statistics </w:delText>
        </w:r>
        <w:r w:rsidR="00902F68" w:rsidRPr="00D1736D" w:rsidDel="00290C8F">
          <w:rPr>
            <w:rFonts w:asciiTheme="minorHAnsi" w:eastAsia="Century" w:hAnsiTheme="minorHAnsi" w:cstheme="minorHAnsi"/>
            <w:sz w:val="23"/>
            <w:szCs w:val="23"/>
            <w:lang w:bidi="en-US"/>
          </w:rPr>
          <w:delText>and many others</w:delText>
        </w:r>
      </w:del>
      <w:r w:rsidR="00902F68" w:rsidRPr="00D1736D">
        <w:rPr>
          <w:rFonts w:asciiTheme="minorHAnsi" w:eastAsia="Century" w:hAnsiTheme="minorHAnsi" w:cstheme="minorHAnsi"/>
          <w:sz w:val="23"/>
          <w:szCs w:val="23"/>
          <w:lang w:bidi="en-US"/>
        </w:rPr>
        <w:t xml:space="preserve"> </w:t>
      </w:r>
      <w:r w:rsidR="00D6619A">
        <w:rPr>
          <w:rFonts w:asciiTheme="minorHAnsi" w:eastAsia="Century" w:hAnsiTheme="minorHAnsi" w:cstheme="minorHAnsi"/>
          <w:sz w:val="23"/>
          <w:szCs w:val="23"/>
          <w:lang w:bidi="en-US"/>
        </w:rPr>
        <w:fldChar w:fldCharType="begin" w:fldLock="1"/>
      </w:r>
      <w:r w:rsidR="00B60416">
        <w:rPr>
          <w:rFonts w:asciiTheme="minorHAnsi" w:eastAsia="Century" w:hAnsiTheme="minorHAnsi" w:cstheme="minorHAnsi"/>
          <w:sz w:val="23"/>
          <w:szCs w:val="23"/>
          <w:lang w:bidi="en-US"/>
        </w:rPr>
        <w:instrText>ADDIN CSL_CITATION {"citationItems":[{"id":"ITEM-1","itemData":{"abstract":"Accurate chemical thinning of apple trees requires estimation of their blooming intensity, and determination of the blooming peak date. Performing this task, as of today, requires human experts to be present in the orchards for the entire blossom period or extrapolate using a single observation. Since experts are rare and in high demand, there is a need to automate this process. The system presented in this paper is able to estimate the blooming intensity and the blooming peak date from a sequence of tree images, with close-to-human accuracy. For this purpose, a two years dataset was collected in 2014--2015, partially tagged for the flowers location and completely annotated for blooming intensity. Using this dataset, an algorithm was developed and trained with three stages: a visual flower detector based on a deep convolutional neural network, followed by a blooming level estimator, and a peak blooming day finding algorithm. Despite the challenging conditions, the trained detector was able to detect flowers on trees with an Average Precision (AP) score of 0.68, which is on a par with contemporary results of other objects in detection benchmarks. The blooming estimator was based on a linear regression component, which used the number of flowers detected and related statistics to estimate the blooming intensity. The Pearson correlation between the algorithm blooming estimation and human judgments of several experts indicated high agreement levels (0.78--0.93) which were similar to the correlations measured among the human experts. Moreover, the developed estimator was relatively stable across multiple years. The developed peak date finding algorithm identified correctly the orchard's blooming peak date, which was used to determine the thinning date in the current practice (the entire orchard is thinned in the same day). Experiments testing the algorithm's ability to find a blooming peak date for each tree independently showed encouraging results, which may lead upon refinement to a more precise practice for tree-specific thinning.","author":[{"dropping-particle":"","family":"Farjon","given":"Guy","non-dropping-particle":"","parse-names":false,"suffix":""},{"dropping-particle":"","family":"Krikeb","given":"Omri","non-dropping-particle":"","parse-names":false,"suffix":""},{"dropping-particle":"","family":"Hillel","given":"Aharon Bar","non-dropping-particle":"","parse-names":false,"suffix":""},{"dropping-particle":"","family":"Alchanatis","given":"Victor","non-dropping-particle":"","parse-names":false,"suffix":""}],"container-title":"Precision Agriculture","id":"ITEM-1","issued":{"date-parts":[["2019"]]},"title":"Detection and counting of flowers on apple trees for better chemical thinning decisions","type":"article-journal"},"uris":["http://www.mendeley.com/documents/?uuid=1b04b963-73b8-4c93-94d7-e8f795f6704f"]}],"mendeley":{"formattedCitation":"(Farjon, Krikeb, Hillel, &amp; Alchanatis, 2019)","plainTextFormattedCitation":"(Farjon, Krikeb, Hillel, &amp; Alchanatis, 2019)","previouslyFormattedCitation":"(Farjon, Krikeb, Hillel, &amp; Alchanatis, 2019)"},"properties":{"noteIndex":0},"schema":"https://github.com/citation-style-language/schema/raw/master/csl-citation.json"}</w:instrText>
      </w:r>
      <w:r w:rsidR="00D6619A">
        <w:rPr>
          <w:rFonts w:asciiTheme="minorHAnsi" w:eastAsia="Century" w:hAnsiTheme="minorHAnsi" w:cstheme="minorHAnsi"/>
          <w:sz w:val="23"/>
          <w:szCs w:val="23"/>
          <w:lang w:bidi="en-US"/>
        </w:rPr>
        <w:fldChar w:fldCharType="separate"/>
      </w:r>
      <w:r w:rsidR="00D6619A" w:rsidRPr="00D6619A">
        <w:rPr>
          <w:rFonts w:asciiTheme="minorHAnsi" w:eastAsia="Century" w:hAnsiTheme="minorHAnsi" w:cstheme="minorHAnsi"/>
          <w:noProof/>
          <w:sz w:val="23"/>
          <w:szCs w:val="23"/>
          <w:lang w:bidi="en-US"/>
        </w:rPr>
        <w:t>(Farjon, Krikeb, Hillel, &amp; Alchanatis, 2019)</w:t>
      </w:r>
      <w:r w:rsidR="00D6619A">
        <w:rPr>
          <w:rFonts w:asciiTheme="minorHAnsi" w:eastAsia="Century" w:hAnsiTheme="minorHAnsi" w:cstheme="minorHAnsi"/>
          <w:sz w:val="23"/>
          <w:szCs w:val="23"/>
          <w:lang w:bidi="en-US"/>
        </w:rPr>
        <w:fldChar w:fldCharType="end"/>
      </w:r>
      <w:r w:rsidR="00D6619A">
        <w:rPr>
          <w:rFonts w:asciiTheme="minorHAnsi" w:eastAsia="Century" w:hAnsiTheme="minorHAnsi" w:cstheme="minorHAnsi"/>
          <w:sz w:val="23"/>
          <w:szCs w:val="23"/>
          <w:lang w:bidi="en-US"/>
        </w:rPr>
        <w:t>.</w:t>
      </w:r>
    </w:p>
    <w:p w14:paraId="24FF9B9F" w14:textId="638FD066" w:rsidR="00902F68" w:rsidRPr="00D1736D" w:rsidRDefault="00AF075A" w:rsidP="00290C8F">
      <w:pPr>
        <w:pStyle w:val="PRAG"/>
        <w:spacing w:line="276" w:lineRule="auto"/>
        <w:jc w:val="both"/>
        <w:rPr>
          <w:rFonts w:asciiTheme="minorHAnsi" w:eastAsia="Century" w:hAnsiTheme="minorHAnsi" w:cstheme="minorHAnsi"/>
          <w:sz w:val="23"/>
          <w:szCs w:val="23"/>
          <w:lang w:bidi="en-US"/>
        </w:rPr>
      </w:pPr>
      <w:r w:rsidRPr="00D1736D">
        <w:rPr>
          <w:rFonts w:asciiTheme="minorHAnsi" w:eastAsia="Century" w:hAnsiTheme="minorHAnsi" w:cstheme="minorHAnsi"/>
          <w:sz w:val="23"/>
          <w:szCs w:val="23"/>
          <w:lang w:bidi="en-US"/>
        </w:rPr>
        <w:t xml:space="preserve">An </w:t>
      </w:r>
      <w:r w:rsidR="00902F68" w:rsidRPr="00D1736D">
        <w:rPr>
          <w:rFonts w:asciiTheme="minorHAnsi" w:eastAsia="Century" w:hAnsiTheme="minorHAnsi" w:cstheme="minorHAnsi"/>
          <w:sz w:val="23"/>
          <w:szCs w:val="23"/>
          <w:lang w:bidi="en-US"/>
        </w:rPr>
        <w:t>important tool for field monitoring and precision farming</w:t>
      </w:r>
      <w:r w:rsidRPr="00D1736D">
        <w:rPr>
          <w:rFonts w:asciiTheme="minorHAnsi" w:eastAsia="Century" w:hAnsiTheme="minorHAnsi" w:cstheme="minorHAnsi"/>
          <w:sz w:val="23"/>
          <w:szCs w:val="23"/>
          <w:lang w:bidi="en-US"/>
        </w:rPr>
        <w:t xml:space="preserve"> is the Unmanned Aerial Vehicle (UAV). The UAV </w:t>
      </w:r>
      <w:r w:rsidR="00902F68" w:rsidRPr="00D1736D">
        <w:rPr>
          <w:rFonts w:asciiTheme="minorHAnsi" w:eastAsia="Century" w:hAnsiTheme="minorHAnsi" w:cstheme="minorHAnsi"/>
          <w:sz w:val="23"/>
          <w:szCs w:val="23"/>
          <w:lang w:bidi="en-US"/>
        </w:rPr>
        <w:t>allows to explore the crop field in a short time and provide</w:t>
      </w:r>
      <w:r w:rsidRPr="00D1736D">
        <w:rPr>
          <w:rFonts w:asciiTheme="minorHAnsi" w:eastAsia="Century" w:hAnsiTheme="minorHAnsi" w:cstheme="minorHAnsi"/>
          <w:sz w:val="23"/>
          <w:szCs w:val="23"/>
          <w:lang w:bidi="en-US"/>
        </w:rPr>
        <w:t>s</w:t>
      </w:r>
      <w:r w:rsidR="00902F68" w:rsidRPr="00D1736D">
        <w:rPr>
          <w:rFonts w:asciiTheme="minorHAnsi" w:eastAsia="Century" w:hAnsiTheme="minorHAnsi" w:cstheme="minorHAnsi"/>
          <w:sz w:val="23"/>
          <w:szCs w:val="23"/>
          <w:lang w:bidi="en-US"/>
        </w:rPr>
        <w:t xml:space="preserve"> an overview of the </w:t>
      </w:r>
      <w:r w:rsidRPr="00D1736D">
        <w:rPr>
          <w:rFonts w:asciiTheme="minorHAnsi" w:eastAsia="Century" w:hAnsiTheme="minorHAnsi" w:cstheme="minorHAnsi"/>
          <w:sz w:val="23"/>
          <w:szCs w:val="23"/>
          <w:lang w:bidi="en-US"/>
        </w:rPr>
        <w:t xml:space="preserve">crop </w:t>
      </w:r>
      <w:r w:rsidR="00902F68" w:rsidRPr="00D1736D">
        <w:rPr>
          <w:rFonts w:asciiTheme="minorHAnsi" w:eastAsia="Century" w:hAnsiTheme="minorHAnsi" w:cstheme="minorHAnsi"/>
          <w:sz w:val="23"/>
          <w:szCs w:val="23"/>
          <w:lang w:bidi="en-US"/>
        </w:rPr>
        <w:t xml:space="preserve">yield </w:t>
      </w:r>
      <w:r w:rsidR="00B45880">
        <w:rPr>
          <w:rFonts w:asciiTheme="minorHAnsi" w:eastAsia="Century" w:hAnsiTheme="minorHAnsi" w:cstheme="minorHAnsi"/>
          <w:sz w:val="23"/>
          <w:szCs w:val="23"/>
          <w:lang w:bidi="en-US"/>
        </w:rPr>
        <w:fldChar w:fldCharType="begin" w:fldLock="1"/>
      </w:r>
      <w:r w:rsidR="00B67FA7">
        <w:rPr>
          <w:rFonts w:asciiTheme="minorHAnsi" w:eastAsia="Century" w:hAnsiTheme="minorHAnsi" w:cstheme="minorHAnsi"/>
          <w:sz w:val="23"/>
          <w:szCs w:val="23"/>
          <w:lang w:bidi="en-US"/>
        </w:rPr>
        <w:instrText>ADDIN CSL_CITATION {"citationItems":[{"id":"ITEM-1","itemData":{"DOI":"10.1007/s11119-012-9274-5","ISSN":"1573-1618","abstract":"Precision agriculture (PA) is the application of geospatial techniques and sensors (e.g., geographic information systems, remote sensing, GPS) to identify variations in the field and to deal with them using alternative strategies. In particular, high-resolution satellite imagery is now more commonly used to study these variations for crop and soil conditions. However, the availability and the often prohibitive costs of such imagery would suggest an alternative product for this particular application in PA. Specifically, images taken by low altitude remote sensing platforms, or small unmanned aerial systems (UAS), are shown to be a potential alternative given their low cost of operation in environmental monitoring, high spatial and temporal resolution, and their high flexibility in image acquisition programming. Not surprisingly, there have been several recent studies in the application of UAS imagery for PA. The results of these studies would indicate that, to provide a reliable end product to farmers, advances in platform design, production, standardization of image georeferencing and mosaicing, and information extraction workflow are required. Moreover, it is suggested that such endeavors should involve the farmer, particularly in the process of field design, image acquisition, image interpretation and analysis.","author":[{"dropping-particle":"","family":"Zhang","given":"Chunhua","non-dropping-particle":"","parse-names":false,"suffix":""},{"dropping-particle":"","family":"Kovacs","given":"John M","non-dropping-particle":"","parse-names":false,"suffix":""}],"container-title":"Precision Agriculture","id":"ITEM-1","issue":"6","issued":{"date-parts":[["2012"]]},"page":"693-712","title":"The application of small unmanned aerial systems for precision agriculture: a review","type":"article-journal","volume":"13"},"uris":["http://www.mendeley.com/documents/?uuid=1c689893-dd89-4db4-a091-083be188c1f7"]}],"mendeley":{"formattedCitation":"(Zhang &amp; Kovacs, 2012)","plainTextFormattedCitation":"(Zhang &amp; Kovacs, 2012)","previouslyFormattedCitation":"(Zhang &amp; Kovacs, 2012)"},"properties":{"noteIndex":0},"schema":"https://github.com/citation-style-language/schema/raw/master/csl-citation.json"}</w:instrText>
      </w:r>
      <w:r w:rsidR="00B45880">
        <w:rPr>
          <w:rFonts w:asciiTheme="minorHAnsi" w:eastAsia="Century" w:hAnsiTheme="minorHAnsi" w:cstheme="minorHAnsi"/>
          <w:sz w:val="23"/>
          <w:szCs w:val="23"/>
          <w:lang w:bidi="en-US"/>
        </w:rPr>
        <w:fldChar w:fldCharType="separate"/>
      </w:r>
      <w:r w:rsidR="00B45880" w:rsidRPr="00B45880">
        <w:rPr>
          <w:rFonts w:asciiTheme="minorHAnsi" w:eastAsia="Century" w:hAnsiTheme="minorHAnsi" w:cstheme="minorHAnsi"/>
          <w:noProof/>
          <w:sz w:val="23"/>
          <w:szCs w:val="23"/>
          <w:lang w:bidi="en-US"/>
        </w:rPr>
        <w:t>(Zhang &amp; Kovacs, 2012)</w:t>
      </w:r>
      <w:r w:rsidR="00B45880">
        <w:rPr>
          <w:rFonts w:asciiTheme="minorHAnsi" w:eastAsia="Century" w:hAnsiTheme="minorHAnsi" w:cstheme="minorHAnsi"/>
          <w:sz w:val="23"/>
          <w:szCs w:val="23"/>
          <w:lang w:bidi="en-US"/>
        </w:rPr>
        <w:fldChar w:fldCharType="end"/>
      </w:r>
      <w:r w:rsidR="00902F68" w:rsidRPr="00D1736D">
        <w:rPr>
          <w:rFonts w:asciiTheme="minorHAnsi" w:eastAsia="Century" w:hAnsiTheme="minorHAnsi" w:cstheme="minorHAnsi"/>
          <w:sz w:val="23"/>
          <w:szCs w:val="23"/>
          <w:lang w:bidi="en-US"/>
        </w:rPr>
        <w:t xml:space="preserve">. A prerequisite for observing and analyzing </w:t>
      </w:r>
      <w:r w:rsidRPr="00D1736D">
        <w:rPr>
          <w:rFonts w:asciiTheme="minorHAnsi" w:eastAsia="Century" w:hAnsiTheme="minorHAnsi" w:cstheme="minorHAnsi"/>
          <w:sz w:val="23"/>
          <w:szCs w:val="23"/>
          <w:lang w:bidi="en-US"/>
        </w:rPr>
        <w:t>the yield</w:t>
      </w:r>
      <w:r w:rsidR="00902F68" w:rsidRPr="00D1736D">
        <w:rPr>
          <w:rFonts w:asciiTheme="minorHAnsi" w:eastAsia="Century" w:hAnsiTheme="minorHAnsi" w:cstheme="minorHAnsi"/>
          <w:sz w:val="23"/>
          <w:szCs w:val="23"/>
          <w:lang w:bidi="en-US"/>
        </w:rPr>
        <w:t xml:space="preserve"> is the ability to identify crops from image data</w:t>
      </w:r>
      <w:r w:rsidR="00B67FA7">
        <w:rPr>
          <w:rFonts w:asciiTheme="minorHAnsi" w:eastAsia="Century" w:hAnsiTheme="minorHAnsi" w:cstheme="minorHAnsi"/>
          <w:sz w:val="23"/>
          <w:szCs w:val="23"/>
          <w:lang w:bidi="en-US"/>
        </w:rPr>
        <w:t xml:space="preserve"> </w:t>
      </w:r>
      <w:r w:rsidR="00B67FA7">
        <w:rPr>
          <w:rFonts w:asciiTheme="minorHAnsi" w:eastAsia="Century" w:hAnsiTheme="minorHAnsi" w:cstheme="minorHAnsi"/>
          <w:sz w:val="23"/>
          <w:szCs w:val="23"/>
          <w:lang w:bidi="en-US"/>
        </w:rPr>
        <w:fldChar w:fldCharType="begin" w:fldLock="1"/>
      </w:r>
      <w:r w:rsidR="00B67FA7">
        <w:rPr>
          <w:rFonts w:asciiTheme="minorHAnsi" w:eastAsia="Century" w:hAnsiTheme="minorHAnsi" w:cstheme="minorHAnsi"/>
          <w:sz w:val="23"/>
          <w:szCs w:val="23"/>
          <w:lang w:bidi="en-US"/>
        </w:rPr>
        <w:instrText>ADDIN CSL_CITATION {"citationItems":[{"id":"ITEM-1","itemData":{"author":[{"dropping-particle":"","family":"Cheng","given":"Gong","non-dropping-particle":"","parse-names":false,"suffix":""},{"dropping-particle":"","family":"Han","given":"Junwei","non-dropping-particle":"","parse-names":false,"suffix":""}],"container-title":"ISPRS Journal of Photogrammetry and Remote Sensing","id":"ITEM-1","issued":{"date-parts":[["2016"]]},"page":"11-28","publisher":"Elsevier","title":"A survey on object detection in optical remote sensing images","type":"article-journal","volume":"117"},"uris":["http://www.mendeley.com/documents/?uuid=5579fdca-3922-40fb-afa2-8ffb1a4669d6"]}],"mendeley":{"formattedCitation":"(G. Cheng &amp; Han, 2016)","plainTextFormattedCitation":"(G. Cheng &amp; Han, 2016)","previouslyFormattedCitation":"(G. Cheng &amp; Han, 2016)"},"properties":{"noteIndex":0},"schema":"https://github.com/citation-style-language/schema/raw/master/csl-citation.json"}</w:instrText>
      </w:r>
      <w:r w:rsidR="00B67FA7">
        <w:rPr>
          <w:rFonts w:asciiTheme="minorHAnsi" w:eastAsia="Century" w:hAnsiTheme="minorHAnsi" w:cstheme="minorHAnsi"/>
          <w:sz w:val="23"/>
          <w:szCs w:val="23"/>
          <w:lang w:bidi="en-US"/>
        </w:rPr>
        <w:fldChar w:fldCharType="separate"/>
      </w:r>
      <w:r w:rsidR="00B67FA7" w:rsidRPr="00B67FA7">
        <w:rPr>
          <w:rFonts w:asciiTheme="minorHAnsi" w:eastAsia="Century" w:hAnsiTheme="minorHAnsi" w:cstheme="minorHAnsi"/>
          <w:noProof/>
          <w:sz w:val="23"/>
          <w:szCs w:val="23"/>
          <w:lang w:bidi="en-US"/>
        </w:rPr>
        <w:t>(</w:t>
      </w:r>
      <w:r w:rsidR="00B67FA7" w:rsidRPr="00290C8F">
        <w:rPr>
          <w:rFonts w:asciiTheme="minorHAnsi" w:eastAsia="Century" w:hAnsiTheme="minorHAnsi" w:cstheme="minorHAnsi"/>
          <w:noProof/>
          <w:sz w:val="23"/>
          <w:szCs w:val="23"/>
          <w:highlight w:val="yellow"/>
          <w:lang w:bidi="en-US"/>
          <w:rPrChange w:id="83" w:author="Yael Edan" w:date="2019-09-22T13:06:00Z">
            <w:rPr>
              <w:rFonts w:asciiTheme="minorHAnsi" w:eastAsia="Century" w:hAnsiTheme="minorHAnsi" w:cstheme="minorHAnsi"/>
              <w:noProof/>
              <w:sz w:val="23"/>
              <w:szCs w:val="23"/>
              <w:lang w:bidi="en-US"/>
            </w:rPr>
          </w:rPrChange>
        </w:rPr>
        <w:t>G.</w:t>
      </w:r>
      <w:r w:rsidR="00B67FA7" w:rsidRPr="00B67FA7">
        <w:rPr>
          <w:rFonts w:asciiTheme="minorHAnsi" w:eastAsia="Century" w:hAnsiTheme="minorHAnsi" w:cstheme="minorHAnsi"/>
          <w:noProof/>
          <w:sz w:val="23"/>
          <w:szCs w:val="23"/>
          <w:lang w:bidi="en-US"/>
        </w:rPr>
        <w:t xml:space="preserve"> Cheng &amp; Han, 2016)</w:t>
      </w:r>
      <w:r w:rsidR="00B67FA7">
        <w:rPr>
          <w:rFonts w:asciiTheme="minorHAnsi" w:eastAsia="Century" w:hAnsiTheme="minorHAnsi" w:cstheme="minorHAnsi"/>
          <w:sz w:val="23"/>
          <w:szCs w:val="23"/>
          <w:lang w:bidi="en-US"/>
        </w:rPr>
        <w:fldChar w:fldCharType="end"/>
      </w:r>
      <w:r w:rsidR="00B67FA7">
        <w:rPr>
          <w:rFonts w:asciiTheme="minorHAnsi" w:eastAsia="Century" w:hAnsiTheme="minorHAnsi" w:cstheme="minorHAnsi"/>
          <w:sz w:val="23"/>
          <w:szCs w:val="23"/>
          <w:lang w:bidi="en-US"/>
        </w:rPr>
        <w:t>,</w:t>
      </w:r>
      <w:r w:rsidR="00902F68" w:rsidRPr="00D1736D">
        <w:rPr>
          <w:rFonts w:asciiTheme="minorHAnsi" w:eastAsia="Century" w:hAnsiTheme="minorHAnsi" w:cstheme="minorHAnsi"/>
          <w:sz w:val="23"/>
          <w:szCs w:val="23"/>
          <w:lang w:bidi="en-US"/>
        </w:rPr>
        <w:fldChar w:fldCharType="begin" w:fldLock="1"/>
      </w:r>
      <w:r w:rsidR="00D1736D" w:rsidRPr="00D1736D">
        <w:rPr>
          <w:rFonts w:asciiTheme="minorHAnsi" w:eastAsia="Century" w:hAnsiTheme="minorHAnsi" w:cstheme="minorHAnsi"/>
          <w:sz w:val="23"/>
          <w:szCs w:val="23"/>
          <w:lang w:bidi="en-US"/>
        </w:rPr>
        <w:instrText>ADDIN CSL_CITATION {"citationItems":[{"id":"ITEM-1","itemData":{"author":[{"dropping-particle":"","family":"Milioto","given":"Andres","non-dropping-particle":"","parse-names":false,"suffix":""},{"dropping-particle":"","family":"Lottes","given":"Philipp","non-dropping-particle":"","parse-names":false,"suffix":""},{"dropping-particle":"","family":"Stachniss","given":"Cyrill","non-dropping-particle":"","parse-names":false,"suffix":""}],"container-title":"ISPRS Annals of the Photogrammetry, Remote Sensing and Spatial Information Sciences","id":"ITEM-1","issued":{"date-parts":[["2017"]]},"page":"41","publisher":"Copernicus GmbH","title":"Real-time blob-wise sugar beets vs weeds classification for monitoring fields using convolutional neural networks","type":"article-journal","volume":"4"},"uris":["http://www.mendeley.com/documents/?uuid=22f098dc-8980-4e51-be07-78b9c812a55b"]}],"mendeley":{"formattedCitation":"(Milioto, Lottes, &amp; Stachniss, 2017)","plainTextFormattedCitation":"(Milioto, Lottes, &amp; Stachniss, 2017)","previouslyFormattedCitation":"(Milioto, Lottes, &amp; Stachniss, 2017)"},"properties":{"noteIndex":0},"schema":"https://github.com/citation-style-language/schema/raw/master/csl-citation.json"}</w:instrText>
      </w:r>
      <w:r w:rsidR="00902F68" w:rsidRPr="00D1736D">
        <w:rPr>
          <w:rFonts w:asciiTheme="minorHAnsi" w:eastAsia="Century" w:hAnsiTheme="minorHAnsi" w:cstheme="minorHAnsi"/>
          <w:sz w:val="23"/>
          <w:szCs w:val="23"/>
          <w:lang w:bidi="en-US"/>
        </w:rPr>
        <w:fldChar w:fldCharType="separate"/>
      </w:r>
      <w:r w:rsidR="006538C1" w:rsidRPr="00D1736D">
        <w:rPr>
          <w:rFonts w:asciiTheme="minorHAnsi" w:eastAsia="Century" w:hAnsiTheme="minorHAnsi" w:cstheme="minorHAnsi"/>
          <w:noProof/>
          <w:sz w:val="23"/>
          <w:szCs w:val="23"/>
          <w:lang w:bidi="en-US"/>
        </w:rPr>
        <w:t>(Milioto, Lottes, &amp; Stachniss, 2017)</w:t>
      </w:r>
      <w:r w:rsidR="00902F68" w:rsidRPr="00D1736D">
        <w:rPr>
          <w:rFonts w:asciiTheme="minorHAnsi" w:eastAsia="Century" w:hAnsiTheme="minorHAnsi" w:cstheme="minorHAnsi"/>
          <w:sz w:val="23"/>
          <w:szCs w:val="23"/>
          <w:lang w:bidi="en-US"/>
        </w:rPr>
        <w:fldChar w:fldCharType="end"/>
      </w:r>
      <w:r w:rsidR="00902F68" w:rsidRPr="00D1736D">
        <w:rPr>
          <w:rFonts w:asciiTheme="minorHAnsi" w:eastAsia="Century" w:hAnsiTheme="minorHAnsi" w:cstheme="minorHAnsi"/>
          <w:sz w:val="23"/>
          <w:szCs w:val="23"/>
          <w:lang w:bidi="en-US"/>
        </w:rPr>
        <w:t xml:space="preserve">. </w:t>
      </w:r>
      <w:ins w:id="84" w:author="Yael Edan" w:date="2019-09-22T13:06:00Z">
        <w:r w:rsidR="00290C8F">
          <w:rPr>
            <w:rFonts w:asciiTheme="minorHAnsi" w:eastAsia="Century" w:hAnsiTheme="minorHAnsi" w:cstheme="minorHAnsi"/>
            <w:sz w:val="23"/>
            <w:szCs w:val="23"/>
            <w:lang w:bidi="en-US"/>
          </w:rPr>
          <w:t>T</w:t>
        </w:r>
      </w:ins>
      <w:del w:id="85" w:author="Yael Edan" w:date="2019-09-22T13:06:00Z">
        <w:r w:rsidR="00902F68" w:rsidRPr="00D1736D" w:rsidDel="00290C8F">
          <w:rPr>
            <w:rFonts w:asciiTheme="minorHAnsi" w:eastAsia="Century" w:hAnsiTheme="minorHAnsi" w:cstheme="minorHAnsi"/>
            <w:sz w:val="23"/>
            <w:szCs w:val="23"/>
            <w:lang w:bidi="en-US"/>
          </w:rPr>
          <w:delText>t</w:delText>
        </w:r>
      </w:del>
      <w:r w:rsidR="00902F68" w:rsidRPr="00D1736D">
        <w:rPr>
          <w:rFonts w:asciiTheme="minorHAnsi" w:eastAsia="Century" w:hAnsiTheme="minorHAnsi" w:cstheme="minorHAnsi"/>
          <w:sz w:val="23"/>
          <w:szCs w:val="23"/>
          <w:lang w:bidi="en-US"/>
        </w:rPr>
        <w:t xml:space="preserve">he fruit location in the field, its size, shape and maturity </w:t>
      </w:r>
      <w:r w:rsidRPr="00D1736D">
        <w:rPr>
          <w:rFonts w:asciiTheme="minorHAnsi" w:eastAsia="Century" w:hAnsiTheme="minorHAnsi" w:cstheme="minorHAnsi"/>
          <w:sz w:val="23"/>
          <w:szCs w:val="23"/>
          <w:lang w:bidi="en-US"/>
        </w:rPr>
        <w:t xml:space="preserve">can be identified using machine vision techniques </w:t>
      </w:r>
      <w:r w:rsidR="00902F68" w:rsidRPr="00D1736D">
        <w:rPr>
          <w:rFonts w:asciiTheme="minorHAnsi" w:eastAsia="Century" w:hAnsiTheme="minorHAnsi" w:cstheme="minorHAnsi"/>
          <w:sz w:val="23"/>
          <w:szCs w:val="23"/>
          <w:lang w:bidi="en-US"/>
        </w:rPr>
        <w:fldChar w:fldCharType="begin" w:fldLock="1"/>
      </w:r>
      <w:r w:rsidR="00D1736D" w:rsidRPr="00D1736D">
        <w:rPr>
          <w:rFonts w:asciiTheme="minorHAnsi" w:eastAsia="Century" w:hAnsiTheme="minorHAnsi" w:cstheme="minorHAnsi"/>
          <w:sz w:val="23"/>
          <w:szCs w:val="23"/>
          <w:lang w:bidi="en-US"/>
        </w:rPr>
        <w:instrText>ADDIN CSL_CITATION {"citationItems":[{"id":"ITEM-1","itemData":{"author":[{"dropping-particle":"","family":"Kapach","given":"Keren","non-dropping-particle":"","parse-names":false,"suffix":""},{"dropping-particle":"","family":"Barnea","given":"Ehud","non-dropping-particle":"","parse-names":false,"suffix":""},{"dropping-particle":"","family":"Mairon","given":"Rotem","non-dropping-particle":"","parse-names":false,"suffix":""},{"dropping-particle":"","family":"Edan","given":"Yael","non-dropping-particle":"","parse-names":false,"suffix":""},{"dropping-particle":"","family":"Ben-Shahar","given":"Ohad","non-dropping-particle":"","parse-names":false,"suffix":""}],"container-title":"International Journal of Computational Vision and Robotics","id":"ITEM-1","issue":"1/2","issued":{"date-parts":[["2012"]]},"page":"4-34","publisher":"Inderscience Publishers","title":"Computer vision for fruit harvesting robots--state of the art and challenges ahead","type":"article-journal","volume":"3"},"uris":["http://www.mendeley.com/documents/?uuid=370fd4ca-8c06-4956-bd9d-3fcff45986cb"]}],"mendeley":{"formattedCitation":"(Kapach, Barnea, Mairon, Edan, &amp; Ben-Shahar, 2012)","plainTextFormattedCitation":"(Kapach, Barnea, Mairon, Edan, &amp; Ben-Shahar, 2012)","previouslyFormattedCitation":"(Kapach, Barnea, Mairon, Edan, &amp; Ben-Shahar, 2012)"},"properties":{"noteIndex":0},"schema":"https://github.com/citation-style-language/schema/raw/master/csl-citation.json"}</w:instrText>
      </w:r>
      <w:r w:rsidR="00902F68" w:rsidRPr="00D1736D">
        <w:rPr>
          <w:rFonts w:asciiTheme="minorHAnsi" w:eastAsia="Century" w:hAnsiTheme="minorHAnsi" w:cstheme="minorHAnsi"/>
          <w:sz w:val="23"/>
          <w:szCs w:val="23"/>
          <w:lang w:bidi="en-US"/>
        </w:rPr>
        <w:fldChar w:fldCharType="separate"/>
      </w:r>
      <w:r w:rsidR="006538C1" w:rsidRPr="00D1736D">
        <w:rPr>
          <w:rFonts w:asciiTheme="minorHAnsi" w:eastAsia="Century" w:hAnsiTheme="minorHAnsi" w:cstheme="minorHAnsi"/>
          <w:noProof/>
          <w:sz w:val="23"/>
          <w:szCs w:val="23"/>
          <w:lang w:bidi="en-US"/>
        </w:rPr>
        <w:t>(Kapach, Barnea, Mairon, Edan, &amp; Ben-Shahar, 2012)</w:t>
      </w:r>
      <w:r w:rsidR="00902F68" w:rsidRPr="00D1736D">
        <w:rPr>
          <w:rFonts w:asciiTheme="minorHAnsi" w:eastAsia="Century" w:hAnsiTheme="minorHAnsi" w:cstheme="minorHAnsi"/>
          <w:sz w:val="23"/>
          <w:szCs w:val="23"/>
          <w:lang w:bidi="en-US"/>
        </w:rPr>
        <w:fldChar w:fldCharType="end"/>
      </w:r>
      <w:r w:rsidR="00B67FA7">
        <w:rPr>
          <w:rFonts w:asciiTheme="minorHAnsi" w:eastAsia="Century" w:hAnsiTheme="minorHAnsi" w:cstheme="minorHAnsi"/>
          <w:sz w:val="23"/>
          <w:szCs w:val="23"/>
          <w:lang w:bidi="en-US"/>
        </w:rPr>
        <w:t>,</w:t>
      </w:r>
      <w:r w:rsidR="00B67FA7">
        <w:rPr>
          <w:rFonts w:asciiTheme="minorHAnsi" w:eastAsia="Century" w:hAnsiTheme="minorHAnsi" w:cstheme="minorHAnsi"/>
          <w:sz w:val="23"/>
          <w:szCs w:val="23"/>
          <w:lang w:bidi="en-US"/>
        </w:rPr>
        <w:fldChar w:fldCharType="begin" w:fldLock="1"/>
      </w:r>
      <w:r w:rsidR="00B67FA7">
        <w:rPr>
          <w:rFonts w:asciiTheme="minorHAnsi" w:eastAsia="Century" w:hAnsiTheme="minorHAnsi" w:cstheme="minorHAnsi"/>
          <w:sz w:val="23"/>
          <w:szCs w:val="23"/>
          <w:lang w:bidi="en-US"/>
        </w:rPr>
        <w:instrText>ADDIN CSL_CITATION {"citationItems":[{"id":"ITEM-1","itemData":{"author":[{"dropping-particle":"","family":"Cheng","given":"Gong","non-dropping-particle":"","parse-names":false,"suffix":""},{"dropping-particle":"","family":"Han","given":"Junwei","non-dropping-particle":"","parse-names":false,"suffix":""}],"container-title":"ISPRS Journal of Photogrammetry and Remote Sensing","id":"ITEM-1","issued":{"date-parts":[["2016"]]},"page":"11-28","publisher":"Elsevier","title":"A survey on object detection in optical remote sensing images","type":"article-journal","volume":"117"},"uris":["http://www.mendeley.com/documents/?uuid=5579fdca-3922-40fb-afa2-8ffb1a4669d6"]}],"mendeley":{"formattedCitation":"(G. Cheng &amp; Han, 2016)","plainTextFormattedCitation":"(G. Cheng &amp; Han, 2016)","previouslyFormattedCitation":"(G. Cheng &amp; Han, 2016)"},"properties":{"noteIndex":0},"schema":"https://github.com/citation-style-language/schema/raw/master/csl-citation.json"}</w:instrText>
      </w:r>
      <w:r w:rsidR="00B67FA7">
        <w:rPr>
          <w:rFonts w:asciiTheme="minorHAnsi" w:eastAsia="Century" w:hAnsiTheme="minorHAnsi" w:cstheme="minorHAnsi"/>
          <w:sz w:val="23"/>
          <w:szCs w:val="23"/>
          <w:lang w:bidi="en-US"/>
        </w:rPr>
        <w:fldChar w:fldCharType="separate"/>
      </w:r>
      <w:r w:rsidR="00B67FA7" w:rsidRPr="00B67FA7">
        <w:rPr>
          <w:rFonts w:asciiTheme="minorHAnsi" w:eastAsia="Century" w:hAnsiTheme="minorHAnsi" w:cstheme="minorHAnsi"/>
          <w:noProof/>
          <w:sz w:val="23"/>
          <w:szCs w:val="23"/>
          <w:lang w:bidi="en-US"/>
        </w:rPr>
        <w:t>(</w:t>
      </w:r>
      <w:r w:rsidR="00B67FA7" w:rsidRPr="00290C8F">
        <w:rPr>
          <w:rFonts w:asciiTheme="minorHAnsi" w:eastAsia="Century" w:hAnsiTheme="minorHAnsi" w:cstheme="minorHAnsi"/>
          <w:noProof/>
          <w:sz w:val="23"/>
          <w:szCs w:val="23"/>
          <w:highlight w:val="yellow"/>
          <w:lang w:bidi="en-US"/>
          <w:rPrChange w:id="86" w:author="Yael Edan" w:date="2019-09-22T13:06:00Z">
            <w:rPr>
              <w:rFonts w:asciiTheme="minorHAnsi" w:eastAsia="Century" w:hAnsiTheme="minorHAnsi" w:cstheme="minorHAnsi"/>
              <w:noProof/>
              <w:sz w:val="23"/>
              <w:szCs w:val="23"/>
              <w:lang w:bidi="en-US"/>
            </w:rPr>
          </w:rPrChange>
        </w:rPr>
        <w:t>G.</w:t>
      </w:r>
      <w:r w:rsidR="00B67FA7" w:rsidRPr="00B67FA7">
        <w:rPr>
          <w:rFonts w:asciiTheme="minorHAnsi" w:eastAsia="Century" w:hAnsiTheme="minorHAnsi" w:cstheme="minorHAnsi"/>
          <w:noProof/>
          <w:sz w:val="23"/>
          <w:szCs w:val="23"/>
          <w:lang w:bidi="en-US"/>
        </w:rPr>
        <w:t xml:space="preserve"> Cheng &amp; Han, 2016)</w:t>
      </w:r>
      <w:r w:rsidR="00B67FA7">
        <w:rPr>
          <w:rFonts w:asciiTheme="minorHAnsi" w:eastAsia="Century" w:hAnsiTheme="minorHAnsi" w:cstheme="minorHAnsi"/>
          <w:sz w:val="23"/>
          <w:szCs w:val="23"/>
          <w:lang w:bidi="en-US"/>
        </w:rPr>
        <w:fldChar w:fldCharType="end"/>
      </w:r>
      <w:r w:rsidR="00B67FA7">
        <w:rPr>
          <w:rFonts w:asciiTheme="minorHAnsi" w:eastAsia="Century" w:hAnsiTheme="minorHAnsi" w:cstheme="minorHAnsi"/>
          <w:sz w:val="23"/>
          <w:szCs w:val="23"/>
          <w:lang w:bidi="en-US"/>
        </w:rPr>
        <w:t>,</w:t>
      </w:r>
      <w:r w:rsidR="00B67FA7">
        <w:rPr>
          <w:rFonts w:asciiTheme="minorHAnsi" w:eastAsia="Century" w:hAnsiTheme="minorHAnsi" w:cstheme="minorHAnsi"/>
          <w:sz w:val="23"/>
          <w:szCs w:val="23"/>
          <w:lang w:bidi="en-US"/>
        </w:rPr>
        <w:fldChar w:fldCharType="begin" w:fldLock="1"/>
      </w:r>
      <w:r w:rsidR="00B67FA7">
        <w:rPr>
          <w:rFonts w:asciiTheme="minorHAnsi" w:eastAsia="Century" w:hAnsiTheme="minorHAnsi" w:cstheme="minorHAnsi"/>
          <w:sz w:val="23"/>
          <w:szCs w:val="23"/>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Walsh, Wang, &amp; McCarthy, 2019a)","plainTextFormattedCitation":"(Koirala, Walsh, Wang, &amp; McCarthy, 2019a)","previouslyFormattedCitation":"(Koirala, Walsh, Wang, &amp; McCarthy, 2019a)"},"properties":{"noteIndex":0},"schema":"https://github.com/citation-style-language/schema/raw/master/csl-citation.json"}</w:instrText>
      </w:r>
      <w:r w:rsidR="00B67FA7">
        <w:rPr>
          <w:rFonts w:asciiTheme="minorHAnsi" w:eastAsia="Century" w:hAnsiTheme="minorHAnsi" w:cstheme="minorHAnsi"/>
          <w:sz w:val="23"/>
          <w:szCs w:val="23"/>
          <w:lang w:bidi="en-US"/>
        </w:rPr>
        <w:fldChar w:fldCharType="separate"/>
      </w:r>
      <w:r w:rsidR="00B67FA7" w:rsidRPr="00B67FA7">
        <w:rPr>
          <w:rFonts w:asciiTheme="minorHAnsi" w:eastAsia="Century" w:hAnsiTheme="minorHAnsi" w:cstheme="minorHAnsi"/>
          <w:noProof/>
          <w:sz w:val="23"/>
          <w:szCs w:val="23"/>
          <w:lang w:bidi="en-US"/>
        </w:rPr>
        <w:t>(Koirala, Walsh, Wang, &amp; McCarthy, 2019a)</w:t>
      </w:r>
      <w:r w:rsidR="00B67FA7">
        <w:rPr>
          <w:rFonts w:asciiTheme="minorHAnsi" w:eastAsia="Century" w:hAnsiTheme="minorHAnsi" w:cstheme="minorHAnsi"/>
          <w:sz w:val="23"/>
          <w:szCs w:val="23"/>
          <w:lang w:bidi="en-US"/>
        </w:rPr>
        <w:fldChar w:fldCharType="end"/>
      </w:r>
      <w:r w:rsidR="00B67FA7">
        <w:rPr>
          <w:rFonts w:asciiTheme="minorHAnsi" w:eastAsia="Century" w:hAnsiTheme="minorHAnsi" w:cstheme="minorHAnsi"/>
          <w:sz w:val="23"/>
          <w:szCs w:val="23"/>
          <w:lang w:bidi="en-US"/>
        </w:rPr>
        <w:t>,</w:t>
      </w:r>
      <w:r w:rsidR="00B67FA7">
        <w:rPr>
          <w:rFonts w:asciiTheme="minorHAnsi" w:eastAsia="Century" w:hAnsiTheme="minorHAnsi" w:cstheme="minorHAnsi"/>
          <w:sz w:val="23"/>
          <w:szCs w:val="23"/>
          <w:lang w:bidi="en-US"/>
        </w:rPr>
        <w:fldChar w:fldCharType="begin" w:fldLock="1"/>
      </w:r>
      <w:r w:rsidR="00503D08">
        <w:rPr>
          <w:rFonts w:asciiTheme="minorHAnsi" w:eastAsia="Century" w:hAnsiTheme="minorHAnsi" w:cstheme="minorHAnsi"/>
          <w:sz w:val="23"/>
          <w:szCs w:val="23"/>
          <w:lang w:bidi="en-US"/>
        </w:rPr>
        <w:instrText>ADDIN CSL_CITATION {"citationItems":[{"id":"ITEM-1","itemData":{"author":[{"dropping-particle":"","family":"Lobell","given":"David B","non-dropping-particle":"","parse-names":false,"suffix":""},{"dropping-particle":"","family":"Cassman","given":"Kenneth G","non-dropping-particle":"","parse-names":false,"suffix":""},{"dropping-particle":"","family":"Field","given":"Christopher B","non-dropping-particle":"","parse-names":false,"suffix":""}],"container-title":"Annual review of environment and resources","id":"ITEM-1","issued":{"date-parts":[["2009"]]},"page":"179-204","publisher":"Annual Reviews","title":"Crop yield gaps: their importance, magnitudes, and causes","type":"article-journal","volume":"34"},"uris":["http://www.mendeley.com/documents/?uuid=857c6fa2-1650-41f5-9457-c0c3568c5dac"]}],"mendeley":{"formattedCitation":"(Lobell et al., 2009)","plainTextFormattedCitation":"(Lobell et al., 2009)","previouslyFormattedCitation":"(Lobell et al., 2009)"},"properties":{"noteIndex":0},"schema":"https://github.com/citation-style-language/schema/raw/master/csl-citation.json"}</w:instrText>
      </w:r>
      <w:r w:rsidR="00B67FA7">
        <w:rPr>
          <w:rFonts w:asciiTheme="minorHAnsi" w:eastAsia="Century" w:hAnsiTheme="minorHAnsi" w:cstheme="minorHAnsi"/>
          <w:sz w:val="23"/>
          <w:szCs w:val="23"/>
          <w:lang w:bidi="en-US"/>
        </w:rPr>
        <w:fldChar w:fldCharType="separate"/>
      </w:r>
      <w:r w:rsidR="00B67FA7" w:rsidRPr="00B67FA7">
        <w:rPr>
          <w:rFonts w:asciiTheme="minorHAnsi" w:eastAsia="Century" w:hAnsiTheme="minorHAnsi" w:cstheme="minorHAnsi"/>
          <w:noProof/>
          <w:sz w:val="23"/>
          <w:szCs w:val="23"/>
          <w:lang w:bidi="en-US"/>
        </w:rPr>
        <w:t>(Lobell et al., 2009)</w:t>
      </w:r>
      <w:r w:rsidR="00B67FA7">
        <w:rPr>
          <w:rFonts w:asciiTheme="minorHAnsi" w:eastAsia="Century" w:hAnsiTheme="minorHAnsi" w:cstheme="minorHAnsi"/>
          <w:sz w:val="23"/>
          <w:szCs w:val="23"/>
          <w:lang w:bidi="en-US"/>
        </w:rPr>
        <w:fldChar w:fldCharType="end"/>
      </w:r>
      <w:r w:rsidR="00902F68" w:rsidRPr="00D1736D">
        <w:rPr>
          <w:rFonts w:asciiTheme="minorHAnsi" w:eastAsia="Century" w:hAnsiTheme="minorHAnsi" w:cstheme="minorHAnsi"/>
          <w:sz w:val="23"/>
          <w:szCs w:val="23"/>
          <w:lang w:bidi="en-US"/>
        </w:rPr>
        <w:t xml:space="preserve">. </w:t>
      </w:r>
    </w:p>
    <w:p w14:paraId="7D01E140" w14:textId="2460FAF3" w:rsidR="00902F68" w:rsidRPr="00D1736D" w:rsidRDefault="00AF075A" w:rsidP="00290C8F">
      <w:pPr>
        <w:pStyle w:val="PRAG"/>
        <w:spacing w:line="276" w:lineRule="auto"/>
        <w:jc w:val="both"/>
        <w:rPr>
          <w:rFonts w:asciiTheme="minorHAnsi" w:eastAsia="Century" w:hAnsiTheme="minorHAnsi" w:cstheme="minorHAnsi"/>
          <w:sz w:val="23"/>
          <w:szCs w:val="23"/>
          <w:lang w:bidi="en-US"/>
        </w:rPr>
      </w:pPr>
      <w:r w:rsidRPr="00D1736D">
        <w:rPr>
          <w:rFonts w:asciiTheme="minorHAnsi" w:eastAsia="Century" w:hAnsiTheme="minorHAnsi" w:cstheme="minorHAnsi"/>
          <w:sz w:val="23"/>
          <w:szCs w:val="23"/>
          <w:lang w:bidi="en-US"/>
        </w:rPr>
        <w:t xml:space="preserve">The complexity of applying computer vision in the </w:t>
      </w:r>
      <w:r w:rsidR="00902F68" w:rsidRPr="00D1736D">
        <w:rPr>
          <w:rFonts w:asciiTheme="minorHAnsi" w:eastAsia="Century" w:hAnsiTheme="minorHAnsi" w:cstheme="minorHAnsi"/>
          <w:sz w:val="23"/>
          <w:szCs w:val="23"/>
          <w:lang w:bidi="en-US"/>
        </w:rPr>
        <w:t xml:space="preserve">natural field environment </w:t>
      </w:r>
      <w:r w:rsidR="0055389E" w:rsidRPr="00D1736D">
        <w:rPr>
          <w:rFonts w:asciiTheme="minorHAnsi" w:eastAsia="Century" w:hAnsiTheme="minorHAnsi" w:cstheme="minorHAnsi"/>
          <w:sz w:val="23"/>
          <w:szCs w:val="23"/>
          <w:lang w:bidi="en-US"/>
        </w:rPr>
        <w:t xml:space="preserve">is </w:t>
      </w:r>
      <w:r w:rsidR="00902F68" w:rsidRPr="00D1736D">
        <w:rPr>
          <w:rFonts w:asciiTheme="minorHAnsi" w:eastAsia="Century" w:hAnsiTheme="minorHAnsi" w:cstheme="minorHAnsi"/>
          <w:sz w:val="23"/>
          <w:szCs w:val="23"/>
          <w:lang w:bidi="en-US"/>
        </w:rPr>
        <w:t xml:space="preserve">due to adverse weather conditions, luminance variability and the presence of </w:t>
      </w:r>
      <w:r w:rsidR="0055389E" w:rsidRPr="00D1736D">
        <w:rPr>
          <w:rFonts w:asciiTheme="minorHAnsi" w:eastAsia="Century" w:hAnsiTheme="minorHAnsi" w:cstheme="minorHAnsi"/>
          <w:sz w:val="23"/>
          <w:szCs w:val="23"/>
          <w:lang w:bidi="en-US"/>
        </w:rPr>
        <w:t xml:space="preserve">obstructing leaves and branches </w:t>
      </w:r>
      <w:r w:rsidR="00902F68" w:rsidRPr="00D1736D">
        <w:rPr>
          <w:rFonts w:asciiTheme="minorHAnsi" w:eastAsia="Century" w:hAnsiTheme="minorHAnsi" w:cstheme="minorHAnsi"/>
          <w:sz w:val="23"/>
          <w:szCs w:val="23"/>
          <w:lang w:bidi="en-US"/>
        </w:rPr>
        <w:t xml:space="preserve">dust, insects and other unavoidable image noises </w:t>
      </w:r>
      <w:r w:rsidR="00902F68" w:rsidRPr="00D1736D">
        <w:rPr>
          <w:rFonts w:asciiTheme="minorHAnsi" w:eastAsia="Century" w:hAnsiTheme="minorHAnsi" w:cstheme="minorHAnsi"/>
          <w:sz w:val="23"/>
          <w:szCs w:val="23"/>
          <w:lang w:bidi="en-US"/>
        </w:rPr>
        <w:fldChar w:fldCharType="begin" w:fldLock="1"/>
      </w:r>
      <w:r w:rsidR="00D1736D" w:rsidRPr="00D1736D">
        <w:rPr>
          <w:rFonts w:asciiTheme="minorHAnsi" w:eastAsia="Century" w:hAnsiTheme="minorHAnsi" w:cstheme="minorHAnsi"/>
          <w:sz w:val="23"/>
          <w:szCs w:val="23"/>
          <w:lang w:bidi="en-US"/>
        </w:rPr>
        <w:instrText>ADDIN CSL_CITATION {"citationItems":[{"id":"ITEM-1","itemData":{"author":[{"dropping-particle":"","family":"Pereira","given":"Carlos S","non-dropping-particle":"","parse-names":false,"suffix":""},{"dropping-particle":"","family":"Morais","given":"Raul","non-dropping-particle":"","parse-names":false,"suffix":""},{"dropping-particle":"","family":"Reis","given":"Manuel J C S","non-dropping-particle":"","parse-names":false,"suffix":""}],"container-title":"2017 Intelligent Systems Conference (IntelliSys)","id":"ITEM-1","issued":{"date-parts":[["2017"]]},"page":"566-575","title":"Recent advances in image processing techniques for automated harvesting purposes: a review","type":"paper-conference"},"uris":["http://www.mendeley.com/documents/?uuid=f424576c-0717-433c-b702-c2f2b3f73107"]}],"mendeley":{"formattedCitation":"(Pereira, Morais, &amp; Reis, 2017)","plainTextFormattedCitation":"(Pereira, Morais, &amp; Reis, 2017)","previouslyFormattedCitation":"(Pereira, Morais, &amp; Reis, 2017)"},"properties":{"noteIndex":0},"schema":"https://github.com/citation-style-language/schema/raw/master/csl-citation.json"}</w:instrText>
      </w:r>
      <w:r w:rsidR="00902F68" w:rsidRPr="00D1736D">
        <w:rPr>
          <w:rFonts w:asciiTheme="minorHAnsi" w:eastAsia="Century" w:hAnsiTheme="minorHAnsi" w:cstheme="minorHAnsi"/>
          <w:sz w:val="23"/>
          <w:szCs w:val="23"/>
          <w:lang w:bidi="en-US"/>
        </w:rPr>
        <w:fldChar w:fldCharType="separate"/>
      </w:r>
      <w:r w:rsidR="006538C1" w:rsidRPr="00D1736D">
        <w:rPr>
          <w:rFonts w:asciiTheme="minorHAnsi" w:eastAsia="Century" w:hAnsiTheme="minorHAnsi" w:cstheme="minorHAnsi"/>
          <w:noProof/>
          <w:sz w:val="23"/>
          <w:szCs w:val="23"/>
          <w:lang w:bidi="en-US"/>
        </w:rPr>
        <w:t>(Pereira, Morais, &amp; Reis, 2017)</w:t>
      </w:r>
      <w:r w:rsidR="00902F68" w:rsidRPr="00D1736D">
        <w:rPr>
          <w:rFonts w:asciiTheme="minorHAnsi" w:eastAsia="Century" w:hAnsiTheme="minorHAnsi" w:cstheme="minorHAnsi"/>
          <w:sz w:val="23"/>
          <w:szCs w:val="23"/>
          <w:lang w:bidi="en-US"/>
        </w:rPr>
        <w:fldChar w:fldCharType="end"/>
      </w:r>
      <w:r w:rsidR="00902F68" w:rsidRPr="00D1736D">
        <w:rPr>
          <w:rFonts w:asciiTheme="minorHAnsi" w:eastAsia="Century" w:hAnsiTheme="minorHAnsi" w:cstheme="minorHAnsi"/>
          <w:sz w:val="23"/>
          <w:szCs w:val="23"/>
          <w:lang w:bidi="en-US"/>
        </w:rPr>
        <w:t xml:space="preserve">. </w:t>
      </w:r>
      <w:r w:rsidR="0055389E" w:rsidRPr="00D1736D">
        <w:rPr>
          <w:rFonts w:asciiTheme="minorHAnsi" w:eastAsia="Century" w:hAnsiTheme="minorHAnsi" w:cstheme="minorHAnsi"/>
          <w:sz w:val="23"/>
          <w:szCs w:val="23"/>
          <w:lang w:bidi="en-US"/>
        </w:rPr>
        <w:t>Advanced i</w:t>
      </w:r>
      <w:r w:rsidR="00902F68" w:rsidRPr="00D1736D">
        <w:rPr>
          <w:rFonts w:asciiTheme="minorHAnsi" w:eastAsia="Century" w:hAnsiTheme="minorHAnsi" w:cstheme="minorHAnsi"/>
          <w:sz w:val="23"/>
          <w:szCs w:val="23"/>
          <w:lang w:bidi="en-US"/>
        </w:rPr>
        <w:t xml:space="preserve">mage </w:t>
      </w:r>
      <w:r w:rsidR="0055389E" w:rsidRPr="00D1736D">
        <w:rPr>
          <w:rFonts w:asciiTheme="minorHAnsi" w:eastAsia="Century" w:hAnsiTheme="minorHAnsi" w:cstheme="minorHAnsi"/>
          <w:sz w:val="23"/>
          <w:szCs w:val="23"/>
          <w:lang w:bidi="en-US"/>
        </w:rPr>
        <w:t xml:space="preserve">analysis </w:t>
      </w:r>
      <w:del w:id="87" w:author="Yael Edan" w:date="2019-09-22T13:06:00Z">
        <w:r w:rsidR="0055389E" w:rsidRPr="00D1736D" w:rsidDel="00290C8F">
          <w:rPr>
            <w:rFonts w:asciiTheme="minorHAnsi" w:eastAsia="Century" w:hAnsiTheme="minorHAnsi" w:cstheme="minorHAnsi"/>
            <w:sz w:val="23"/>
            <w:szCs w:val="23"/>
            <w:lang w:bidi="en-US"/>
          </w:rPr>
          <w:delText xml:space="preserve">has </w:delText>
        </w:r>
        <w:r w:rsidR="00902F68" w:rsidRPr="00D1736D" w:rsidDel="00290C8F">
          <w:rPr>
            <w:rFonts w:asciiTheme="minorHAnsi" w:eastAsia="Century" w:hAnsiTheme="minorHAnsi" w:cstheme="minorHAnsi"/>
            <w:sz w:val="23"/>
            <w:szCs w:val="23"/>
            <w:lang w:bidi="en-US"/>
          </w:rPr>
          <w:delText xml:space="preserve">recognition </w:delText>
        </w:r>
      </w:del>
      <w:r w:rsidR="00902F68" w:rsidRPr="00D1736D">
        <w:rPr>
          <w:rFonts w:asciiTheme="minorHAnsi" w:eastAsia="Century" w:hAnsiTheme="minorHAnsi" w:cstheme="minorHAnsi"/>
          <w:sz w:val="23"/>
          <w:szCs w:val="23"/>
          <w:lang w:bidi="en-US"/>
        </w:rPr>
        <w:t xml:space="preserve">achieved </w:t>
      </w:r>
      <w:del w:id="88" w:author="Yael Edan" w:date="2019-09-22T13:06:00Z">
        <w:r w:rsidR="00902F68" w:rsidRPr="00D1736D" w:rsidDel="00290C8F">
          <w:rPr>
            <w:rFonts w:asciiTheme="minorHAnsi" w:eastAsia="Century" w:hAnsiTheme="minorHAnsi" w:cstheme="minorHAnsi"/>
            <w:sz w:val="23"/>
            <w:szCs w:val="23"/>
            <w:lang w:bidi="en-US"/>
          </w:rPr>
          <w:delText xml:space="preserve">an </w:delText>
        </w:r>
      </w:del>
      <w:r w:rsidR="00902F68" w:rsidRPr="00D1736D">
        <w:rPr>
          <w:rFonts w:asciiTheme="minorHAnsi" w:eastAsia="Century" w:hAnsiTheme="minorHAnsi" w:cstheme="minorHAnsi"/>
          <w:sz w:val="23"/>
          <w:szCs w:val="23"/>
          <w:lang w:bidi="en-US"/>
        </w:rPr>
        <w:t>impressive result</w:t>
      </w:r>
      <w:ins w:id="89" w:author="Yael Edan" w:date="2019-09-22T13:07:00Z">
        <w:r w:rsidR="00290C8F">
          <w:rPr>
            <w:rFonts w:asciiTheme="minorHAnsi" w:eastAsia="Century" w:hAnsiTheme="minorHAnsi" w:cstheme="minorHAnsi"/>
            <w:sz w:val="23"/>
            <w:szCs w:val="23"/>
            <w:lang w:bidi="en-US"/>
          </w:rPr>
          <w:t>s</w:t>
        </w:r>
      </w:ins>
      <w:r w:rsidR="00902F68" w:rsidRPr="00D1736D">
        <w:rPr>
          <w:rFonts w:asciiTheme="minorHAnsi" w:eastAsia="Century" w:hAnsiTheme="minorHAnsi" w:cstheme="minorHAnsi"/>
          <w:sz w:val="23"/>
          <w:szCs w:val="23"/>
          <w:lang w:bidi="en-US"/>
        </w:rPr>
        <w:t xml:space="preserve"> </w:t>
      </w:r>
      <w:ins w:id="90" w:author="Yael Edan" w:date="2019-09-22T13:07:00Z">
        <w:r w:rsidR="00290C8F">
          <w:rPr>
            <w:rFonts w:asciiTheme="minorHAnsi" w:eastAsia="Century" w:hAnsiTheme="minorHAnsi" w:cstheme="minorHAnsi"/>
            <w:sz w:val="23"/>
            <w:szCs w:val="23"/>
            <w:lang w:bidi="en-US"/>
          </w:rPr>
          <w:t xml:space="preserve">overcoming some of the </w:t>
        </w:r>
      </w:ins>
      <w:del w:id="91" w:author="Yael Edan" w:date="2019-09-22T13:07:00Z">
        <w:r w:rsidR="00902F68" w:rsidRPr="00D1736D" w:rsidDel="00290C8F">
          <w:rPr>
            <w:rFonts w:asciiTheme="minorHAnsi" w:eastAsia="Century" w:hAnsiTheme="minorHAnsi" w:cstheme="minorHAnsi"/>
            <w:sz w:val="23"/>
            <w:szCs w:val="23"/>
            <w:lang w:bidi="en-US"/>
          </w:rPr>
          <w:delText>in this area and deals well with those</w:delText>
        </w:r>
      </w:del>
      <w:r w:rsidR="00902F68" w:rsidRPr="00D1736D">
        <w:rPr>
          <w:rFonts w:asciiTheme="minorHAnsi" w:eastAsia="Century" w:hAnsiTheme="minorHAnsi" w:cstheme="minorHAnsi"/>
          <w:sz w:val="23"/>
          <w:szCs w:val="23"/>
          <w:lang w:bidi="en-US"/>
        </w:rPr>
        <w:t xml:space="preserve"> challenges </w:t>
      </w:r>
      <w:r w:rsidR="00902F68" w:rsidRPr="00D1736D">
        <w:rPr>
          <w:rFonts w:asciiTheme="minorHAnsi" w:eastAsia="Century" w:hAnsiTheme="minorHAnsi" w:cstheme="minorHAnsi"/>
          <w:sz w:val="23"/>
          <w:szCs w:val="23"/>
          <w:lang w:bidi="en-US"/>
        </w:rPr>
        <w:fldChar w:fldCharType="begin" w:fldLock="1"/>
      </w:r>
      <w:r w:rsidR="00D6619A">
        <w:rPr>
          <w:rFonts w:asciiTheme="minorHAnsi" w:eastAsia="Century" w:hAnsiTheme="minorHAnsi" w:cstheme="minorHAnsi"/>
          <w:sz w:val="23"/>
          <w:szCs w:val="23"/>
          <w:lang w:bidi="en-US"/>
        </w:rPr>
        <w:instrText>ADDIN CSL_CITATION {"citationItems":[{"id":"ITEM-1","itemData":{"author":[{"dropping-particle":"","family":"Koirala","given":"A.","non-dropping-particle":"","parse-names":false,"suffix":""},{"dropping-particle":"","family":"Walsh","given":"K. B.","non-dropping-particle":"","parse-names":false,"suffix":""},{"dropping-particle":"","family":"Wang","given":"Z.","non-dropping-particle":"","parse-names":false,"suffix":""},{"dropping-particle":"","family":"McCarthy","given":"C.","non-dropping-particle":"","parse-names":false,"suffix":""}],"container-title":"Precision Agriculture","id":"ITEM-1","issue":"0123456789","issued":{"date-parts":[["2019"]]},"publisher":"Springer US","title":"Deep learning for real-time fruit detection and orchard fruit load estimation: benchmarking of ‘MangoYOLO’","type":"article-journal"},"uris":["http://www.mendeley.com/documents/?uuid=29b73b10-9c51-4390-9c25-a70f218e27eb"]}],"mendeley":{"formattedCitation":"(Koirala, Walsh, Wang, &amp; McCarthy, 2019b)","plainTextFormattedCitation":"(Koirala, Walsh, Wang, &amp; McCarthy, 2019b)","previouslyFormattedCitation":"(Koirala, Walsh, Wang, &amp; McCarthy, 2019b)"},"properties":{"noteIndex":0},"schema":"https://github.com/citation-style-language/schema/raw/master/csl-citation.json"}</w:instrText>
      </w:r>
      <w:r w:rsidR="00902F68" w:rsidRPr="00D1736D">
        <w:rPr>
          <w:rFonts w:asciiTheme="minorHAnsi" w:eastAsia="Century" w:hAnsiTheme="minorHAnsi" w:cstheme="minorHAnsi"/>
          <w:sz w:val="23"/>
          <w:szCs w:val="23"/>
          <w:lang w:bidi="en-US"/>
        </w:rPr>
        <w:fldChar w:fldCharType="separate"/>
      </w:r>
      <w:r w:rsidR="00D1736D" w:rsidRPr="00D1736D">
        <w:rPr>
          <w:rFonts w:asciiTheme="minorHAnsi" w:eastAsia="Century" w:hAnsiTheme="minorHAnsi" w:cstheme="minorHAnsi"/>
          <w:noProof/>
          <w:sz w:val="23"/>
          <w:szCs w:val="23"/>
          <w:lang w:bidi="en-US"/>
        </w:rPr>
        <w:t>(Koirala, Walsh, Wang, &amp; McCarthy, 2019b)</w:t>
      </w:r>
      <w:r w:rsidR="00902F68" w:rsidRPr="00D1736D">
        <w:rPr>
          <w:rFonts w:asciiTheme="minorHAnsi" w:eastAsia="Century" w:hAnsiTheme="minorHAnsi" w:cstheme="minorHAnsi"/>
          <w:sz w:val="23"/>
          <w:szCs w:val="23"/>
          <w:lang w:bidi="en-US"/>
        </w:rPr>
        <w:fldChar w:fldCharType="end"/>
      </w:r>
      <w:r w:rsidR="00503D08">
        <w:rPr>
          <w:rFonts w:asciiTheme="minorHAnsi" w:eastAsia="Century" w:hAnsiTheme="minorHAnsi" w:cstheme="minorHAnsi"/>
          <w:sz w:val="23"/>
          <w:szCs w:val="23"/>
          <w:lang w:bidi="en-US"/>
        </w:rPr>
        <w:t>,</w:t>
      </w:r>
      <w:ins w:id="92" w:author="Yael Edan" w:date="2019-09-22T13:07:00Z">
        <w:r w:rsidR="00290C8F">
          <w:rPr>
            <w:rFonts w:asciiTheme="minorHAnsi" w:eastAsia="Century" w:hAnsiTheme="minorHAnsi" w:cstheme="minorHAnsi"/>
            <w:sz w:val="23"/>
            <w:szCs w:val="23"/>
            <w:lang w:bidi="en-US"/>
          </w:rPr>
          <w:t xml:space="preserve"> </w:t>
        </w:r>
      </w:ins>
      <w:r w:rsidR="00503D08" w:rsidRPr="00906472">
        <w:rPr>
          <w:rFonts w:asciiTheme="minorHAnsi" w:eastAsia="Century" w:hAnsiTheme="minorHAnsi" w:cstheme="minorHAnsi"/>
          <w:sz w:val="23"/>
          <w:szCs w:val="23"/>
          <w:lang w:bidi="en-US"/>
        </w:rPr>
        <w:fldChar w:fldCharType="begin" w:fldLock="1"/>
      </w:r>
      <w:r w:rsidR="00503D08" w:rsidRPr="0008517C">
        <w:rPr>
          <w:rFonts w:asciiTheme="minorHAnsi" w:eastAsia="Century" w:hAnsiTheme="minorHAnsi" w:cstheme="minorHAnsi"/>
          <w:sz w:val="23"/>
          <w:szCs w:val="23"/>
          <w:lang w:bidi="en-US"/>
        </w:rPr>
        <w:instrText>ADDIN CSL_CITATION {"citationItems":[{"id":"ITEM-1","itemData":{"ISSN":"18728286","abstract":"Deep learning algorithms are a subset of the machine learning algorithms, which aim at discovering multiple levels of distributed representations. Recently, numerous deep learning algorithms have been proposed to solve traditional artificial intelligence problems. This work aims to review the state-of-the-art in deep learning algorithms in computer vision by highlighting the contributions and challenges from over 210 recent research papers. It first gives an overview of various deep learning approaches and their recent developments, and then briefly describes their applications in diverse vision tasks, such as image classification, object detection, image retrieval, semantic segmentation and human pose estimation. Finally, the paper summarizes the future trends and challenges in designing and training deep neural networks.","author":[{"dropping-particle":"","family":"Guo","given":"Yanming","non-dropping-particle":"","parse-names":false,"suffix":""},{"dropping-particle":"","family":"Liu","given":"Yu","non-dropping-particle":"","parse-names":false,"suffix":""},{"dropping-particle":"","family":"Oerlemans","given":"Ard","non-dropping-particle":"","parse-names":false,"suffix":""},{"dropping-particle":"","family":"Lao","given":"Songyang","non-dropping-particle":"","parse-names":false,"suffix":""},{"dropping-particle":"","family":"Wu","given":"Song","non-dropping-particle":"","parse-names":false,"suffix":""},{"dropping-particle":"","family":"Lew","given":"Michael S.","non-dropping-particle":"","parse-names":false,"suffix":""}],"container-title":"Neurocomputing","id":"ITEM-1","issued":{"date-parts":[["2016"]]},"page":"27-48","title":"Deep learning for visual understanding: A review","type":"article-journal","volume":"187"},"uris":["http://www.mendeley.com/documents/?uuid=a96760b7-6fd4-4637-bf85-80a9d0b6a66b"]}],"mendeley":{"formattedCitation":"(Guo et al., 2016)","plainTextFormattedCitation":"(Guo et al., 2016)","previouslyFormattedCitation":"(Guo et al., 2016)"},"properties":{"noteIndex":0},"schema":"https://github.com/citation-style-language/schema/raw/master/csl-citation.json"}</w:instrText>
      </w:r>
      <w:r w:rsidR="00503D08" w:rsidRPr="00906472">
        <w:rPr>
          <w:rFonts w:asciiTheme="minorHAnsi" w:eastAsia="Century" w:hAnsiTheme="minorHAnsi" w:cstheme="minorHAnsi"/>
          <w:sz w:val="23"/>
          <w:szCs w:val="23"/>
          <w:lang w:bidi="en-US"/>
        </w:rPr>
        <w:fldChar w:fldCharType="separate"/>
      </w:r>
      <w:r w:rsidR="00503D08" w:rsidRPr="0008517C">
        <w:rPr>
          <w:rFonts w:asciiTheme="minorHAnsi" w:eastAsia="Century" w:hAnsiTheme="minorHAnsi" w:cstheme="minorHAnsi"/>
          <w:noProof/>
          <w:sz w:val="23"/>
          <w:szCs w:val="23"/>
          <w:lang w:bidi="en-US"/>
        </w:rPr>
        <w:t>(Guo et al., 2016)</w:t>
      </w:r>
      <w:r w:rsidR="00503D08" w:rsidRPr="00906472">
        <w:rPr>
          <w:rFonts w:asciiTheme="minorHAnsi" w:eastAsia="Century" w:hAnsiTheme="minorHAnsi" w:cstheme="minorHAnsi"/>
          <w:sz w:val="23"/>
          <w:szCs w:val="23"/>
          <w:lang w:bidi="en-US"/>
        </w:rPr>
        <w:fldChar w:fldCharType="end"/>
      </w:r>
      <w:r w:rsidR="00503D08" w:rsidRPr="0008517C">
        <w:rPr>
          <w:rFonts w:asciiTheme="minorHAnsi" w:eastAsia="Century" w:hAnsiTheme="minorHAnsi" w:cstheme="minorHAnsi"/>
          <w:sz w:val="23"/>
          <w:szCs w:val="23"/>
          <w:lang w:bidi="en-US"/>
        </w:rPr>
        <w:t>,</w:t>
      </w:r>
      <w:commentRangeStart w:id="93"/>
      <w:r w:rsidR="00503D08" w:rsidRPr="00906472">
        <w:rPr>
          <w:rFonts w:asciiTheme="minorHAnsi" w:eastAsia="Century" w:hAnsiTheme="minorHAnsi" w:cstheme="minorHAnsi"/>
          <w:sz w:val="23"/>
          <w:szCs w:val="23"/>
          <w:lang w:bidi="en-US"/>
        </w:rPr>
        <w:fldChar w:fldCharType="begin" w:fldLock="1"/>
      </w:r>
      <w:r w:rsidR="00503D08" w:rsidRPr="0008517C">
        <w:rPr>
          <w:rFonts w:asciiTheme="minorHAnsi" w:eastAsia="Century" w:hAnsiTheme="minorHAnsi" w:cstheme="minorHAnsi"/>
          <w:sz w:val="23"/>
          <w:szCs w:val="23"/>
          <w:lang w:bidi="en-US"/>
        </w:rPr>
        <w:instrText>ADDIN CSL_CITATION {"citationItems":[{"id":"ITEM-1","itemData":{"author":[{"dropping-particle":"","family":"Pereira","given":"Carlos S","non-dropping-particle":"","parse-names":false,"suffix":""},{"dropping-particle":"","family":"Morais","given":"Raul","non-dropping-particle":"","parse-names":false,"suffix":""},{"dropping-particle":"","family":"Reis","given":"Manuel J C S","non-dropping-particle":"","parse-names":false,"suffix":""}],"container-title":"2017 Intelligent Systems Conference (IntelliSys)","id":"ITEM-1","issued":{"date-parts":[["2017"]]},"page":"566-575","title":"Recent advances in image processing techniques for automated harvesting purposes: a review","type":"paper-conference"},"uris":["http://www.mendeley.com/documents/?uuid=f424576c-0717-433c-b702-c2f2b3f73107"]}],"mendeley":{"formattedCitation":"(Pereira et al., 2017)","plainTextFormattedCitation":"(Pereira et al., 2017)","previouslyFormattedCitation":"(Pereira et al., 2017)"},"properties":{"noteIndex":0},"schema":"https://github.com/citation-style-language/schema/raw/master/csl-citation.json"}</w:instrText>
      </w:r>
      <w:r w:rsidR="00503D08" w:rsidRPr="00906472">
        <w:rPr>
          <w:rFonts w:asciiTheme="minorHAnsi" w:eastAsia="Century" w:hAnsiTheme="minorHAnsi" w:cstheme="minorHAnsi"/>
          <w:sz w:val="23"/>
          <w:szCs w:val="23"/>
          <w:lang w:bidi="en-US"/>
        </w:rPr>
        <w:fldChar w:fldCharType="separate"/>
      </w:r>
      <w:r w:rsidR="00503D08" w:rsidRPr="0008517C">
        <w:rPr>
          <w:rFonts w:asciiTheme="minorHAnsi" w:eastAsia="Century" w:hAnsiTheme="minorHAnsi" w:cstheme="minorHAnsi"/>
          <w:noProof/>
          <w:sz w:val="23"/>
          <w:szCs w:val="23"/>
          <w:lang w:bidi="en-US"/>
        </w:rPr>
        <w:t>(Pereira et al., 2017)</w:t>
      </w:r>
      <w:r w:rsidR="00503D08" w:rsidRPr="00906472">
        <w:rPr>
          <w:rFonts w:asciiTheme="minorHAnsi" w:eastAsia="Century" w:hAnsiTheme="minorHAnsi" w:cstheme="minorHAnsi"/>
          <w:sz w:val="23"/>
          <w:szCs w:val="23"/>
          <w:lang w:bidi="en-US"/>
        </w:rPr>
        <w:fldChar w:fldCharType="end"/>
      </w:r>
      <w:ins w:id="94" w:author="Yael Edan" w:date="2019-09-22T13:07:00Z">
        <w:r w:rsidR="00290C8F">
          <w:rPr>
            <w:rFonts w:asciiTheme="minorHAnsi" w:eastAsia="Century" w:hAnsiTheme="minorHAnsi" w:cstheme="minorHAnsi"/>
            <w:sz w:val="23"/>
            <w:szCs w:val="23"/>
            <w:lang w:bidi="en-US"/>
          </w:rPr>
          <w:t xml:space="preserve"> </w:t>
        </w:r>
      </w:ins>
      <w:r w:rsidR="00503D08" w:rsidRPr="00906472">
        <w:rPr>
          <w:rFonts w:asciiTheme="minorHAnsi" w:eastAsia="Century" w:hAnsiTheme="minorHAnsi" w:cstheme="minorHAnsi"/>
          <w:sz w:val="23"/>
          <w:szCs w:val="23"/>
          <w:lang w:bidi="en-US"/>
        </w:rPr>
        <w:fldChar w:fldCharType="begin" w:fldLock="1"/>
      </w:r>
      <w:r w:rsidR="0047348D" w:rsidRPr="0008517C">
        <w:rPr>
          <w:rFonts w:asciiTheme="minorHAnsi" w:eastAsia="Century" w:hAnsiTheme="minorHAnsi" w:cstheme="minorHAnsi"/>
          <w:sz w:val="23"/>
          <w:szCs w:val="23"/>
          <w:lang w:bidi="en-US"/>
        </w:rPr>
        <w:instrText>ADDIN CSL_CITATION {"citationItems":[{"id":"ITEM-1","itemData":{"ISSN":"14248220","abstract":"Machine learning has emerged with big data technologies and high-performance computing to create new opportunities for data intensive science in the multi-disciplinary agri-technologies domain. In this paper, we present a comprehensive review of research dedicated to applications of machine learning in agricultural production systems. The works analyzed were categorized in (a) crop management, including applications on yield prediction, disease detection, weed detection crop quality, and species recognition; (b) livestock management, including applications on animal welfare and livestock production; (c) water management; and (d) soil management. The filtering and classification of the presented articles demonstrate how agriculture will benefit from machine learning technologies. By applying machine learning to sensor data, farm management systems are evolving into real time artificial intelligence enabled programs that provide rich recommendations and insights for farmer decision support and action.","author":[{"dropping-particle":"","family":"Liakos","given":"Konstantinos G.","non-dropping-particle":"","parse-names":false,"suffix":""},{"dropping-particle":"","family":"Busato","given":"Patrizia","non-dropping-particle":"","parse-names":false,"suffix":""},{"dropping-particle":"","family":"Moshou","given":"Dimitrios","non-dropping-particle":"","parse-names":false,"suffix":""},{"dropping-particle":"","family":"Pearson","given":"Simon","non-dropping-particle":"","parse-names":false,"suffix":""},{"dropping-particle":"","family":"Bochtis","given":"Dionysis","non-dropping-particle":"","parse-names":false,"suffix":""}],"container-title":"Sensors (Switzerland)","id":"ITEM-1","issue":"8","issued":{"date-parts":[["2018"]]},"page":"1-29","title":"Machine learning in agriculture: A review","type":"article-journal","volume":"18"},"uris":["http://www.mendeley.com/documents/?uuid=2cbd13c7-bc9b-4487-99bd-5a50a071f3c8"]}],"mendeley":{"formattedCitation":"(Liakos, Busato, Moshou, Pearson, &amp; Bochtis, 2018)","plainTextFormattedCitation":"(Liakos, Busato, Moshou, Pearson, &amp; Bochtis, 2018)","previouslyFormattedCitation":"(Liakos, Busato, Moshou, Pearson, &amp; Bochtis, 2018)"},"properties":{"noteIndex":0},"schema":"https://github.com/citation-style-language/schema/raw/master/csl-citation.json"}</w:instrText>
      </w:r>
      <w:r w:rsidR="00503D08" w:rsidRPr="00906472">
        <w:rPr>
          <w:rFonts w:asciiTheme="minorHAnsi" w:eastAsia="Century" w:hAnsiTheme="minorHAnsi" w:cstheme="minorHAnsi"/>
          <w:sz w:val="23"/>
          <w:szCs w:val="23"/>
          <w:lang w:bidi="en-US"/>
        </w:rPr>
        <w:fldChar w:fldCharType="separate"/>
      </w:r>
      <w:r w:rsidR="00503D08" w:rsidRPr="0008517C">
        <w:rPr>
          <w:rFonts w:asciiTheme="minorHAnsi" w:eastAsia="Century" w:hAnsiTheme="minorHAnsi" w:cstheme="minorHAnsi"/>
          <w:noProof/>
          <w:sz w:val="23"/>
          <w:szCs w:val="23"/>
          <w:lang w:bidi="en-US"/>
        </w:rPr>
        <w:t>(Liakos, Busato, Moshou, Pearson, &amp; Bochtis, 2018)</w:t>
      </w:r>
      <w:r w:rsidR="00503D08" w:rsidRPr="00906472">
        <w:rPr>
          <w:rFonts w:asciiTheme="minorHAnsi" w:eastAsia="Century" w:hAnsiTheme="minorHAnsi" w:cstheme="minorHAnsi"/>
          <w:sz w:val="23"/>
          <w:szCs w:val="23"/>
          <w:lang w:bidi="en-US"/>
        </w:rPr>
        <w:fldChar w:fldCharType="end"/>
      </w:r>
      <w:commentRangeEnd w:id="93"/>
      <w:r w:rsidR="00290C8F">
        <w:rPr>
          <w:rStyle w:val="CommentReference"/>
          <w:rFonts w:asciiTheme="minorHAnsi" w:hAnsiTheme="minorHAnsi"/>
        </w:rPr>
        <w:commentReference w:id="93"/>
      </w:r>
      <w:r w:rsidR="004A4DB3" w:rsidRPr="0008517C">
        <w:rPr>
          <w:rFonts w:asciiTheme="minorHAnsi" w:eastAsia="Century" w:hAnsiTheme="minorHAnsi" w:cstheme="minorHAnsi"/>
          <w:sz w:val="23"/>
          <w:szCs w:val="23"/>
          <w:lang w:bidi="en-US"/>
        </w:rPr>
        <w:t>,</w:t>
      </w:r>
      <w:r w:rsidR="004A4DB3" w:rsidRPr="00906472">
        <w:rPr>
          <w:rFonts w:asciiTheme="minorHAnsi" w:eastAsia="Century" w:hAnsiTheme="minorHAnsi" w:cstheme="minorHAnsi"/>
          <w:sz w:val="23"/>
          <w:szCs w:val="23"/>
          <w:lang w:bidi="en-US"/>
        </w:rPr>
        <w:t xml:space="preserve"> </w:t>
      </w:r>
      <w:r w:rsidR="004A4DB3" w:rsidRPr="00906472">
        <w:rPr>
          <w:rFonts w:asciiTheme="minorHAnsi" w:eastAsia="Century" w:hAnsiTheme="minorHAnsi" w:cstheme="minorHAnsi"/>
          <w:sz w:val="23"/>
          <w:szCs w:val="23"/>
          <w:lang w:bidi="en-US"/>
        </w:rPr>
        <w:fldChar w:fldCharType="begin" w:fldLock="1"/>
      </w:r>
      <w:r w:rsidR="004A4DB3" w:rsidRPr="0008517C">
        <w:rPr>
          <w:rFonts w:asciiTheme="minorHAnsi" w:eastAsia="Century" w:hAnsiTheme="minorHAnsi" w:cstheme="minorHAnsi"/>
          <w:sz w:val="23"/>
          <w:szCs w:val="23"/>
          <w:lang w:bidi="en-US"/>
        </w:rPr>
        <w:instrText>ADDIN CSL_CITATION {"citationItems":[{"id":"ITEM-1","itemData":{"ISSN":"01681699","abstract":"This paper reviews the research and development of machine vision systems for fruit detection and localization for robotic harvesting and/or crop-load estimation of specialty tree crops including apples, pears, and citrus. Variable lighting condition, occlusions, and clustering are some of the important issues needed to be addressed for accurate detection and localization of fruit in orchard environment. To address these issues, various techniques have been investigated using different types of sensors and their combinations as well as with different image processing techniques. This paper summarizes various techniques and their advantages and disadvantages in detecting fruit in plant or tree canopies. The paper also summarizes the sensors and systems developed and used by researchers to localize fruit as well as the potential and limitations of those systems. Finally, major challenges for the successful application of machine vision system for robotic fruit harvesting and crop-load estimation, and potential future directions for research and development are discussed.","author":[{"dropping-particle":"","family":"Gongal","given":"A.","non-dropping-particle":"","parse-names":false,"suffix":""},{"dropping-particle":"","family":"Amatya","given":"S.","non-dropping-particle":"","parse-names":false,"suffix":""},{"dropping-particle":"","family":"Karkee","given":"M.","non-dropping-particle":"","parse-names":false,"suffix":""},{"dropping-particle":"","family":"Zhang","given":"Q.","non-dropping-particle":"","parse-names":false,"suffix":""},{"dropping-particle":"","family":"Lewis","given":"K.","non-dropping-particle":"","parse-names":false,"suffix":""}],"container-title":"Computers and Electronics in Agriculture","id":"ITEM-1","issued":{"date-parts":[["2015"]]},"page":"8-19","publisher":"Elsevier B.V.","title":"Sensors and systems for fruit detection and localization: A review","type":"article-journal","volume":"116"},"uris":["http://www.mendeley.com/documents/?uuid=f034186f-2fa0-41e7-802d-afbc13ce6d8a"]}],"mendeley":{"formattedCitation":"(Gongal, Amatya, Karkee, Zhang, &amp; Lewis, 2015)","plainTextFormattedCitation":"(Gongal, Amatya, Karkee, Zhang, &amp; Lewis, 2015)","previouslyFormattedCitation":"(Gongal, Amatya, Karkee, Zhang, &amp; Lewis, 2015)"},"properties":{"noteIndex":0},"schema":"https://github.com/citation-style-language/schema/raw/master/csl-citation.json"}</w:instrText>
      </w:r>
      <w:r w:rsidR="004A4DB3" w:rsidRPr="00906472">
        <w:rPr>
          <w:rFonts w:asciiTheme="minorHAnsi" w:eastAsia="Century" w:hAnsiTheme="minorHAnsi" w:cstheme="minorHAnsi"/>
          <w:sz w:val="23"/>
          <w:szCs w:val="23"/>
          <w:lang w:bidi="en-US"/>
        </w:rPr>
        <w:fldChar w:fldCharType="separate"/>
      </w:r>
      <w:r w:rsidR="004A4DB3" w:rsidRPr="0008517C">
        <w:rPr>
          <w:rFonts w:asciiTheme="minorHAnsi" w:eastAsia="Century" w:hAnsiTheme="minorHAnsi" w:cstheme="minorHAnsi"/>
          <w:noProof/>
          <w:sz w:val="23"/>
          <w:szCs w:val="23"/>
          <w:lang w:bidi="en-US"/>
        </w:rPr>
        <w:t>(Gongal, Amatya, Karkee, Zhang, &amp; Lewis, 2015)</w:t>
      </w:r>
      <w:r w:rsidR="004A4DB3" w:rsidRPr="00906472">
        <w:rPr>
          <w:rFonts w:asciiTheme="minorHAnsi" w:eastAsia="Century" w:hAnsiTheme="minorHAnsi" w:cstheme="minorHAnsi"/>
          <w:sz w:val="23"/>
          <w:szCs w:val="23"/>
          <w:lang w:bidi="en-US"/>
        </w:rPr>
        <w:fldChar w:fldCharType="end"/>
      </w:r>
      <w:r w:rsidR="004A4DB3" w:rsidRPr="004A4DB3">
        <w:rPr>
          <w:rFonts w:asciiTheme="minorHAnsi" w:eastAsia="Century" w:hAnsiTheme="minorHAnsi" w:cstheme="minorHAnsi"/>
          <w:sz w:val="23"/>
          <w:szCs w:val="23"/>
          <w:lang w:bidi="en-US"/>
        </w:rPr>
        <w:t>.</w:t>
      </w:r>
    </w:p>
    <w:p w14:paraId="4C2B40D2" w14:textId="4185FF3E" w:rsidR="00902F68" w:rsidRPr="00D1736D" w:rsidRDefault="004A4DB3" w:rsidP="00290C8F">
      <w:pPr>
        <w:pStyle w:val="PRAG"/>
        <w:spacing w:line="276" w:lineRule="auto"/>
        <w:jc w:val="both"/>
        <w:rPr>
          <w:rFonts w:asciiTheme="minorHAnsi" w:eastAsia="Century" w:hAnsiTheme="minorHAnsi" w:cstheme="minorHAnsi"/>
          <w:sz w:val="23"/>
          <w:szCs w:val="23"/>
          <w:lang w:bidi="en-US"/>
        </w:rPr>
      </w:pPr>
      <w:r w:rsidRPr="004A4DB3">
        <w:rPr>
          <w:rFonts w:asciiTheme="minorHAnsi" w:eastAsia="Century" w:hAnsiTheme="minorHAnsi" w:cstheme="minorHAnsi"/>
          <w:sz w:val="23"/>
          <w:szCs w:val="23"/>
          <w:lang w:bidi="en-US"/>
        </w:rPr>
        <w:t xml:space="preserve">Recently, new image recognition algorithms based on machine learning algorithms, such as the Convolution </w:t>
      </w:r>
      <w:r w:rsidRPr="00290C8F">
        <w:rPr>
          <w:rFonts w:asciiTheme="minorHAnsi" w:eastAsia="Century" w:hAnsiTheme="minorHAnsi" w:cstheme="minorHAnsi"/>
          <w:sz w:val="23"/>
          <w:szCs w:val="23"/>
          <w:highlight w:val="yellow"/>
          <w:lang w:bidi="en-US"/>
          <w:rPrChange w:id="95" w:author="Yael Edan" w:date="2019-09-22T13:08:00Z">
            <w:rPr>
              <w:rFonts w:asciiTheme="minorHAnsi" w:eastAsia="Century" w:hAnsiTheme="minorHAnsi" w:cstheme="minorHAnsi"/>
              <w:sz w:val="23"/>
              <w:szCs w:val="23"/>
              <w:lang w:bidi="en-US"/>
            </w:rPr>
          </w:rPrChange>
        </w:rPr>
        <w:t>Nerve</w:t>
      </w:r>
      <w:r w:rsidRPr="004A4DB3">
        <w:rPr>
          <w:rFonts w:asciiTheme="minorHAnsi" w:eastAsia="Century" w:hAnsiTheme="minorHAnsi" w:cstheme="minorHAnsi"/>
          <w:sz w:val="23"/>
          <w:szCs w:val="23"/>
          <w:lang w:bidi="en-US"/>
        </w:rPr>
        <w:t xml:space="preserve"> Network, are creating new opportunities to understand complex processes in agricultural operating environments. </w:t>
      </w:r>
      <w:r w:rsidR="00902F68" w:rsidRPr="004A4DB3">
        <w:rPr>
          <w:rFonts w:asciiTheme="minorHAnsi" w:eastAsia="Century" w:hAnsiTheme="minorHAnsi" w:cstheme="minorHAnsi"/>
          <w:sz w:val="23"/>
          <w:szCs w:val="23"/>
          <w:lang w:bidi="en-US"/>
        </w:rPr>
        <w:fldChar w:fldCharType="begin" w:fldLock="1"/>
      </w:r>
      <w:r w:rsidR="0047348D" w:rsidRPr="004A4DB3">
        <w:rPr>
          <w:rFonts w:asciiTheme="minorHAnsi" w:eastAsia="Century" w:hAnsiTheme="minorHAnsi" w:cstheme="minorHAnsi"/>
          <w:sz w:val="23"/>
          <w:szCs w:val="23"/>
          <w:lang w:bidi="en-US"/>
        </w:rPr>
        <w:instrText>ADDIN CSL_CITATION {"citationItems":[{"id":"ITEM-1","itemData":{"ISSN":"14248220","abstract":"Machine learning has emerged with big data technologies and high-performance computing to create new opportunities for data intensive science in the multi-disciplinary agri-technologies domain. In this paper, we present a comprehensive review of research dedicated to applications of machine learning in agricultural production systems. The works analyzed were categorized in (a) crop management, including applications on yield prediction, disease detection, weed detection crop quality, and species recognition; (b) livestock management, including applications on animal welfare and livestock production; (c) water management; and (d) soil management. The filtering and classification of the presented articles demonstrate how agriculture will benefit from machine learning technologies. By applying machine learning to sensor data, farm management systems are evolving into real time artificial intelligence enabled programs that provide rich recommendations and insights for farmer decision support and action.","author":[{"dropping-particle":"","family":"Liakos","given":"Konstantinos G.","non-dropping-particle":"","parse-names":false,"suffix":""},{"dropping-particle":"","family":"Busato","given":"Patrizia","non-dropping-particle":"","parse-names":false,"suffix":""},{"dropping-particle":"","family":"Moshou","given":"Dimitrios","non-dropping-particle":"","parse-names":false,"suffix":""},{"dropping-particle":"","family":"Pearson","given":"Simon","non-dropping-particle":"","parse-names":false,"suffix":""},{"dropping-particle":"","family":"Bochtis","given":"Dionysis","non-dropping-particle":"","parse-names":false,"suffix":""}],"container-title":"Sensors (Switzerland)","id":"ITEM-1","issue":"8","issued":{"date-parts":[["2018"]]},"page":"1-29","title":"Machine learning in agriculture: A review","type":"article-journal","volume":"18"},"uris":["http://www.mendeley.com/documents/?uuid=2cbd13c7-bc9b-4487-99bd-5a50a071f3c8"]}],"mendeley":{"formattedCitation":"(Liakos et al., 2018)","plainTextFormattedCitation":"(Liakos et al., 2018)","previouslyFormattedCitation":"(Liakos et al., 2018)"},"properties":{"noteIndex":0},"schema":"https://github.com/citation-style-language/schema/raw/master/csl-citation.json"}</w:instrText>
      </w:r>
      <w:r w:rsidR="00902F68" w:rsidRPr="004A4DB3">
        <w:rPr>
          <w:rFonts w:asciiTheme="minorHAnsi" w:eastAsia="Century" w:hAnsiTheme="minorHAnsi" w:cstheme="minorHAnsi"/>
          <w:sz w:val="23"/>
          <w:szCs w:val="23"/>
          <w:lang w:bidi="en-US"/>
        </w:rPr>
        <w:fldChar w:fldCharType="separate"/>
      </w:r>
      <w:r w:rsidR="00503D08" w:rsidRPr="004A4DB3">
        <w:rPr>
          <w:rFonts w:asciiTheme="minorHAnsi" w:eastAsia="Century" w:hAnsiTheme="minorHAnsi" w:cstheme="minorHAnsi"/>
          <w:noProof/>
          <w:sz w:val="23"/>
          <w:szCs w:val="23"/>
          <w:lang w:bidi="en-US"/>
        </w:rPr>
        <w:t>(Liakos et al., 2018)</w:t>
      </w:r>
      <w:r w:rsidR="00902F68" w:rsidRPr="004A4DB3">
        <w:rPr>
          <w:rFonts w:asciiTheme="minorHAnsi" w:eastAsia="Century" w:hAnsiTheme="minorHAnsi" w:cstheme="minorHAnsi"/>
          <w:sz w:val="23"/>
          <w:szCs w:val="23"/>
          <w:lang w:bidi="en-US"/>
        </w:rPr>
        <w:fldChar w:fldCharType="end"/>
      </w:r>
      <w:r w:rsidR="00902F68" w:rsidRPr="004A4DB3">
        <w:rPr>
          <w:rFonts w:asciiTheme="minorHAnsi" w:eastAsia="Century" w:hAnsiTheme="minorHAnsi" w:cstheme="minorHAnsi"/>
          <w:sz w:val="23"/>
          <w:szCs w:val="23"/>
          <w:lang w:bidi="en-US"/>
        </w:rPr>
        <w:t>. Th</w:t>
      </w:r>
      <w:r w:rsidR="0055389E" w:rsidRPr="004A4DB3">
        <w:rPr>
          <w:rFonts w:asciiTheme="minorHAnsi" w:eastAsia="Century" w:hAnsiTheme="minorHAnsi" w:cstheme="minorHAnsi"/>
          <w:sz w:val="23"/>
          <w:szCs w:val="23"/>
          <w:lang w:bidi="en-US"/>
        </w:rPr>
        <w:t>e</w:t>
      </w:r>
      <w:r w:rsidR="00902F68" w:rsidRPr="004A4DB3">
        <w:rPr>
          <w:rFonts w:asciiTheme="minorHAnsi" w:eastAsia="Century" w:hAnsiTheme="minorHAnsi" w:cstheme="minorHAnsi"/>
          <w:sz w:val="23"/>
          <w:szCs w:val="23"/>
          <w:lang w:bidi="en-US"/>
        </w:rPr>
        <w:t xml:space="preserve">se supervised machine learning methods yield better results than </w:t>
      </w:r>
      <w:r w:rsidR="002272F0">
        <w:rPr>
          <w:rFonts w:asciiTheme="minorHAnsi" w:eastAsia="Century" w:hAnsiTheme="minorHAnsi" w:cstheme="minorHAnsi"/>
          <w:sz w:val="23"/>
          <w:szCs w:val="23"/>
          <w:lang w:bidi="en-US"/>
        </w:rPr>
        <w:t>traditional</w:t>
      </w:r>
      <w:r w:rsidR="000D64C3" w:rsidRPr="004A4DB3">
        <w:rPr>
          <w:rFonts w:asciiTheme="minorHAnsi" w:eastAsia="Century" w:hAnsiTheme="minorHAnsi" w:cstheme="minorHAnsi"/>
          <w:sz w:val="23"/>
          <w:szCs w:val="23"/>
          <w:lang w:bidi="en-US"/>
        </w:rPr>
        <w:t xml:space="preserve"> </w:t>
      </w:r>
      <w:r w:rsidR="00902F68" w:rsidRPr="004A4DB3">
        <w:rPr>
          <w:rFonts w:asciiTheme="minorHAnsi" w:eastAsia="Century" w:hAnsiTheme="minorHAnsi" w:cstheme="minorHAnsi"/>
          <w:sz w:val="23"/>
          <w:szCs w:val="23"/>
          <w:lang w:bidi="en-US"/>
        </w:rPr>
        <w:t xml:space="preserve">image processing techniques, which were based on hand-engineered features to encode visual attributes </w:t>
      </w:r>
      <w:r w:rsidR="00902F68" w:rsidRPr="004A4DB3">
        <w:rPr>
          <w:rFonts w:asciiTheme="minorHAnsi" w:eastAsia="Century" w:hAnsiTheme="minorHAnsi" w:cstheme="minorHAnsi"/>
          <w:sz w:val="23"/>
          <w:szCs w:val="23"/>
          <w:lang w:bidi="en-US"/>
        </w:rPr>
        <w:fldChar w:fldCharType="begin" w:fldLock="1"/>
      </w:r>
      <w:r w:rsidR="00A36357">
        <w:rPr>
          <w:rFonts w:asciiTheme="minorHAnsi" w:eastAsia="Century" w:hAnsiTheme="minorHAnsi" w:cstheme="minorHAnsi"/>
          <w:sz w:val="23"/>
          <w:szCs w:val="23"/>
          <w:lang w:bidi="en-US"/>
        </w:rPr>
        <w:instrText>ADDIN CSL_CITATION {"citationItems":[{"id":"ITEM-1","itemData":{"ISSN":"01681699","abstract":"This paper reviews the research and development of machine vision systems for fruit detection and localization for robotic harvesting and/or crop-load estimation of specialty tree crops including apples, pears, and citrus. Variable lighting condition, occlusions, and clustering are some of the important issues needed to be addressed for accurate detection and localization of fruit in orchard environment. To address these issues, various techniques have been investigated using different types of sensors and their combinations as well as with different image processing techniques. This paper summarizes various techniques and their advantages and disadvantages in detecting fruit in plant or tree canopies. The paper also summarizes the sensors and systems developed and used by researchers to localize fruit as well as the potential and limitations of those systems. Finally, major challenges for the successful application of machine vision system for robotic fruit harvesting and crop-load estimation, and potential future directions for research and development are discussed.","author":[{"dropping-particle":"","family":"Gongal","given":"A.","non-dropping-particle":"","parse-names":false,"suffix":""},{"dropping-particle":"","family":"Amatya","given":"S.","non-dropping-particle":"","parse-names":false,"suffix":""},{"dropping-particle":"","family":"Karkee","given":"M.","non-dropping-particle":"","parse-names":false,"suffix":""},{"dropping-particle":"","family":"Zhang","given":"Q.","non-dropping-particle":"","parse-names":false,"suffix":""},{"dropping-particle":"","family":"Lewis","given":"K.","non-dropping-particle":"","parse-names":false,"suffix":""}],"container-title":"Computers and Electronics in Agriculture","id":"ITEM-1","issued":{"date-parts":[["2015"]]},"page":"8-19","publisher":"Elsevier B.V.","title":"Sensors and systems for fruit detection and localization: A review","type":"article-journal","volume":"116"},"uris":["http://www.mendeley.com/documents/?uuid=f034186f-2fa0-41e7-802d-afbc13ce6d8a"]}],"mendeley":{"formattedCitation":"(Gongal et al., 2015)","plainTextFormattedCitation":"(Gongal et al., 2015)","previouslyFormattedCitation":"(Gongal et al., 2015)"},"properties":{"noteIndex":0},"schema":"https://github.com/citation-style-language/schema/raw/master/csl-citation.json"}</w:instrText>
      </w:r>
      <w:r w:rsidR="00902F68" w:rsidRPr="004A4DB3">
        <w:rPr>
          <w:rFonts w:asciiTheme="minorHAnsi" w:eastAsia="Century" w:hAnsiTheme="minorHAnsi" w:cstheme="minorHAnsi"/>
          <w:sz w:val="23"/>
          <w:szCs w:val="23"/>
          <w:lang w:bidi="en-US"/>
        </w:rPr>
        <w:fldChar w:fldCharType="separate"/>
      </w:r>
      <w:r w:rsidR="00A36357" w:rsidRPr="00A36357">
        <w:rPr>
          <w:rFonts w:asciiTheme="minorHAnsi" w:eastAsia="Century" w:hAnsiTheme="minorHAnsi" w:cstheme="minorHAnsi"/>
          <w:noProof/>
          <w:sz w:val="23"/>
          <w:szCs w:val="23"/>
          <w:lang w:bidi="en-US"/>
        </w:rPr>
        <w:t>(Gongal et al., 2015)</w:t>
      </w:r>
      <w:r w:rsidR="00902F68" w:rsidRPr="004A4DB3">
        <w:rPr>
          <w:rFonts w:asciiTheme="minorHAnsi" w:eastAsia="Century" w:hAnsiTheme="minorHAnsi" w:cstheme="minorHAnsi"/>
          <w:sz w:val="23"/>
          <w:szCs w:val="23"/>
          <w:lang w:bidi="en-US"/>
        </w:rPr>
        <w:fldChar w:fldCharType="end"/>
      </w:r>
      <w:r w:rsidR="00902F68" w:rsidRPr="004A4DB3">
        <w:rPr>
          <w:rFonts w:asciiTheme="minorHAnsi" w:eastAsia="Century" w:hAnsiTheme="minorHAnsi" w:cstheme="minorHAnsi"/>
          <w:sz w:val="23"/>
          <w:szCs w:val="23"/>
          <w:lang w:bidi="en-US"/>
        </w:rPr>
        <w:t>.</w:t>
      </w:r>
      <w:r w:rsidR="00902F68" w:rsidRPr="00D1736D">
        <w:rPr>
          <w:rFonts w:asciiTheme="minorHAnsi" w:eastAsia="Century" w:hAnsiTheme="minorHAnsi" w:cstheme="minorHAnsi"/>
          <w:sz w:val="23"/>
          <w:szCs w:val="23"/>
          <w:lang w:bidi="en-US"/>
        </w:rPr>
        <w:t xml:space="preserve"> </w:t>
      </w:r>
      <w:r w:rsidR="00694034" w:rsidRPr="002272F0">
        <w:rPr>
          <w:rFonts w:asciiTheme="minorHAnsi" w:eastAsia="Century" w:hAnsiTheme="minorHAnsi" w:cstheme="minorHAnsi"/>
          <w:sz w:val="23"/>
          <w:szCs w:val="23"/>
          <w:lang w:bidi="en-US"/>
        </w:rPr>
        <w:t>Applications such as</w:t>
      </w:r>
      <w:del w:id="96" w:author="Yael Edan" w:date="2019-09-22T13:08:00Z">
        <w:r w:rsidR="00694034" w:rsidRPr="002272F0" w:rsidDel="00290C8F">
          <w:rPr>
            <w:rFonts w:asciiTheme="minorHAnsi" w:eastAsia="Century" w:hAnsiTheme="minorHAnsi" w:cstheme="minorHAnsi"/>
            <w:sz w:val="23"/>
            <w:szCs w:val="23"/>
            <w:lang w:bidi="en-US"/>
          </w:rPr>
          <w:delText>,</w:delText>
        </w:r>
      </w:del>
      <w:r w:rsidR="00694034" w:rsidRPr="002272F0">
        <w:rPr>
          <w:rFonts w:asciiTheme="minorHAnsi" w:eastAsia="Century" w:hAnsiTheme="minorHAnsi" w:cstheme="minorHAnsi"/>
          <w:sz w:val="23"/>
          <w:szCs w:val="23"/>
          <w:lang w:bidi="en-US"/>
        </w:rPr>
        <w:t xml:space="preserve"> crop management</w:t>
      </w:r>
      <w:r w:rsidR="00A36357" w:rsidRPr="002272F0">
        <w:rPr>
          <w:rFonts w:asciiTheme="minorHAnsi" w:eastAsia="Century" w:hAnsiTheme="minorHAnsi" w:cstheme="minorHAnsi"/>
          <w:sz w:val="23"/>
          <w:szCs w:val="23"/>
          <w:lang w:bidi="en-US"/>
        </w:rPr>
        <w:t xml:space="preserve"> </w:t>
      </w:r>
      <w:r w:rsidR="00A36357" w:rsidRPr="002272F0">
        <w:rPr>
          <w:rFonts w:asciiTheme="minorHAnsi" w:eastAsia="Century" w:hAnsiTheme="minorHAnsi" w:cstheme="minorHAnsi"/>
          <w:sz w:val="23"/>
          <w:szCs w:val="23"/>
          <w:lang w:bidi="en-US"/>
        </w:rPr>
        <w:fldChar w:fldCharType="begin" w:fldLock="1"/>
      </w:r>
      <w:r w:rsidR="00906472" w:rsidRPr="002272F0">
        <w:rPr>
          <w:rFonts w:asciiTheme="minorHAnsi" w:eastAsia="Century" w:hAnsiTheme="minorHAnsi" w:cstheme="minorHAnsi"/>
          <w:sz w:val="23"/>
          <w:szCs w:val="23"/>
          <w:lang w:bidi="en-US"/>
        </w:rPr>
        <w:instrText>ADDIN CSL_CITATION {"citationItems":[{"id":"ITEM-1","itemData":{"DOI":"10.1017/S0021859618000436","author":[{"dropping-particle":"","family":"Kamilaris","given":"A","non-dropping-particle":"","parse-names":false,"suffix":""},{"dropping-particle":"","family":"Prenafeta-Boldú","given":"F X","non-dropping-particle":"","parse-names":false,"suffix":""}],"container-title":"The Journal of Agricultural Science","id":"ITEM-1","issue":"3","issued":{"date-parts":[["2018"]]},"page":"312–322","publisher":"Cambridge University Press","title":"A review of the use of convolutional neural networks in agriculture","type":"article-journal","volume":"156"},"uris":["http://www.mendeley.com/documents/?uuid=0ebf796b-454a-4c25-9900-7e2047cf4669"]}],"mendeley":{"formattedCitation":"(Kamilaris &amp; Prenafeta-Boldú, 2018)","plainTextFormattedCitation":"(Kamilaris &amp; Prenafeta-Boldú, 2018)","previouslyFormattedCitation":"(Kamilaris &amp; Prenafeta-Boldú, 2018)"},"properties":{"noteIndex":0},"schema":"https://github.com/citation-style-language/schema/raw/master/csl-citation.json"}</w:instrText>
      </w:r>
      <w:r w:rsidR="00A36357" w:rsidRPr="002272F0">
        <w:rPr>
          <w:rFonts w:asciiTheme="minorHAnsi" w:eastAsia="Century" w:hAnsiTheme="minorHAnsi" w:cstheme="minorHAnsi"/>
          <w:sz w:val="23"/>
          <w:szCs w:val="23"/>
          <w:lang w:bidi="en-US"/>
        </w:rPr>
        <w:fldChar w:fldCharType="separate"/>
      </w:r>
      <w:r w:rsidR="00906472" w:rsidRPr="002272F0">
        <w:rPr>
          <w:rFonts w:asciiTheme="minorHAnsi" w:eastAsia="Century" w:hAnsiTheme="minorHAnsi" w:cstheme="minorHAnsi"/>
          <w:noProof/>
          <w:sz w:val="23"/>
          <w:szCs w:val="23"/>
          <w:lang w:bidi="en-US"/>
        </w:rPr>
        <w:t>(Kamilaris &amp; Prenafeta-Boldú, 2018)</w:t>
      </w:r>
      <w:r w:rsidR="00A36357" w:rsidRPr="002272F0">
        <w:rPr>
          <w:rFonts w:asciiTheme="minorHAnsi" w:eastAsia="Century" w:hAnsiTheme="minorHAnsi" w:cstheme="minorHAnsi"/>
          <w:sz w:val="23"/>
          <w:szCs w:val="23"/>
          <w:lang w:bidi="en-US"/>
        </w:rPr>
        <w:fldChar w:fldCharType="end"/>
      </w:r>
      <w:r w:rsidR="00694034" w:rsidRPr="002272F0">
        <w:rPr>
          <w:rFonts w:asciiTheme="minorHAnsi" w:eastAsia="Century" w:hAnsiTheme="minorHAnsi" w:cstheme="minorHAnsi"/>
          <w:sz w:val="23"/>
          <w:szCs w:val="23"/>
          <w:lang w:bidi="en-US"/>
        </w:rPr>
        <w:t>, livestock management</w:t>
      </w:r>
      <w:r w:rsidR="00A36357" w:rsidRPr="002272F0">
        <w:rPr>
          <w:rFonts w:asciiTheme="minorHAnsi" w:eastAsia="Century" w:hAnsiTheme="minorHAnsi" w:cstheme="minorHAnsi"/>
          <w:sz w:val="23"/>
          <w:szCs w:val="23"/>
          <w:lang w:bidi="en-US"/>
        </w:rPr>
        <w:t xml:space="preserve"> </w:t>
      </w:r>
      <w:r w:rsidR="00A36357" w:rsidRPr="002272F0">
        <w:rPr>
          <w:rFonts w:asciiTheme="minorHAnsi" w:eastAsia="Century" w:hAnsiTheme="minorHAnsi" w:cstheme="minorHAnsi"/>
          <w:sz w:val="23"/>
          <w:szCs w:val="23"/>
          <w:lang w:bidi="en-US"/>
        </w:rPr>
        <w:fldChar w:fldCharType="begin" w:fldLock="1"/>
      </w:r>
      <w:r w:rsidR="00A36357" w:rsidRPr="002272F0">
        <w:rPr>
          <w:rFonts w:asciiTheme="minorHAnsi" w:eastAsia="Century" w:hAnsiTheme="minorHAnsi" w:cstheme="minorHAnsi"/>
          <w:sz w:val="23"/>
          <w:szCs w:val="23"/>
          <w:lang w:bidi="en-US"/>
        </w:rPr>
        <w:instrText>ADDIN CSL_CITATION {"citationItems":[{"id":"ITEM-1","itemData":{"author":[{"dropping-particle":"","family":"Qiao","given":"Yongliang","non-dropping-particle":"","parse-names":false,"suffix":""},{"dropping-particle":"","family":"Truman","given":"Matthew","non-dropping-particle":"","parse-names":false,"suffix":""},{"dropping-particle":"","family":"Sukkarieh","given":"Salah","non-dropping-particle":"","parse-names":false,"suffix":""}],"container-title":"Computers and Electronics in Agriculture","id":"ITEM-1","issued":{"date-parts":[["2019"]]},"page":"104958","publisher":"Elsevier","title":"Cattle segmentation and contour extraction based on Mask R-CNN for precision livestock farming","type":"article-journal","volume":"165"},"uris":["http://www.mendeley.com/documents/?uuid=76af2515-dad5-48a4-9db6-060fc4386e24"]}],"mendeley":{"formattedCitation":"(Qiao, Truman, &amp; Sukkarieh, 2019)","plainTextFormattedCitation":"(Qiao, Truman, &amp; Sukkarieh, 2019)","previouslyFormattedCitation":"(Qiao, Truman, &amp; Sukkarieh, 2019)"},"properties":{"noteIndex":0},"schema":"https://github.com/citation-style-language/schema/raw/master/csl-citation.json"}</w:instrText>
      </w:r>
      <w:r w:rsidR="00A36357" w:rsidRPr="002272F0">
        <w:rPr>
          <w:rFonts w:asciiTheme="minorHAnsi" w:eastAsia="Century" w:hAnsiTheme="minorHAnsi" w:cstheme="minorHAnsi"/>
          <w:sz w:val="23"/>
          <w:szCs w:val="23"/>
          <w:lang w:bidi="en-US"/>
        </w:rPr>
        <w:fldChar w:fldCharType="separate"/>
      </w:r>
      <w:r w:rsidR="00A36357" w:rsidRPr="002272F0">
        <w:rPr>
          <w:rFonts w:asciiTheme="minorHAnsi" w:eastAsia="Century" w:hAnsiTheme="minorHAnsi" w:cstheme="minorHAnsi"/>
          <w:noProof/>
          <w:sz w:val="23"/>
          <w:szCs w:val="23"/>
          <w:lang w:bidi="en-US"/>
        </w:rPr>
        <w:t>(Qiao, Truman, &amp; Sukkarieh, 2019)</w:t>
      </w:r>
      <w:r w:rsidR="00A36357" w:rsidRPr="002272F0">
        <w:rPr>
          <w:rFonts w:asciiTheme="minorHAnsi" w:eastAsia="Century" w:hAnsiTheme="minorHAnsi" w:cstheme="minorHAnsi"/>
          <w:sz w:val="23"/>
          <w:szCs w:val="23"/>
          <w:lang w:bidi="en-US"/>
        </w:rPr>
        <w:fldChar w:fldCharType="end"/>
      </w:r>
      <w:r w:rsidR="00694034" w:rsidRPr="002272F0">
        <w:rPr>
          <w:rFonts w:asciiTheme="minorHAnsi" w:eastAsia="Century" w:hAnsiTheme="minorHAnsi" w:cstheme="minorHAnsi"/>
          <w:sz w:val="23"/>
          <w:szCs w:val="23"/>
          <w:lang w:bidi="en-US"/>
        </w:rPr>
        <w:t>,</w:t>
      </w:r>
      <w:r w:rsidR="00A36357" w:rsidRPr="002272F0">
        <w:rPr>
          <w:rFonts w:asciiTheme="minorHAnsi" w:eastAsia="Century" w:hAnsiTheme="minorHAnsi" w:cstheme="minorHAnsi"/>
          <w:sz w:val="23"/>
          <w:szCs w:val="23"/>
          <w:lang w:bidi="en-US"/>
        </w:rPr>
        <w:t xml:space="preserve"> </w:t>
      </w:r>
      <w:r w:rsidR="00694034" w:rsidRPr="002272F0">
        <w:rPr>
          <w:rFonts w:asciiTheme="minorHAnsi" w:eastAsia="Century" w:hAnsiTheme="minorHAnsi" w:cstheme="minorHAnsi"/>
          <w:sz w:val="23"/>
          <w:szCs w:val="23"/>
          <w:lang w:bidi="en-US"/>
        </w:rPr>
        <w:t xml:space="preserve">water </w:t>
      </w:r>
      <w:r w:rsidR="00694034" w:rsidRPr="002272F0">
        <w:rPr>
          <w:rFonts w:asciiTheme="minorHAnsi" w:eastAsia="Century" w:hAnsiTheme="minorHAnsi" w:cstheme="minorHAnsi"/>
          <w:sz w:val="23"/>
          <w:szCs w:val="23"/>
          <w:lang w:bidi="en-US"/>
        </w:rPr>
        <w:lastRenderedPageBreak/>
        <w:t>management</w:t>
      </w:r>
      <w:r w:rsidR="00A36357" w:rsidRPr="002272F0">
        <w:rPr>
          <w:rFonts w:asciiTheme="minorHAnsi" w:eastAsia="Century" w:hAnsiTheme="minorHAnsi" w:cstheme="minorHAnsi"/>
          <w:sz w:val="23"/>
          <w:szCs w:val="23"/>
          <w:lang w:bidi="en-US"/>
        </w:rPr>
        <w:t xml:space="preserve"> </w:t>
      </w:r>
      <w:r w:rsidR="00A36357" w:rsidRPr="002272F0">
        <w:rPr>
          <w:rFonts w:asciiTheme="minorHAnsi" w:eastAsia="Century" w:hAnsiTheme="minorHAnsi" w:cstheme="minorHAnsi"/>
          <w:sz w:val="23"/>
          <w:szCs w:val="23"/>
          <w:lang w:bidi="en-US"/>
        </w:rPr>
        <w:fldChar w:fldCharType="begin" w:fldLock="1"/>
      </w:r>
      <w:r w:rsidR="00A36357" w:rsidRPr="002272F0">
        <w:rPr>
          <w:rFonts w:asciiTheme="minorHAnsi" w:eastAsia="Century" w:hAnsiTheme="minorHAnsi" w:cstheme="minorHAnsi"/>
          <w:sz w:val="23"/>
          <w:szCs w:val="23"/>
          <w:lang w:bidi="en-US"/>
        </w:rPr>
        <w:instrText>ADDIN CSL_CITATION {"citationItems":[{"id":"ITEM-1","itemData":{"author":[{"dropping-particle":"","family":"Mehdizadeh","given":"Saeid","non-dropping-particle":"","parse-names":false,"suffix":""},{"dropping-particle":"","family":"Behmanesh","given":"Javad","non-dropping-particle":"","parse-names":false,"suffix":""},{"dropping-particle":"","family":"Khalili","given":"Keivan","non-dropping-particle":"","parse-names":false,"suffix":""}],"container-title":"Computers and Electronics in Agriculture","id":"ITEM-1","issued":{"date-parts":[["2017"]]},"page":"103-114","publisher":"Elsevier","title":"Using MARS, SVM, GEP and empirical equations for estimation of monthly mean reference evapotranspiration","type":"article-journal","volume":"139"},"uris":["http://www.mendeley.com/documents/?uuid=004b66a4-3131-4e6e-836b-ec2effdbf5c0"]}],"mendeley":{"formattedCitation":"(Mehdizadeh, Behmanesh, &amp; Khalili, 2017)","plainTextFormattedCitation":"(Mehdizadeh, Behmanesh, &amp; Khalili, 2017)","previouslyFormattedCitation":"(Mehdizadeh, Behmanesh, &amp; Khalili, 2017)"},"properties":{"noteIndex":0},"schema":"https://github.com/citation-style-language/schema/raw/master/csl-citation.json"}</w:instrText>
      </w:r>
      <w:r w:rsidR="00A36357" w:rsidRPr="002272F0">
        <w:rPr>
          <w:rFonts w:asciiTheme="minorHAnsi" w:eastAsia="Century" w:hAnsiTheme="minorHAnsi" w:cstheme="minorHAnsi"/>
          <w:sz w:val="23"/>
          <w:szCs w:val="23"/>
          <w:lang w:bidi="en-US"/>
        </w:rPr>
        <w:fldChar w:fldCharType="separate"/>
      </w:r>
      <w:r w:rsidR="00A36357" w:rsidRPr="002272F0">
        <w:rPr>
          <w:rFonts w:asciiTheme="minorHAnsi" w:eastAsia="Century" w:hAnsiTheme="minorHAnsi" w:cstheme="minorHAnsi"/>
          <w:noProof/>
          <w:sz w:val="23"/>
          <w:szCs w:val="23"/>
          <w:lang w:bidi="en-US"/>
        </w:rPr>
        <w:t>(Mehdizadeh, Behmanesh, &amp; Khalili, 2017)</w:t>
      </w:r>
      <w:r w:rsidR="00A36357" w:rsidRPr="002272F0">
        <w:rPr>
          <w:rFonts w:asciiTheme="minorHAnsi" w:eastAsia="Century" w:hAnsiTheme="minorHAnsi" w:cstheme="minorHAnsi"/>
          <w:sz w:val="23"/>
          <w:szCs w:val="23"/>
          <w:lang w:bidi="en-US"/>
        </w:rPr>
        <w:fldChar w:fldCharType="end"/>
      </w:r>
      <w:r w:rsidR="00A36357" w:rsidRPr="002272F0">
        <w:rPr>
          <w:rFonts w:asciiTheme="minorHAnsi" w:eastAsia="Century" w:hAnsiTheme="minorHAnsi" w:cstheme="minorHAnsi"/>
          <w:sz w:val="23"/>
          <w:szCs w:val="23"/>
          <w:lang w:bidi="en-US"/>
        </w:rPr>
        <w:t>,</w:t>
      </w:r>
      <w:r w:rsidR="00A36357" w:rsidRPr="002272F0">
        <w:rPr>
          <w:rFonts w:asciiTheme="minorHAnsi" w:eastAsia="Century" w:hAnsiTheme="minorHAnsi" w:cstheme="minorHAnsi"/>
          <w:sz w:val="23"/>
          <w:szCs w:val="23"/>
          <w:lang w:bidi="en-US"/>
        </w:rPr>
        <w:fldChar w:fldCharType="begin" w:fldLock="1"/>
      </w:r>
      <w:r w:rsidR="006975D6" w:rsidRPr="002272F0">
        <w:rPr>
          <w:rFonts w:asciiTheme="minorHAnsi" w:eastAsia="Century" w:hAnsiTheme="minorHAnsi" w:cstheme="minorHAnsi"/>
          <w:sz w:val="23"/>
          <w:szCs w:val="23"/>
          <w:lang w:bidi="en-US"/>
        </w:rPr>
        <w:instrText>ADDIN CSL_CITATION {"citationItems":[{"id":"ITEM-1","itemData":{"author":[{"dropping-particle":"","family":"Feng","given":"Yu","non-dropping-particle":"","parse-names":false,"suffix":""},{"dropping-particle":"","family":"Peng","given":"Yong","non-dropping-particle":"","parse-names":false,"suffix":""},{"dropping-particle":"","family":"Cui","given":"Ningbo","non-dropping-particle":"","parse-names":false,"suffix":""},{"dropping-particle":"","family":"Gong","given":"Daozhi","non-dropping-particle":"","parse-names":false,"suffix":""},{"dropping-particle":"","family":"Zhang","given":"Kuandi","non-dropping-particle":"","parse-names":false,"suffix":""}],"container-title":"Computers and Electronics in Agriculture","id":"ITEM-1","issued":{"date-parts":[["2017"]]},"page":"71-78","publisher":"Elsevier","title":"Modeling reference evapotranspiration using extreme learning machine and generalized regression neural network only with temperature data","type":"article-journal","volume":"136"},"uris":["http://www.mendeley.com/documents/?uuid=47094333-2288-43c4-90b6-fcad6daa02ea"]}],"mendeley":{"formattedCitation":"(Feng, Peng, Cui, Gong, &amp; Zhang, 2017)","plainTextFormattedCitation":"(Feng, Peng, Cui, Gong, &amp; Zhang, 2017)","previouslyFormattedCitation":"(Feng, Peng, Cui, Gong, &amp; Zhang, 2017)"},"properties":{"noteIndex":0},"schema":"https://github.com/citation-style-language/schema/raw/master/csl-citation.json"}</w:instrText>
      </w:r>
      <w:r w:rsidR="00A36357" w:rsidRPr="002272F0">
        <w:rPr>
          <w:rFonts w:asciiTheme="minorHAnsi" w:eastAsia="Century" w:hAnsiTheme="minorHAnsi" w:cstheme="minorHAnsi"/>
          <w:sz w:val="23"/>
          <w:szCs w:val="23"/>
          <w:lang w:bidi="en-US"/>
        </w:rPr>
        <w:fldChar w:fldCharType="separate"/>
      </w:r>
      <w:r w:rsidR="00A36357" w:rsidRPr="002272F0">
        <w:rPr>
          <w:rFonts w:asciiTheme="minorHAnsi" w:eastAsia="Century" w:hAnsiTheme="minorHAnsi" w:cstheme="minorHAnsi"/>
          <w:noProof/>
          <w:sz w:val="23"/>
          <w:szCs w:val="23"/>
          <w:lang w:bidi="en-US"/>
        </w:rPr>
        <w:t>(Feng, Peng, Cui, Gong, &amp; Zhang, 2017)</w:t>
      </w:r>
      <w:r w:rsidR="00A36357" w:rsidRPr="002272F0">
        <w:rPr>
          <w:rFonts w:asciiTheme="minorHAnsi" w:eastAsia="Century" w:hAnsiTheme="minorHAnsi" w:cstheme="minorHAnsi"/>
          <w:sz w:val="23"/>
          <w:szCs w:val="23"/>
          <w:lang w:bidi="en-US"/>
        </w:rPr>
        <w:fldChar w:fldCharType="end"/>
      </w:r>
      <w:r w:rsidR="00A36357" w:rsidRPr="002272F0">
        <w:rPr>
          <w:rFonts w:asciiTheme="minorHAnsi" w:eastAsia="Century" w:hAnsiTheme="minorHAnsi" w:cstheme="minorHAnsi"/>
          <w:sz w:val="23"/>
          <w:szCs w:val="23"/>
          <w:lang w:bidi="en-US"/>
        </w:rPr>
        <w:t xml:space="preserve"> </w:t>
      </w:r>
      <w:r w:rsidR="00694034" w:rsidRPr="002272F0">
        <w:rPr>
          <w:rFonts w:asciiTheme="minorHAnsi" w:eastAsia="Century" w:hAnsiTheme="minorHAnsi" w:cstheme="minorHAnsi"/>
          <w:sz w:val="23"/>
          <w:szCs w:val="23"/>
          <w:lang w:bidi="en-US"/>
        </w:rPr>
        <w:t xml:space="preserve"> and soil management</w:t>
      </w:r>
      <w:r w:rsidR="006975D6" w:rsidRPr="002272F0">
        <w:rPr>
          <w:rFonts w:asciiTheme="minorHAnsi" w:eastAsia="Century" w:hAnsiTheme="minorHAnsi" w:cstheme="minorHAnsi"/>
          <w:sz w:val="23"/>
          <w:szCs w:val="23"/>
          <w:lang w:bidi="en-US"/>
        </w:rPr>
        <w:t xml:space="preserve"> </w:t>
      </w:r>
      <w:r w:rsidR="006975D6" w:rsidRPr="002272F0">
        <w:rPr>
          <w:rFonts w:asciiTheme="minorHAnsi" w:eastAsia="Century" w:hAnsiTheme="minorHAnsi" w:cstheme="minorHAnsi"/>
          <w:sz w:val="23"/>
          <w:szCs w:val="23"/>
          <w:lang w:bidi="en-US"/>
        </w:rPr>
        <w:fldChar w:fldCharType="begin" w:fldLock="1"/>
      </w:r>
      <w:r w:rsidR="006975D6" w:rsidRPr="002272F0">
        <w:rPr>
          <w:rFonts w:asciiTheme="minorHAnsi" w:eastAsia="Century" w:hAnsiTheme="minorHAnsi" w:cstheme="minorHAnsi"/>
          <w:sz w:val="23"/>
          <w:szCs w:val="23"/>
          <w:lang w:bidi="en-US"/>
        </w:rPr>
        <w:instrText>ADDIN CSL_CITATION {"citationItems":[{"id":"ITEM-1","itemData":{"author":[{"dropping-particle":"","family":"Morellos","given":"Antonios","non-dropping-particle":"","parse-names":false,"suffix":""},{"dropping-particle":"","family":"Pantazi","given":"Xanthoula-Eirini","non-dropping-particle":"","parse-names":false,"suffix":""},{"dropping-particle":"","family":"Moshou","given":"Dimitrios","non-dropping-particle":"","parse-names":false,"suffix":""},{"dropping-particle":"","family":"Alexandridis","given":"Thomas","non-dropping-particle":"","parse-names":false,"suffix":""},{"dropping-particle":"","family":"Whetton","given":"Rebecca","non-dropping-particle":"","parse-names":false,"suffix":""},{"dropping-particle":"","family":"Tziotzios","given":"Georgios","non-dropping-particle":"","parse-names":false,"suffix":""},{"dropping-particle":"","family":"Wiebensohn","given":"Jens","non-dropping-particle":"","parse-names":false,"suffix":""},{"dropping-particle":"","family":"Bill","given":"Ralf","non-dropping-particle":"","parse-names":false,"suffix":""},{"dropping-particle":"","family":"Mouazen","given":"Abdul M","non-dropping-particle":"","parse-names":false,"suffix":""}],"container-title":"Biosystems Engineering","id":"ITEM-1","issued":{"date-parts":[["2016"]]},"page":"104-116","publisher":"Elsevier","title":"Machine learning based prediction of soil total nitrogen, organic carbon and moisture content by using VIS-NIR spectroscopy","type":"article-journal","volume":"152"},"uris":["http://www.mendeley.com/documents/?uuid=5dbac2a5-9e90-4849-adc8-cd955e9ed892"]}],"mendeley":{"formattedCitation":"(Morellos et al., 2016)","plainTextFormattedCitation":"(Morellos et al., 2016)","previouslyFormattedCitation":"(Morellos et al., 2016)"},"properties":{"noteIndex":0},"schema":"https://github.com/citation-style-language/schema/raw/master/csl-citation.json"}</w:instrText>
      </w:r>
      <w:r w:rsidR="006975D6" w:rsidRPr="002272F0">
        <w:rPr>
          <w:rFonts w:asciiTheme="minorHAnsi" w:eastAsia="Century" w:hAnsiTheme="minorHAnsi" w:cstheme="minorHAnsi"/>
          <w:sz w:val="23"/>
          <w:szCs w:val="23"/>
          <w:lang w:bidi="en-US"/>
        </w:rPr>
        <w:fldChar w:fldCharType="separate"/>
      </w:r>
      <w:r w:rsidR="006975D6" w:rsidRPr="002272F0">
        <w:rPr>
          <w:rFonts w:asciiTheme="minorHAnsi" w:eastAsia="Century" w:hAnsiTheme="minorHAnsi" w:cstheme="minorHAnsi"/>
          <w:noProof/>
          <w:sz w:val="23"/>
          <w:szCs w:val="23"/>
          <w:lang w:bidi="en-US"/>
        </w:rPr>
        <w:t>(Morellos et al., 2016)</w:t>
      </w:r>
      <w:r w:rsidR="006975D6" w:rsidRPr="002272F0">
        <w:rPr>
          <w:rFonts w:asciiTheme="minorHAnsi" w:eastAsia="Century" w:hAnsiTheme="minorHAnsi" w:cstheme="minorHAnsi"/>
          <w:sz w:val="23"/>
          <w:szCs w:val="23"/>
          <w:lang w:bidi="en-US"/>
        </w:rPr>
        <w:fldChar w:fldCharType="end"/>
      </w:r>
      <w:r w:rsidR="006975D6" w:rsidRPr="002272F0">
        <w:rPr>
          <w:rFonts w:asciiTheme="minorHAnsi" w:eastAsia="Century" w:hAnsiTheme="minorHAnsi" w:cstheme="minorHAnsi"/>
          <w:sz w:val="23"/>
          <w:szCs w:val="23"/>
          <w:lang w:bidi="en-US"/>
        </w:rPr>
        <w:t xml:space="preserve">, </w:t>
      </w:r>
      <w:r w:rsidR="006975D6" w:rsidRPr="002272F0">
        <w:rPr>
          <w:rFonts w:asciiTheme="minorHAnsi" w:eastAsia="Century" w:hAnsiTheme="minorHAnsi" w:cstheme="minorHAnsi"/>
          <w:sz w:val="23"/>
          <w:szCs w:val="23"/>
          <w:lang w:bidi="en-US"/>
        </w:rPr>
        <w:fldChar w:fldCharType="begin" w:fldLock="1"/>
      </w:r>
      <w:r w:rsidR="006975D6" w:rsidRPr="002272F0">
        <w:rPr>
          <w:rFonts w:asciiTheme="minorHAnsi" w:eastAsia="Century" w:hAnsiTheme="minorHAnsi" w:cstheme="minorHAnsi"/>
          <w:sz w:val="23"/>
          <w:szCs w:val="23"/>
          <w:lang w:bidi="en-US"/>
        </w:rPr>
        <w:instrText>ADDIN CSL_CITATION {"citationItems":[{"id":"ITEM-1","itemData":{"author":[{"dropping-particle":"","family":"Nahvi","given":"Behnaz","non-dropping-particle":"","parse-names":false,"suffix":""},{"dropping-particle":"","family":"Habibi","given":"Jafar","non-dropping-particle":"","parse-names":false,"suffix":""},{"dropping-particle":"","family":"Mohammadi","given":"Kasra","non-dropping-particle":"","parse-names":false,"suffix":""},{"dropping-particle":"","family":"Shamshirband","given":"Shahaboddin","non-dropping-particle":"","parse-names":false,"suffix":""},{"dropping-particle":"","family":"Razgan","given":"Othman Saleh","non-dropping-particle":"Al","parse-names":false,"suffix":""}],"container-title":"Computers and Electronics in Agriculture","id":"ITEM-1","issued":{"date-parts":[["2016"]]},"page":"150-160","publisher":"Elsevier","title":"Using self-adaptive evolutionary algorithm to improve the performance of an extreme learning machine for estimating soil temperature","type":"article-journal","volume":"124"},"uris":["http://www.mendeley.com/documents/?uuid=4ee413c8-7511-4372-9179-d2f5969b69f2"]}],"mendeley":{"formattedCitation":"(Nahvi, Habibi, Mohammadi, Shamshirband, &amp; Al Razgan, 2016)","plainTextFormattedCitation":"(Nahvi, Habibi, Mohammadi, Shamshirband, &amp; Al Razgan, 2016)","previouslyFormattedCitation":"(Nahvi, Habibi, Mohammadi, Shamshirband, &amp; Al Razgan, 2016)"},"properties":{"noteIndex":0},"schema":"https://github.com/citation-style-language/schema/raw/master/csl-citation.json"}</w:instrText>
      </w:r>
      <w:r w:rsidR="006975D6" w:rsidRPr="002272F0">
        <w:rPr>
          <w:rFonts w:asciiTheme="minorHAnsi" w:eastAsia="Century" w:hAnsiTheme="minorHAnsi" w:cstheme="minorHAnsi"/>
          <w:sz w:val="23"/>
          <w:szCs w:val="23"/>
          <w:lang w:bidi="en-US"/>
        </w:rPr>
        <w:fldChar w:fldCharType="separate"/>
      </w:r>
      <w:r w:rsidR="006975D6" w:rsidRPr="002272F0">
        <w:rPr>
          <w:rFonts w:asciiTheme="minorHAnsi" w:eastAsia="Century" w:hAnsiTheme="minorHAnsi" w:cstheme="minorHAnsi"/>
          <w:noProof/>
          <w:sz w:val="23"/>
          <w:szCs w:val="23"/>
          <w:lang w:bidi="en-US"/>
        </w:rPr>
        <w:t>(Nahvi, Habibi, Mohammadi, Shamshirband, &amp; Al Razgan, 2016)</w:t>
      </w:r>
      <w:r w:rsidR="006975D6" w:rsidRPr="002272F0">
        <w:rPr>
          <w:rFonts w:asciiTheme="minorHAnsi" w:eastAsia="Century" w:hAnsiTheme="minorHAnsi" w:cstheme="minorHAnsi"/>
          <w:sz w:val="23"/>
          <w:szCs w:val="23"/>
          <w:lang w:bidi="en-US"/>
        </w:rPr>
        <w:fldChar w:fldCharType="end"/>
      </w:r>
      <w:r w:rsidR="00694034" w:rsidRPr="002272F0">
        <w:rPr>
          <w:rFonts w:asciiTheme="minorHAnsi" w:eastAsia="Century" w:hAnsiTheme="minorHAnsi" w:cstheme="minorHAnsi"/>
          <w:sz w:val="23"/>
          <w:szCs w:val="23"/>
          <w:lang w:bidi="en-US"/>
        </w:rPr>
        <w:t xml:space="preserve">, </w:t>
      </w:r>
      <w:ins w:id="97" w:author="Yael Edan" w:date="2019-09-22T13:08:00Z">
        <w:r w:rsidR="00290C8F">
          <w:rPr>
            <w:rFonts w:asciiTheme="minorHAnsi" w:eastAsia="Century" w:hAnsiTheme="minorHAnsi" w:cstheme="minorHAnsi"/>
            <w:sz w:val="23"/>
            <w:szCs w:val="23"/>
            <w:lang w:bidi="en-US"/>
          </w:rPr>
          <w:t>have been</w:t>
        </w:r>
      </w:ins>
      <w:del w:id="98" w:author="Yael Edan" w:date="2019-09-22T13:08:00Z">
        <w:r w:rsidR="00694034" w:rsidRPr="002272F0" w:rsidDel="00290C8F">
          <w:rPr>
            <w:rFonts w:asciiTheme="minorHAnsi" w:eastAsia="Century" w:hAnsiTheme="minorHAnsi" w:cstheme="minorHAnsi"/>
            <w:sz w:val="23"/>
            <w:szCs w:val="23"/>
            <w:lang w:bidi="en-US"/>
          </w:rPr>
          <w:delText>were</w:delText>
        </w:r>
      </w:del>
      <w:r w:rsidR="00694034" w:rsidRPr="002272F0">
        <w:rPr>
          <w:rFonts w:asciiTheme="minorHAnsi" w:eastAsia="Century" w:hAnsiTheme="minorHAnsi" w:cstheme="minorHAnsi"/>
          <w:sz w:val="23"/>
          <w:szCs w:val="23"/>
          <w:lang w:bidi="en-US"/>
        </w:rPr>
        <w:t xml:space="preserve"> automated using computer vision </w:t>
      </w:r>
      <w:r w:rsidR="00694034" w:rsidRPr="002272F0">
        <w:rPr>
          <w:rFonts w:asciiTheme="minorHAnsi" w:eastAsia="Century" w:hAnsiTheme="minorHAnsi" w:cstheme="minorHAnsi"/>
          <w:sz w:val="23"/>
          <w:szCs w:val="23"/>
          <w:lang w:bidi="en-US"/>
        </w:rPr>
        <w:fldChar w:fldCharType="begin" w:fldLock="1"/>
      </w:r>
      <w:r w:rsidR="00694034" w:rsidRPr="002272F0">
        <w:rPr>
          <w:rFonts w:asciiTheme="minorHAnsi" w:eastAsia="Century" w:hAnsiTheme="minorHAnsi" w:cstheme="minorHAnsi"/>
          <w:sz w:val="23"/>
          <w:szCs w:val="23"/>
          <w:lang w:bidi="en-US"/>
        </w:rPr>
        <w:instrText>ADDIN CSL_CITATION {"citationItems":[{"id":"ITEM-1","itemData":{"ISSN":"14248220","abstract":"Machine learning has emerged with big data technologies and high-performance computing to create new opportunities for data intensive science in the multi-disciplinary agri-technologies domain. In this paper, we present a comprehensive review of research dedicated to applications of machine learning in agricultural production systems. The works analyzed were categorized in (a) crop management, including applications on yield prediction, disease detection, weed detection crop quality, and species recognition; (b) livestock management, including applications on animal welfare and livestock production; (c) water management; and (d) soil management. The filtering and classification of the presented articles demonstrate how agriculture will benefit from machine learning technologies. By applying machine learning to sensor data, farm management systems are evolving into real time artificial intelligence enabled programs that provide rich recommendations and insights for farmer decision support and action.","author":[{"dropping-particle":"","family":"Liakos","given":"Konstantinos G.","non-dropping-particle":"","parse-names":false,"suffix":""},{"dropping-particle":"","family":"Busato","given":"Patrizia","non-dropping-particle":"","parse-names":false,"suffix":""},{"dropping-particle":"","family":"Moshou","given":"Dimitrios","non-dropping-particle":"","parse-names":false,"suffix":""},{"dropping-particle":"","family":"Pearson","given":"Simon","non-dropping-particle":"","parse-names":false,"suffix":""},{"dropping-particle":"","family":"Bochtis","given":"Dionysis","non-dropping-particle":"","parse-names":false,"suffix":""}],"container-title":"Sensors (Switzerland)","id":"ITEM-1","issue":"8","issued":{"date-parts":[["2018"]]},"page":"1-29","title":"Machine learning in agriculture: A review","type":"article-journal","volume":"18"},"uris":["http://www.mendeley.com/documents/?uuid=2cbd13c7-bc9b-4487-99bd-5a50a071f3c8"]}],"mendeley":{"formattedCitation":"(Liakos et al., 2018)","plainTextFormattedCitation":"(Liakos et al., 2018)","previouslyFormattedCitation":"(Liakos et al., 2018)"},"properties":{"noteIndex":0},"schema":"https://github.com/citation-style-language/schema/raw/master/csl-citation.json"}</w:instrText>
      </w:r>
      <w:r w:rsidR="00694034" w:rsidRPr="002272F0">
        <w:rPr>
          <w:rFonts w:asciiTheme="minorHAnsi" w:eastAsia="Century" w:hAnsiTheme="minorHAnsi" w:cstheme="minorHAnsi"/>
          <w:sz w:val="23"/>
          <w:szCs w:val="23"/>
          <w:lang w:bidi="en-US"/>
        </w:rPr>
        <w:fldChar w:fldCharType="separate"/>
      </w:r>
      <w:r w:rsidR="00694034" w:rsidRPr="002272F0">
        <w:rPr>
          <w:rFonts w:asciiTheme="minorHAnsi" w:eastAsia="Century" w:hAnsiTheme="minorHAnsi" w:cstheme="minorHAnsi"/>
          <w:noProof/>
          <w:sz w:val="23"/>
          <w:szCs w:val="23"/>
          <w:lang w:bidi="en-US"/>
        </w:rPr>
        <w:t>(Liakos et al., 2018)</w:t>
      </w:r>
      <w:r w:rsidR="00694034" w:rsidRPr="002272F0">
        <w:rPr>
          <w:rFonts w:asciiTheme="minorHAnsi" w:eastAsia="Century" w:hAnsiTheme="minorHAnsi" w:cstheme="minorHAnsi"/>
          <w:sz w:val="23"/>
          <w:szCs w:val="23"/>
          <w:lang w:bidi="en-US"/>
        </w:rPr>
        <w:fldChar w:fldCharType="end"/>
      </w:r>
      <w:r w:rsidR="00694034" w:rsidRPr="002272F0">
        <w:rPr>
          <w:rFonts w:asciiTheme="minorHAnsi" w:eastAsia="Century" w:hAnsiTheme="minorHAnsi" w:cstheme="minorHAnsi"/>
          <w:sz w:val="23"/>
          <w:szCs w:val="23"/>
          <w:lang w:bidi="en-US"/>
        </w:rPr>
        <w:t>.</w:t>
      </w:r>
    </w:p>
    <w:p w14:paraId="0DFEA4FB" w14:textId="6207C337" w:rsidR="00B60416" w:rsidRDefault="00902F68" w:rsidP="00290C8F">
      <w:pPr>
        <w:pStyle w:val="PRAG"/>
        <w:spacing w:line="276" w:lineRule="auto"/>
        <w:jc w:val="both"/>
        <w:rPr>
          <w:rFonts w:asciiTheme="minorHAnsi" w:eastAsia="Century" w:hAnsiTheme="minorHAnsi" w:cstheme="minorHAnsi"/>
          <w:sz w:val="23"/>
          <w:szCs w:val="23"/>
          <w:lang w:bidi="en-US"/>
        </w:rPr>
      </w:pPr>
      <w:r w:rsidRPr="00D1736D">
        <w:rPr>
          <w:rFonts w:asciiTheme="minorHAnsi" w:eastAsia="Century" w:hAnsiTheme="minorHAnsi" w:cstheme="minorHAnsi"/>
          <w:sz w:val="23"/>
          <w:szCs w:val="23"/>
          <w:lang w:bidi="en-US"/>
        </w:rPr>
        <w:t xml:space="preserve">Although it requires a strong computational resource and a </w:t>
      </w:r>
      <w:r w:rsidR="000D64C3">
        <w:rPr>
          <w:rFonts w:asciiTheme="minorHAnsi" w:eastAsia="Century" w:hAnsiTheme="minorHAnsi" w:cstheme="minorHAnsi"/>
          <w:sz w:val="23"/>
          <w:szCs w:val="23"/>
          <w:lang w:bidi="en-US"/>
        </w:rPr>
        <w:t>large</w:t>
      </w:r>
      <w:r w:rsidR="000D64C3" w:rsidRPr="00D1736D">
        <w:rPr>
          <w:rFonts w:asciiTheme="minorHAnsi" w:eastAsia="Century" w:hAnsiTheme="minorHAnsi" w:cstheme="minorHAnsi"/>
          <w:sz w:val="23"/>
          <w:szCs w:val="23"/>
          <w:lang w:bidi="en-US"/>
        </w:rPr>
        <w:t xml:space="preserve"> </w:t>
      </w:r>
      <w:r w:rsidRPr="00D1736D">
        <w:rPr>
          <w:rFonts w:asciiTheme="minorHAnsi" w:eastAsia="Century" w:hAnsiTheme="minorHAnsi" w:cstheme="minorHAnsi"/>
          <w:sz w:val="23"/>
          <w:szCs w:val="23"/>
          <w:lang w:bidi="en-US"/>
        </w:rPr>
        <w:t>resource of labelled data for training</w:t>
      </w:r>
      <w:del w:id="99" w:author="Yael Edan" w:date="2019-09-22T13:08:00Z">
        <w:r w:rsidR="00B60416" w:rsidDel="00290C8F">
          <w:rPr>
            <w:rFonts w:asciiTheme="minorHAnsi" w:eastAsia="Century" w:hAnsiTheme="minorHAnsi" w:cstheme="minorHAnsi"/>
            <w:sz w:val="23"/>
            <w:szCs w:val="23"/>
            <w:lang w:bidi="en-US"/>
          </w:rPr>
          <w:delText>.</w:delText>
        </w:r>
      </w:del>
      <w:r w:rsidR="00B60416">
        <w:rPr>
          <w:rFonts w:asciiTheme="minorHAnsi" w:eastAsia="Century" w:hAnsiTheme="minorHAnsi" w:cstheme="minorHAnsi"/>
          <w:sz w:val="23"/>
          <w:szCs w:val="23"/>
          <w:lang w:bidi="en-US"/>
        </w:rPr>
        <w:t xml:space="preserve"> </w:t>
      </w:r>
      <w:ins w:id="100" w:author="Yael Edan" w:date="2019-09-22T13:08:00Z">
        <w:r w:rsidR="00290C8F">
          <w:rPr>
            <w:rFonts w:asciiTheme="minorHAnsi" w:eastAsia="Century" w:hAnsiTheme="minorHAnsi" w:cstheme="minorHAnsi"/>
            <w:sz w:val="23"/>
            <w:szCs w:val="23"/>
            <w:lang w:bidi="en-US"/>
          </w:rPr>
          <w:t>r</w:t>
        </w:r>
      </w:ins>
      <w:del w:id="101" w:author="Yael Edan" w:date="2019-09-22T13:08:00Z">
        <w:r w:rsidR="00B60416" w:rsidRPr="00B60416" w:rsidDel="00290C8F">
          <w:rPr>
            <w:rFonts w:asciiTheme="minorHAnsi" w:eastAsia="Century" w:hAnsiTheme="minorHAnsi" w:cstheme="minorHAnsi"/>
            <w:sz w:val="23"/>
            <w:szCs w:val="23"/>
            <w:lang w:bidi="en-US"/>
          </w:rPr>
          <w:delText>R</w:delText>
        </w:r>
      </w:del>
      <w:r w:rsidR="00B60416" w:rsidRPr="00B60416">
        <w:rPr>
          <w:rFonts w:asciiTheme="minorHAnsi" w:eastAsia="Century" w:hAnsiTheme="minorHAnsi" w:cstheme="minorHAnsi"/>
          <w:sz w:val="23"/>
          <w:szCs w:val="23"/>
          <w:lang w:bidi="en-US"/>
        </w:rPr>
        <w:t>ecently</w:t>
      </w:r>
      <w:r w:rsidR="00B60416">
        <w:rPr>
          <w:rFonts w:asciiTheme="minorHAnsi" w:eastAsia="Century" w:hAnsiTheme="minorHAnsi" w:cstheme="minorHAnsi"/>
          <w:sz w:val="23"/>
          <w:szCs w:val="23"/>
          <w:lang w:bidi="en-US"/>
        </w:rPr>
        <w:t xml:space="preserve"> </w:t>
      </w:r>
      <w:r w:rsidR="00B60416" w:rsidRPr="00D1736D">
        <w:rPr>
          <w:rFonts w:asciiTheme="minorHAnsi" w:eastAsia="Century" w:hAnsiTheme="minorHAnsi" w:cstheme="minorHAnsi"/>
          <w:sz w:val="23"/>
          <w:szCs w:val="23"/>
          <w:lang w:bidi="en-US"/>
        </w:rPr>
        <w:t>deep learning methods</w:t>
      </w:r>
      <w:r w:rsidR="00B60416">
        <w:rPr>
          <w:rFonts w:asciiTheme="minorHAnsi" w:eastAsia="Century" w:hAnsiTheme="minorHAnsi" w:cstheme="minorHAnsi"/>
          <w:sz w:val="23"/>
          <w:szCs w:val="23"/>
          <w:lang w:bidi="en-US"/>
        </w:rPr>
        <w:t xml:space="preserve"> ha</w:t>
      </w:r>
      <w:ins w:id="102" w:author="Yael Edan" w:date="2019-09-22T13:08:00Z">
        <w:r w:rsidR="00290C8F">
          <w:rPr>
            <w:rFonts w:asciiTheme="minorHAnsi" w:eastAsia="Century" w:hAnsiTheme="minorHAnsi" w:cstheme="minorHAnsi"/>
            <w:sz w:val="23"/>
            <w:szCs w:val="23"/>
            <w:lang w:bidi="en-US"/>
          </w:rPr>
          <w:t>ve</w:t>
        </w:r>
      </w:ins>
      <w:del w:id="103" w:author="Yael Edan" w:date="2019-09-22T13:08:00Z">
        <w:r w:rsidR="00B60416" w:rsidDel="00290C8F">
          <w:rPr>
            <w:rFonts w:asciiTheme="minorHAnsi" w:eastAsia="Century" w:hAnsiTheme="minorHAnsi" w:cstheme="minorHAnsi"/>
            <w:sz w:val="23"/>
            <w:szCs w:val="23"/>
            <w:lang w:bidi="en-US"/>
          </w:rPr>
          <w:delText>s</w:delText>
        </w:r>
      </w:del>
      <w:r w:rsidR="00B60416">
        <w:rPr>
          <w:rFonts w:asciiTheme="minorHAnsi" w:eastAsia="Century" w:hAnsiTheme="minorHAnsi" w:cstheme="minorHAnsi"/>
          <w:sz w:val="23"/>
          <w:szCs w:val="23"/>
          <w:lang w:bidi="en-US"/>
        </w:rPr>
        <w:t xml:space="preserve"> gained more </w:t>
      </w:r>
      <w:r w:rsidR="00B60416" w:rsidRPr="00D1736D">
        <w:rPr>
          <w:rFonts w:asciiTheme="minorHAnsi" w:eastAsia="Century" w:hAnsiTheme="minorHAnsi" w:cstheme="minorHAnsi"/>
          <w:sz w:val="23"/>
          <w:szCs w:val="23"/>
          <w:lang w:bidi="en-US"/>
        </w:rPr>
        <w:t>practical adoption</w:t>
      </w:r>
      <w:r w:rsidR="00B60416" w:rsidRPr="00B60416">
        <w:rPr>
          <w:rFonts w:asciiTheme="minorHAnsi" w:eastAsia="Century" w:hAnsiTheme="minorHAnsi" w:cstheme="minorHAnsi"/>
          <w:sz w:val="23"/>
          <w:szCs w:val="23"/>
          <w:lang w:bidi="en-US"/>
        </w:rPr>
        <w:t xml:space="preserve">, </w:t>
      </w:r>
      <w:r w:rsidR="00B60416">
        <w:rPr>
          <w:rFonts w:asciiTheme="minorHAnsi" w:eastAsia="Century" w:hAnsiTheme="minorHAnsi" w:cstheme="minorHAnsi"/>
          <w:sz w:val="23"/>
          <w:szCs w:val="23"/>
          <w:lang w:bidi="en-US"/>
        </w:rPr>
        <w:t>followed</w:t>
      </w:r>
      <w:r w:rsidR="00B60416" w:rsidRPr="00B60416">
        <w:rPr>
          <w:rFonts w:asciiTheme="minorHAnsi" w:eastAsia="Century" w:hAnsiTheme="minorHAnsi" w:cstheme="minorHAnsi"/>
          <w:sz w:val="23"/>
          <w:szCs w:val="23"/>
          <w:lang w:bidi="en-US"/>
        </w:rPr>
        <w:t xml:space="preserve"> the development of </w:t>
      </w:r>
      <w:ins w:id="104" w:author="Yael Edan" w:date="2019-09-22T13:08:00Z">
        <w:r w:rsidR="00290C8F">
          <w:rPr>
            <w:rFonts w:asciiTheme="minorHAnsi" w:eastAsia="Century" w:hAnsiTheme="minorHAnsi" w:cstheme="minorHAnsi"/>
            <w:sz w:val="23"/>
            <w:szCs w:val="23"/>
            <w:lang w:bidi="en-US"/>
          </w:rPr>
          <w:t>g</w:t>
        </w:r>
      </w:ins>
      <w:del w:id="105" w:author="Yael Edan" w:date="2019-09-22T13:08:00Z">
        <w:r w:rsidR="00B60416" w:rsidRPr="00B60416" w:rsidDel="00290C8F">
          <w:rPr>
            <w:rFonts w:asciiTheme="minorHAnsi" w:eastAsia="Century" w:hAnsiTheme="minorHAnsi" w:cstheme="minorHAnsi"/>
            <w:sz w:val="23"/>
            <w:szCs w:val="23"/>
            <w:lang w:bidi="en-US"/>
          </w:rPr>
          <w:delText>G</w:delText>
        </w:r>
      </w:del>
      <w:r w:rsidR="00B60416" w:rsidRPr="00B60416">
        <w:rPr>
          <w:rFonts w:asciiTheme="minorHAnsi" w:eastAsia="Century" w:hAnsiTheme="minorHAnsi" w:cstheme="minorHAnsi"/>
          <w:sz w:val="23"/>
          <w:szCs w:val="23"/>
          <w:lang w:bidi="en-US"/>
        </w:rPr>
        <w:t>raphic</w:t>
      </w:r>
      <w:ins w:id="106" w:author="Yael Edan" w:date="2019-09-22T13:08:00Z">
        <w:r w:rsidR="00290C8F">
          <w:rPr>
            <w:rFonts w:asciiTheme="minorHAnsi" w:eastAsia="Century" w:hAnsiTheme="minorHAnsi" w:cstheme="minorHAnsi"/>
            <w:sz w:val="23"/>
            <w:szCs w:val="23"/>
            <w:lang w:bidi="en-US"/>
          </w:rPr>
          <w:t>al</w:t>
        </w:r>
      </w:ins>
      <w:del w:id="107" w:author="Yael Edan" w:date="2019-09-22T13:08:00Z">
        <w:r w:rsidR="00B60416" w:rsidRPr="00B60416" w:rsidDel="00290C8F">
          <w:rPr>
            <w:rFonts w:asciiTheme="minorHAnsi" w:eastAsia="Century" w:hAnsiTheme="minorHAnsi" w:cstheme="minorHAnsi"/>
            <w:sz w:val="23"/>
            <w:szCs w:val="23"/>
            <w:lang w:bidi="en-US"/>
          </w:rPr>
          <w:delText>s</w:delText>
        </w:r>
      </w:del>
      <w:r w:rsidR="00B60416" w:rsidRPr="00B60416">
        <w:rPr>
          <w:rFonts w:asciiTheme="minorHAnsi" w:eastAsia="Century" w:hAnsiTheme="minorHAnsi" w:cstheme="minorHAnsi"/>
          <w:sz w:val="23"/>
          <w:szCs w:val="23"/>
          <w:lang w:bidi="en-US"/>
        </w:rPr>
        <w:t xml:space="preserve"> processing unit</w:t>
      </w:r>
      <w:ins w:id="108" w:author="Yael Edan" w:date="2019-09-22T13:08:00Z">
        <w:r w:rsidR="00290C8F">
          <w:rPr>
            <w:rFonts w:asciiTheme="minorHAnsi" w:eastAsia="Century" w:hAnsiTheme="minorHAnsi" w:cstheme="minorHAnsi"/>
            <w:sz w:val="23"/>
            <w:szCs w:val="23"/>
            <w:lang w:bidi="en-US"/>
          </w:rPr>
          <w:t>s</w:t>
        </w:r>
      </w:ins>
      <w:r w:rsidR="00B60416" w:rsidRPr="00B60416">
        <w:rPr>
          <w:rFonts w:asciiTheme="minorHAnsi" w:eastAsia="Century" w:hAnsiTheme="minorHAnsi" w:cstheme="minorHAnsi"/>
          <w:sz w:val="23"/>
          <w:szCs w:val="23"/>
          <w:lang w:bidi="en-US"/>
        </w:rPr>
        <w:t xml:space="preserve"> </w:t>
      </w:r>
      <w:r w:rsidR="00B60416">
        <w:rPr>
          <w:rFonts w:asciiTheme="minorHAnsi" w:eastAsia="Century" w:hAnsiTheme="minorHAnsi" w:cstheme="minorHAnsi"/>
          <w:sz w:val="23"/>
          <w:szCs w:val="23"/>
          <w:lang w:bidi="en-US"/>
        </w:rPr>
        <w:t xml:space="preserve">(GPU) which allow to overcome the </w:t>
      </w:r>
      <w:r w:rsidR="00B60416" w:rsidRPr="00D1736D">
        <w:rPr>
          <w:rFonts w:asciiTheme="minorHAnsi" w:eastAsia="Century" w:hAnsiTheme="minorHAnsi" w:cstheme="minorHAnsi"/>
          <w:sz w:val="23"/>
          <w:szCs w:val="23"/>
          <w:lang w:bidi="en-US"/>
        </w:rPr>
        <w:t>computational resource</w:t>
      </w:r>
      <w:r w:rsidR="00B60416">
        <w:rPr>
          <w:rFonts w:asciiTheme="minorHAnsi" w:eastAsia="Century" w:hAnsiTheme="minorHAnsi" w:cstheme="minorHAnsi"/>
          <w:sz w:val="23"/>
          <w:szCs w:val="23"/>
          <w:lang w:bidi="en-US"/>
        </w:rPr>
        <w:t xml:space="preserve"> constrain</w:t>
      </w:r>
      <w:ins w:id="109" w:author="Yael Edan" w:date="2019-09-22T13:09:00Z">
        <w:r w:rsidR="00290C8F">
          <w:rPr>
            <w:rFonts w:asciiTheme="minorHAnsi" w:eastAsia="Century" w:hAnsiTheme="minorHAnsi" w:cstheme="minorHAnsi"/>
            <w:sz w:val="23"/>
            <w:szCs w:val="23"/>
            <w:lang w:bidi="en-US"/>
          </w:rPr>
          <w:t>t</w:t>
        </w:r>
      </w:ins>
      <w:r w:rsidR="00B60416">
        <w:rPr>
          <w:rFonts w:asciiTheme="minorHAnsi" w:eastAsia="Century" w:hAnsiTheme="minorHAnsi" w:cstheme="minorHAnsi"/>
          <w:sz w:val="23"/>
          <w:szCs w:val="23"/>
          <w:lang w:bidi="en-US"/>
        </w:rPr>
        <w:t xml:space="preserve"> </w:t>
      </w:r>
      <w:r w:rsidR="00B60416">
        <w:rPr>
          <w:rFonts w:asciiTheme="minorHAnsi" w:eastAsia="Century" w:hAnsiTheme="minorHAnsi" w:cstheme="minorHAnsi"/>
          <w:sz w:val="23"/>
          <w:szCs w:val="23"/>
          <w:lang w:bidi="en-US"/>
        </w:rPr>
        <w:fldChar w:fldCharType="begin" w:fldLock="1"/>
      </w:r>
      <w:r w:rsidR="00BA1AC1">
        <w:rPr>
          <w:rFonts w:asciiTheme="minorHAnsi" w:eastAsia="Century" w:hAnsiTheme="minorHAnsi" w:cstheme="minorHAnsi"/>
          <w:sz w:val="23"/>
          <w:szCs w:val="23"/>
          <w:lang w:bidi="en-US"/>
        </w:rPr>
        <w:instrText>ADDIN CSL_CITATION {"citationItems":[{"id":"ITEM-1","itemData":{"ISSN":"18728286","abstract":"Deep learning algorithms are a subset of the machine learning algorithms, which aim at discovering multiple levels of distributed representations. Recently, numerous deep learning algorithms have been proposed to solve traditional artificial intelligence problems. This work aims to review the state-of-the-art in deep learning algorithms in computer vision by highlighting the contributions and challenges from over 210 recent research papers. It first gives an overview of various deep learning approaches and their recent developments, and then briefly describes their applications in diverse vision tasks, such as image classification, object detection, image retrieval, semantic segmentation and human pose estimation. Finally, the paper summarizes the future trends and challenges in designing and training deep neural networks.","author":[{"dropping-particle":"","family":"Guo","given":"Yanming","non-dropping-particle":"","parse-names":false,"suffix":""},{"dropping-particle":"","family":"Liu","given":"Yu","non-dropping-particle":"","parse-names":false,"suffix":""},{"dropping-particle":"","family":"Oerlemans","given":"Ard","non-dropping-particle":"","parse-names":false,"suffix":""},{"dropping-particle":"","family":"Lao","given":"Songyang","non-dropping-particle":"","parse-names":false,"suffix":""},{"dropping-particle":"","family":"Wu","given":"Song","non-dropping-particle":"","parse-names":false,"suffix":""},{"dropping-particle":"","family":"Lew","given":"Michael S.","non-dropping-particle":"","parse-names":false,"suffix":""}],"container-title":"Neurocomputing","id":"ITEM-1","issued":{"date-parts":[["2016"]]},"page":"27-48","title":"Deep learning for visual understanding: A review","type":"article-journal","volume":"187"},"uris":["http://www.mendeley.com/documents/?uuid=a96760b7-6fd4-4637-bf85-80a9d0b6a66b"]}],"mendeley":{"formattedCitation":"(Guo et al., 2016)","plainTextFormattedCitation":"(Guo et al., 2016)","previouslyFormattedCitation":"(Guo et al., 2016)"},"properties":{"noteIndex":0},"schema":"https://github.com/citation-style-language/schema/raw/master/csl-citation.json"}</w:instrText>
      </w:r>
      <w:r w:rsidR="00B60416">
        <w:rPr>
          <w:rFonts w:asciiTheme="minorHAnsi" w:eastAsia="Century" w:hAnsiTheme="minorHAnsi" w:cstheme="minorHAnsi"/>
          <w:sz w:val="23"/>
          <w:szCs w:val="23"/>
          <w:lang w:bidi="en-US"/>
        </w:rPr>
        <w:fldChar w:fldCharType="separate"/>
      </w:r>
      <w:r w:rsidR="00B60416" w:rsidRPr="00B60416">
        <w:rPr>
          <w:rFonts w:asciiTheme="minorHAnsi" w:eastAsia="Century" w:hAnsiTheme="minorHAnsi" w:cstheme="minorHAnsi"/>
          <w:noProof/>
          <w:sz w:val="23"/>
          <w:szCs w:val="23"/>
          <w:lang w:bidi="en-US"/>
        </w:rPr>
        <w:t>(Guo et al., 2016)</w:t>
      </w:r>
      <w:r w:rsidR="00B60416">
        <w:rPr>
          <w:rFonts w:asciiTheme="minorHAnsi" w:eastAsia="Century" w:hAnsiTheme="minorHAnsi" w:cstheme="minorHAnsi"/>
          <w:sz w:val="23"/>
          <w:szCs w:val="23"/>
          <w:lang w:bidi="en-US"/>
        </w:rPr>
        <w:fldChar w:fldCharType="end"/>
      </w:r>
      <w:r w:rsidR="00B60416">
        <w:rPr>
          <w:rFonts w:asciiTheme="minorHAnsi" w:eastAsia="Century" w:hAnsiTheme="minorHAnsi" w:cstheme="minorHAnsi"/>
          <w:sz w:val="23"/>
          <w:szCs w:val="23"/>
          <w:lang w:bidi="en-US"/>
        </w:rPr>
        <w:t xml:space="preserve">. </w:t>
      </w:r>
    </w:p>
    <w:p w14:paraId="405CEAF1" w14:textId="77777777" w:rsidR="00694034" w:rsidRDefault="00694034" w:rsidP="001D18A7">
      <w:pPr>
        <w:pStyle w:val="PRAG"/>
        <w:spacing w:line="276" w:lineRule="auto"/>
        <w:jc w:val="both"/>
        <w:rPr>
          <w:rFonts w:asciiTheme="minorHAnsi" w:eastAsia="Century" w:hAnsiTheme="minorHAnsi" w:cstheme="minorHAnsi"/>
          <w:sz w:val="23"/>
          <w:szCs w:val="23"/>
          <w:lang w:bidi="en-US"/>
        </w:rPr>
      </w:pPr>
    </w:p>
    <w:p w14:paraId="21C63F1E" w14:textId="1BED4406" w:rsidR="00AF075A" w:rsidRPr="00D1736D" w:rsidRDefault="00AF075A" w:rsidP="001D18A7">
      <w:pPr>
        <w:pStyle w:val="Heading1"/>
        <w:bidi w:val="0"/>
      </w:pPr>
      <w:bookmarkStart w:id="110" w:name="_Toc19806674"/>
      <w:r w:rsidRPr="00D1736D">
        <w:t>1.</w:t>
      </w:r>
      <w:r w:rsidR="00422E99">
        <w:t>2</w:t>
      </w:r>
      <w:r w:rsidRPr="00D1736D">
        <w:t xml:space="preserve"> Objectives</w:t>
      </w:r>
      <w:bookmarkEnd w:id="110"/>
      <w:r w:rsidRPr="00D1736D">
        <w:t xml:space="preserve"> </w:t>
      </w:r>
    </w:p>
    <w:p w14:paraId="7DC557B6" w14:textId="2BEC9366" w:rsidR="00AF075A" w:rsidRPr="00D1736D" w:rsidRDefault="00AF075A" w:rsidP="001D18A7">
      <w:pPr>
        <w:pStyle w:val="PRAG"/>
        <w:spacing w:line="276" w:lineRule="auto"/>
        <w:jc w:val="both"/>
        <w:rPr>
          <w:rFonts w:asciiTheme="minorHAnsi" w:eastAsia="Century" w:hAnsiTheme="minorHAnsi" w:cstheme="minorHAnsi"/>
          <w:sz w:val="23"/>
          <w:szCs w:val="23"/>
          <w:lang w:bidi="en-US"/>
        </w:rPr>
      </w:pPr>
      <w:r w:rsidRPr="00447F44">
        <w:rPr>
          <w:rFonts w:asciiTheme="minorHAnsi" w:eastAsia="Century" w:hAnsiTheme="minorHAnsi" w:cstheme="minorHAnsi"/>
          <w:sz w:val="23"/>
          <w:szCs w:val="23"/>
          <w:lang w:bidi="en-US"/>
        </w:rPr>
        <w:t>The main research objective is to develop a robust algorithm</w:t>
      </w:r>
      <w:r w:rsidR="00D6619A" w:rsidRPr="002272F0">
        <w:rPr>
          <w:rFonts w:eastAsia="Century"/>
          <w:sz w:val="23"/>
          <w:szCs w:val="23"/>
          <w:lang w:bidi="en-US"/>
        </w:rPr>
        <w:t xml:space="preserve"> </w:t>
      </w:r>
      <w:r w:rsidR="00D6619A" w:rsidRPr="00447F44">
        <w:rPr>
          <w:rFonts w:asciiTheme="minorHAnsi" w:eastAsia="Century" w:hAnsiTheme="minorHAnsi" w:cstheme="minorHAnsi"/>
          <w:sz w:val="23"/>
          <w:szCs w:val="23"/>
          <w:lang w:bidi="en-US"/>
        </w:rPr>
        <w:t xml:space="preserve">for </w:t>
      </w:r>
      <w:r w:rsidR="00D6619A" w:rsidRPr="002272F0">
        <w:rPr>
          <w:rFonts w:asciiTheme="minorHAnsi" w:eastAsia="Century" w:hAnsiTheme="minorHAnsi" w:cstheme="minorHAnsi"/>
          <w:sz w:val="23"/>
          <w:szCs w:val="23"/>
          <w:lang w:bidi="en-US"/>
        </w:rPr>
        <w:t>detection and yield estimation of melons</w:t>
      </w:r>
      <w:r w:rsidR="00D6619A" w:rsidRPr="00447F44">
        <w:rPr>
          <w:rFonts w:asciiTheme="minorHAnsi" w:eastAsia="Century" w:hAnsiTheme="minorHAnsi" w:cstheme="minorHAnsi"/>
          <w:sz w:val="23"/>
          <w:szCs w:val="23"/>
          <w:lang w:bidi="en-US"/>
        </w:rPr>
        <w:t xml:space="preserve"> in </w:t>
      </w:r>
      <w:r w:rsidRPr="00447F44">
        <w:rPr>
          <w:rFonts w:asciiTheme="minorHAnsi" w:eastAsia="Century" w:hAnsiTheme="minorHAnsi" w:cstheme="minorHAnsi"/>
          <w:sz w:val="23"/>
          <w:szCs w:val="23"/>
          <w:lang w:bidi="en-US"/>
        </w:rPr>
        <w:t>agricultural environment using color images acquired from a digital camera mounted on an unmanned aerial vehicle.</w:t>
      </w:r>
      <w:r w:rsidR="00AF11C9">
        <w:rPr>
          <w:rFonts w:asciiTheme="minorHAnsi" w:eastAsia="Century" w:hAnsiTheme="minorHAnsi" w:cstheme="minorHAnsi"/>
          <w:sz w:val="23"/>
          <w:szCs w:val="23"/>
          <w:lang w:bidi="en-US"/>
        </w:rPr>
        <w:t xml:space="preserve"> </w:t>
      </w:r>
      <w:r w:rsidRPr="00D1736D">
        <w:rPr>
          <w:rFonts w:asciiTheme="minorHAnsi" w:eastAsia="Century" w:hAnsiTheme="minorHAnsi" w:cstheme="minorHAnsi"/>
          <w:sz w:val="23"/>
          <w:szCs w:val="23"/>
          <w:lang w:bidi="en-US"/>
        </w:rPr>
        <w:t>The specific objectives are to:</w:t>
      </w:r>
    </w:p>
    <w:p w14:paraId="09F9A908" w14:textId="05BE480C" w:rsidR="00AF075A" w:rsidRPr="00D1736D" w:rsidRDefault="00AF075A" w:rsidP="001D18A7">
      <w:pPr>
        <w:pStyle w:val="PRAG"/>
        <w:spacing w:line="276" w:lineRule="auto"/>
        <w:jc w:val="both"/>
        <w:rPr>
          <w:rFonts w:asciiTheme="minorHAnsi" w:eastAsia="Century" w:hAnsiTheme="minorHAnsi" w:cstheme="minorHAnsi"/>
          <w:sz w:val="23"/>
          <w:szCs w:val="23"/>
          <w:lang w:bidi="en-US"/>
        </w:rPr>
      </w:pPr>
      <w:r w:rsidRPr="00D1736D">
        <w:rPr>
          <w:rFonts w:asciiTheme="minorHAnsi" w:eastAsia="Century" w:hAnsiTheme="minorHAnsi" w:cstheme="minorHAnsi"/>
          <w:sz w:val="23"/>
          <w:szCs w:val="23"/>
          <w:lang w:bidi="en-US"/>
        </w:rPr>
        <w:t>1.</w:t>
      </w:r>
      <w:r w:rsidR="00D6619A">
        <w:rPr>
          <w:rFonts w:asciiTheme="minorHAnsi" w:eastAsia="Century" w:hAnsiTheme="minorHAnsi" w:cstheme="minorHAnsi"/>
          <w:sz w:val="23"/>
          <w:szCs w:val="23"/>
          <w:lang w:bidi="en-US"/>
        </w:rPr>
        <w:t xml:space="preserve"> Detect melons in the open field and provide their</w:t>
      </w:r>
      <w:r w:rsidR="00447F44">
        <w:rPr>
          <w:rFonts w:asciiTheme="minorHAnsi" w:eastAsia="Century" w:hAnsiTheme="minorHAnsi" w:cstheme="minorHAnsi"/>
          <w:sz w:val="23"/>
          <w:szCs w:val="23"/>
          <w:lang w:bidi="en-US"/>
        </w:rPr>
        <w:t xml:space="preserve"> exact</w:t>
      </w:r>
      <w:r w:rsidR="00D6619A">
        <w:rPr>
          <w:rFonts w:asciiTheme="minorHAnsi" w:eastAsia="Century" w:hAnsiTheme="minorHAnsi" w:cstheme="minorHAnsi"/>
          <w:sz w:val="23"/>
          <w:szCs w:val="23"/>
          <w:lang w:bidi="en-US"/>
        </w:rPr>
        <w:t xml:space="preserve"> location</w:t>
      </w:r>
      <w:r w:rsidR="00447F44">
        <w:rPr>
          <w:rFonts w:asciiTheme="minorHAnsi" w:eastAsia="Century" w:hAnsiTheme="minorHAnsi" w:cstheme="minorHAnsi"/>
          <w:sz w:val="23"/>
          <w:szCs w:val="23"/>
          <w:lang w:bidi="en-US"/>
        </w:rPr>
        <w:t xml:space="preserve"> in</w:t>
      </w:r>
      <w:r w:rsidR="00BD059C">
        <w:rPr>
          <w:rFonts w:asciiTheme="minorHAnsi" w:eastAsia="Century" w:hAnsiTheme="minorHAnsi" w:cstheme="minorHAnsi"/>
          <w:sz w:val="23"/>
          <w:szCs w:val="23"/>
          <w:lang w:bidi="en-US"/>
        </w:rPr>
        <w:t xml:space="preserve"> the</w:t>
      </w:r>
      <w:r w:rsidR="00447F44">
        <w:rPr>
          <w:rFonts w:asciiTheme="minorHAnsi" w:eastAsia="Century" w:hAnsiTheme="minorHAnsi" w:cstheme="minorHAnsi"/>
          <w:sz w:val="23"/>
          <w:szCs w:val="23"/>
          <w:lang w:bidi="en-US"/>
        </w:rPr>
        <w:t xml:space="preserve"> image</w:t>
      </w:r>
    </w:p>
    <w:p w14:paraId="49D9F543" w14:textId="76D9D959" w:rsidR="00BD059C" w:rsidRDefault="00AF075A" w:rsidP="001D18A7">
      <w:pPr>
        <w:pStyle w:val="PRAG"/>
        <w:spacing w:line="276" w:lineRule="auto"/>
        <w:jc w:val="both"/>
        <w:rPr>
          <w:rFonts w:asciiTheme="minorHAnsi" w:eastAsia="Century" w:hAnsiTheme="minorHAnsi" w:cstheme="minorHAnsi"/>
          <w:sz w:val="23"/>
          <w:szCs w:val="23"/>
          <w:lang w:bidi="en-US"/>
        </w:rPr>
      </w:pPr>
      <w:r w:rsidRPr="00D1736D">
        <w:rPr>
          <w:rFonts w:asciiTheme="minorHAnsi" w:eastAsia="Century" w:hAnsiTheme="minorHAnsi" w:cstheme="minorHAnsi"/>
          <w:sz w:val="23"/>
          <w:szCs w:val="23"/>
          <w:lang w:bidi="en-US"/>
        </w:rPr>
        <w:t>2.</w:t>
      </w:r>
      <w:r w:rsidR="00D6619A">
        <w:rPr>
          <w:rFonts w:asciiTheme="minorHAnsi" w:eastAsia="Century" w:hAnsiTheme="minorHAnsi" w:cstheme="minorHAnsi"/>
          <w:sz w:val="23"/>
          <w:szCs w:val="23"/>
          <w:lang w:bidi="en-US"/>
        </w:rPr>
        <w:t xml:space="preserve"> </w:t>
      </w:r>
      <w:r w:rsidR="00447F44">
        <w:rPr>
          <w:rFonts w:asciiTheme="minorHAnsi" w:eastAsia="Century" w:hAnsiTheme="minorHAnsi" w:cstheme="minorHAnsi"/>
          <w:sz w:val="23"/>
          <w:szCs w:val="23"/>
          <w:lang w:bidi="en-US"/>
        </w:rPr>
        <w:t>F</w:t>
      </w:r>
      <w:r w:rsidR="00447F44" w:rsidRPr="00447F44">
        <w:rPr>
          <w:rFonts w:asciiTheme="minorHAnsi" w:eastAsia="Century" w:hAnsiTheme="minorHAnsi" w:cstheme="minorHAnsi"/>
          <w:sz w:val="23"/>
          <w:szCs w:val="23"/>
          <w:lang w:bidi="en-US"/>
        </w:rPr>
        <w:t>ind the contour of each melon</w:t>
      </w:r>
      <w:r w:rsidR="00BD059C">
        <w:rPr>
          <w:rFonts w:asciiTheme="minorHAnsi" w:eastAsia="Century" w:hAnsiTheme="minorHAnsi" w:cstheme="minorHAnsi"/>
          <w:sz w:val="23"/>
          <w:szCs w:val="23"/>
          <w:lang w:bidi="en-US"/>
        </w:rPr>
        <w:t xml:space="preserve"> in the image.</w:t>
      </w:r>
    </w:p>
    <w:p w14:paraId="23FA025F" w14:textId="0025A297" w:rsidR="00447F44" w:rsidRDefault="00BD059C" w:rsidP="001D18A7">
      <w:pPr>
        <w:pStyle w:val="PRAG"/>
        <w:spacing w:line="276" w:lineRule="auto"/>
        <w:jc w:val="both"/>
        <w:rPr>
          <w:rFonts w:asciiTheme="minorHAnsi" w:eastAsia="Century" w:hAnsiTheme="minorHAnsi" w:cstheme="minorHAnsi"/>
          <w:sz w:val="23"/>
          <w:szCs w:val="23"/>
          <w:lang w:bidi="en-US"/>
        </w:rPr>
      </w:pPr>
      <w:r>
        <w:rPr>
          <w:rFonts w:asciiTheme="minorHAnsi" w:eastAsia="Century" w:hAnsiTheme="minorHAnsi" w:cstheme="minorHAnsi"/>
          <w:sz w:val="23"/>
          <w:szCs w:val="23"/>
          <w:lang w:bidi="en-US"/>
        </w:rPr>
        <w:t xml:space="preserve">3. Fit an ellipse on top of the contour </w:t>
      </w:r>
      <w:r w:rsidR="00447F44">
        <w:rPr>
          <w:rFonts w:asciiTheme="minorHAnsi" w:eastAsia="Century" w:hAnsiTheme="minorHAnsi" w:cstheme="minorHAnsi"/>
          <w:sz w:val="23"/>
          <w:szCs w:val="23"/>
          <w:lang w:bidi="en-US"/>
        </w:rPr>
        <w:t>and perform f</w:t>
      </w:r>
      <w:r w:rsidR="00447F44" w:rsidRPr="00447F44">
        <w:rPr>
          <w:rFonts w:asciiTheme="minorHAnsi" w:eastAsia="Century" w:hAnsiTheme="minorHAnsi" w:cstheme="minorHAnsi"/>
          <w:sz w:val="23"/>
          <w:szCs w:val="23"/>
          <w:lang w:bidi="en-US"/>
        </w:rPr>
        <w:t xml:space="preserve">eature extraction </w:t>
      </w:r>
      <w:r w:rsidR="00447F44">
        <w:rPr>
          <w:rFonts w:asciiTheme="minorHAnsi" w:eastAsia="Century" w:hAnsiTheme="minorHAnsi" w:cstheme="minorHAnsi"/>
          <w:sz w:val="23"/>
          <w:szCs w:val="23"/>
          <w:lang w:bidi="en-US"/>
        </w:rPr>
        <w:t xml:space="preserve">of the </w:t>
      </w:r>
      <w:r>
        <w:rPr>
          <w:rFonts w:asciiTheme="minorHAnsi" w:eastAsia="Century" w:hAnsiTheme="minorHAnsi" w:cstheme="minorHAnsi"/>
          <w:sz w:val="23"/>
          <w:szCs w:val="23"/>
          <w:lang w:bidi="en-US"/>
        </w:rPr>
        <w:t>ellipse axis</w:t>
      </w:r>
      <w:r w:rsidR="00447F44">
        <w:rPr>
          <w:rFonts w:asciiTheme="minorHAnsi" w:eastAsia="Century" w:hAnsiTheme="minorHAnsi" w:cstheme="minorHAnsi"/>
          <w:sz w:val="23"/>
          <w:szCs w:val="23"/>
          <w:lang w:bidi="en-US"/>
        </w:rPr>
        <w:t>.</w:t>
      </w:r>
    </w:p>
    <w:p w14:paraId="0D5CFFA9" w14:textId="01979118" w:rsidR="00AF075A" w:rsidRPr="00D1736D" w:rsidRDefault="00447F44" w:rsidP="00290C8F">
      <w:pPr>
        <w:pStyle w:val="PRAG"/>
        <w:spacing w:line="276" w:lineRule="auto"/>
        <w:jc w:val="both"/>
        <w:rPr>
          <w:rFonts w:asciiTheme="minorHAnsi" w:eastAsia="Century" w:hAnsiTheme="minorHAnsi" w:cstheme="minorHAnsi"/>
          <w:sz w:val="23"/>
          <w:szCs w:val="23"/>
          <w:lang w:bidi="en-US"/>
        </w:rPr>
      </w:pPr>
      <w:r>
        <w:rPr>
          <w:rFonts w:asciiTheme="minorHAnsi" w:eastAsia="Century" w:hAnsiTheme="minorHAnsi" w:cstheme="minorHAnsi"/>
          <w:sz w:val="23"/>
          <w:szCs w:val="23"/>
          <w:lang w:bidi="en-US"/>
        </w:rPr>
        <w:t xml:space="preserve">3. </w:t>
      </w:r>
      <w:r w:rsidRPr="00447F44">
        <w:rPr>
          <w:rFonts w:asciiTheme="minorHAnsi" w:eastAsia="Century" w:hAnsiTheme="minorHAnsi" w:cstheme="minorHAnsi"/>
          <w:sz w:val="23"/>
          <w:szCs w:val="23"/>
          <w:lang w:bidi="en-US"/>
        </w:rPr>
        <w:t xml:space="preserve">Using statistical and machine learning models </w:t>
      </w:r>
      <w:del w:id="111" w:author="Yael Edan" w:date="2019-09-22T13:09:00Z">
        <w:r w:rsidRPr="00447F44" w:rsidDel="00290C8F">
          <w:rPr>
            <w:rFonts w:asciiTheme="minorHAnsi" w:eastAsia="Century" w:hAnsiTheme="minorHAnsi" w:cstheme="minorHAnsi"/>
            <w:sz w:val="23"/>
            <w:szCs w:val="23"/>
            <w:lang w:bidi="en-US"/>
          </w:rPr>
          <w:delText xml:space="preserve">like regression </w:delText>
        </w:r>
      </w:del>
      <w:r w:rsidRPr="00447F44">
        <w:rPr>
          <w:rFonts w:asciiTheme="minorHAnsi" w:eastAsia="Century" w:hAnsiTheme="minorHAnsi" w:cstheme="minorHAnsi"/>
          <w:sz w:val="23"/>
          <w:szCs w:val="23"/>
          <w:lang w:bidi="en-US"/>
        </w:rPr>
        <w:t>for yield estimation</w:t>
      </w:r>
      <w:r>
        <w:rPr>
          <w:rFonts w:asciiTheme="minorHAnsi" w:eastAsia="Century" w:hAnsiTheme="minorHAnsi" w:cstheme="minorHAnsi"/>
          <w:sz w:val="23"/>
          <w:szCs w:val="23"/>
          <w:lang w:bidi="en-US"/>
        </w:rPr>
        <w:t xml:space="preserve"> based on the extracted geometrical features.</w:t>
      </w:r>
    </w:p>
    <w:p w14:paraId="71D914F1" w14:textId="77777777" w:rsidR="00AF075A" w:rsidRPr="00D1736D" w:rsidRDefault="00AF075A" w:rsidP="001D18A7">
      <w:pPr>
        <w:pStyle w:val="PRAG"/>
        <w:spacing w:line="276" w:lineRule="auto"/>
        <w:jc w:val="both"/>
        <w:rPr>
          <w:rFonts w:asciiTheme="minorHAnsi" w:eastAsiaTheme="majorEastAsia" w:hAnsiTheme="minorHAnsi" w:cstheme="minorHAnsi"/>
          <w:color w:val="2F5496" w:themeColor="accent1" w:themeShade="BF"/>
          <w:sz w:val="32"/>
          <w:szCs w:val="32"/>
        </w:rPr>
      </w:pPr>
    </w:p>
    <w:p w14:paraId="2A2AC2A2" w14:textId="03553B4D" w:rsidR="00AF075A" w:rsidRPr="00D1736D" w:rsidRDefault="00AF075A" w:rsidP="001D18A7">
      <w:pPr>
        <w:pStyle w:val="Heading1"/>
        <w:bidi w:val="0"/>
      </w:pPr>
      <w:bookmarkStart w:id="112" w:name="_Toc19806675"/>
      <w:r w:rsidRPr="009A1D5D">
        <w:t>1.</w:t>
      </w:r>
      <w:r w:rsidR="00422E99" w:rsidRPr="009A1D5D">
        <w:t>3</w:t>
      </w:r>
      <w:r w:rsidRPr="009A1D5D">
        <w:t xml:space="preserve"> Thesis structure</w:t>
      </w:r>
      <w:bookmarkEnd w:id="112"/>
      <w:r w:rsidRPr="00D1736D">
        <w:t xml:space="preserve"> </w:t>
      </w:r>
    </w:p>
    <w:p w14:paraId="19D790DB" w14:textId="5435308D" w:rsidR="00C82CFE" w:rsidRPr="00422E99" w:rsidRDefault="003014FB" w:rsidP="00290C8F">
      <w:pPr>
        <w:pStyle w:val="NoSpacing"/>
        <w:bidi w:val="0"/>
        <w:spacing w:line="276" w:lineRule="auto"/>
        <w:jc w:val="both"/>
        <w:rPr>
          <w:rFonts w:eastAsia="Century" w:cstheme="minorHAnsi"/>
          <w:sz w:val="23"/>
          <w:szCs w:val="23"/>
          <w:lang w:bidi="en-US"/>
        </w:rPr>
      </w:pPr>
      <w:r w:rsidRPr="00422E99">
        <w:rPr>
          <w:rFonts w:eastAsia="Century" w:cstheme="minorHAnsi"/>
          <w:sz w:val="23"/>
          <w:szCs w:val="23"/>
          <w:lang w:bidi="en-US"/>
        </w:rPr>
        <w:t xml:space="preserve">This thesis begins with a literature review </w:t>
      </w:r>
      <w:r w:rsidR="00422E99">
        <w:rPr>
          <w:rFonts w:eastAsia="Century" w:cstheme="minorHAnsi"/>
          <w:sz w:val="23"/>
          <w:szCs w:val="23"/>
          <w:lang w:bidi="en-US"/>
        </w:rPr>
        <w:t xml:space="preserve">presented in </w:t>
      </w:r>
      <w:r w:rsidRPr="00422E99">
        <w:rPr>
          <w:rFonts w:eastAsia="Century" w:cstheme="minorHAnsi"/>
          <w:sz w:val="23"/>
          <w:szCs w:val="23"/>
          <w:lang w:bidi="en-US"/>
        </w:rPr>
        <w:t>chapter 2</w:t>
      </w:r>
      <w:r w:rsidR="00422E99">
        <w:rPr>
          <w:rFonts w:eastAsia="Century" w:cstheme="minorHAnsi"/>
          <w:sz w:val="23"/>
          <w:szCs w:val="23"/>
          <w:lang w:bidi="en-US"/>
        </w:rPr>
        <w:t xml:space="preserve">. The </w:t>
      </w:r>
      <w:r w:rsidR="00422E99" w:rsidRPr="00422E99">
        <w:rPr>
          <w:rFonts w:eastAsia="Century" w:cstheme="minorHAnsi"/>
          <w:sz w:val="23"/>
          <w:szCs w:val="23"/>
          <w:lang w:bidi="en-US"/>
        </w:rPr>
        <w:t xml:space="preserve">review </w:t>
      </w:r>
      <w:r w:rsidR="00422E99">
        <w:rPr>
          <w:rFonts w:eastAsia="Century" w:cstheme="minorHAnsi"/>
          <w:sz w:val="23"/>
          <w:szCs w:val="23"/>
          <w:lang w:bidi="en-US"/>
        </w:rPr>
        <w:t xml:space="preserve">starts with </w:t>
      </w:r>
      <w:r w:rsidRPr="00422E99">
        <w:rPr>
          <w:rFonts w:eastAsia="Century" w:cstheme="minorHAnsi"/>
          <w:sz w:val="23"/>
          <w:szCs w:val="23"/>
          <w:lang w:bidi="en-US"/>
        </w:rPr>
        <w:t xml:space="preserve">computer vision research in general (2.1), </w:t>
      </w:r>
      <w:r w:rsidR="00422E99">
        <w:rPr>
          <w:rFonts w:eastAsia="Century" w:cstheme="minorHAnsi"/>
          <w:sz w:val="23"/>
          <w:szCs w:val="23"/>
          <w:lang w:bidi="en-US"/>
        </w:rPr>
        <w:t>followed by a</w:t>
      </w:r>
      <w:r w:rsidR="00422E99" w:rsidRPr="00422E99">
        <w:rPr>
          <w:rFonts w:eastAsia="Century" w:cstheme="minorHAnsi"/>
          <w:sz w:val="23"/>
          <w:szCs w:val="23"/>
          <w:lang w:bidi="en-US"/>
        </w:rPr>
        <w:t xml:space="preserve"> review</w:t>
      </w:r>
      <w:r w:rsidR="00697612" w:rsidRPr="00422E99">
        <w:rPr>
          <w:rFonts w:eastAsia="Century" w:cstheme="minorHAnsi"/>
          <w:sz w:val="23"/>
          <w:szCs w:val="23"/>
          <w:lang w:bidi="en-US"/>
        </w:rPr>
        <w:t xml:space="preserve"> </w:t>
      </w:r>
      <w:ins w:id="113" w:author="Yael Edan" w:date="2019-09-22T13:09:00Z">
        <w:r w:rsidR="00290C8F">
          <w:rPr>
            <w:rFonts w:eastAsia="Century" w:cstheme="minorHAnsi"/>
            <w:sz w:val="23"/>
            <w:szCs w:val="23"/>
            <w:lang w:bidi="en-US"/>
          </w:rPr>
          <w:t>of</w:t>
        </w:r>
      </w:ins>
      <w:del w:id="114" w:author="Yael Edan" w:date="2019-09-22T13:09:00Z">
        <w:r w:rsidR="00422E99" w:rsidDel="00290C8F">
          <w:rPr>
            <w:rFonts w:eastAsia="Century" w:cstheme="minorHAnsi"/>
            <w:sz w:val="23"/>
            <w:szCs w:val="23"/>
            <w:lang w:bidi="en-US"/>
          </w:rPr>
          <w:delText>for</w:delText>
        </w:r>
      </w:del>
      <w:r w:rsidR="00422E99">
        <w:rPr>
          <w:rFonts w:eastAsia="Century" w:cstheme="minorHAnsi"/>
          <w:sz w:val="23"/>
          <w:szCs w:val="23"/>
          <w:lang w:bidi="en-US"/>
        </w:rPr>
        <w:t xml:space="preserve"> </w:t>
      </w:r>
      <w:r w:rsidR="00697612" w:rsidRPr="00422E99">
        <w:rPr>
          <w:rFonts w:eastAsia="Century" w:cstheme="minorHAnsi"/>
          <w:sz w:val="23"/>
          <w:szCs w:val="23"/>
          <w:lang w:bidi="en-US"/>
        </w:rPr>
        <w:t>methods which used in computer vision based on</w:t>
      </w:r>
      <w:r w:rsidR="00422E99" w:rsidRPr="00422E99">
        <w:rPr>
          <w:rFonts w:eastAsia="Century" w:cstheme="minorHAnsi"/>
          <w:sz w:val="23"/>
          <w:szCs w:val="23"/>
          <w:lang w:bidi="en-US"/>
        </w:rPr>
        <w:t xml:space="preserve"> deep learning, such as</w:t>
      </w:r>
      <w:r w:rsidRPr="00422E99">
        <w:rPr>
          <w:rFonts w:eastAsia="Century" w:cstheme="minorHAnsi"/>
          <w:sz w:val="23"/>
          <w:szCs w:val="23"/>
          <w:lang w:bidi="en-US"/>
        </w:rPr>
        <w:t xml:space="preserve"> artificial neural network (2.2) and convolution neural networks</w:t>
      </w:r>
      <w:r w:rsidR="00697612" w:rsidRPr="00422E99">
        <w:rPr>
          <w:rFonts w:eastAsia="Century" w:cstheme="minorHAnsi"/>
          <w:sz w:val="23"/>
          <w:szCs w:val="23"/>
          <w:lang w:bidi="en-US"/>
        </w:rPr>
        <w:t xml:space="preserve"> (2.3)</w:t>
      </w:r>
      <w:r w:rsidR="00422E99">
        <w:rPr>
          <w:rFonts w:eastAsia="Century" w:cstheme="minorHAnsi"/>
          <w:sz w:val="23"/>
          <w:szCs w:val="23"/>
          <w:lang w:bidi="en-US"/>
        </w:rPr>
        <w:t>.</w:t>
      </w:r>
      <w:r w:rsidR="00697612" w:rsidRPr="00422E99">
        <w:rPr>
          <w:rFonts w:eastAsia="Century" w:cstheme="minorHAnsi"/>
          <w:sz w:val="23"/>
          <w:szCs w:val="23"/>
          <w:lang w:bidi="en-US"/>
        </w:rPr>
        <w:t xml:space="preserve"> </w:t>
      </w:r>
      <w:r w:rsidR="00422E99">
        <w:rPr>
          <w:rFonts w:eastAsia="Century" w:cstheme="minorHAnsi"/>
          <w:sz w:val="23"/>
          <w:szCs w:val="23"/>
          <w:lang w:bidi="en-US"/>
        </w:rPr>
        <w:t>Next,</w:t>
      </w:r>
      <w:r w:rsidR="00697612" w:rsidRPr="00422E99">
        <w:rPr>
          <w:rFonts w:eastAsia="Century" w:cstheme="minorHAnsi"/>
          <w:sz w:val="23"/>
          <w:szCs w:val="23"/>
          <w:lang w:bidi="en-US"/>
        </w:rPr>
        <w:t xml:space="preserve"> </w:t>
      </w:r>
      <w:ins w:id="115" w:author="Yael Edan" w:date="2019-09-22T13:09:00Z">
        <w:r w:rsidR="00290C8F">
          <w:rPr>
            <w:rFonts w:eastAsia="Century" w:cstheme="minorHAnsi"/>
            <w:sz w:val="23"/>
            <w:szCs w:val="23"/>
            <w:lang w:bidi="en-US"/>
          </w:rPr>
          <w:t xml:space="preserve">a </w:t>
        </w:r>
      </w:ins>
      <w:r w:rsidR="00697612" w:rsidRPr="00422E99">
        <w:rPr>
          <w:rFonts w:eastAsia="Century" w:cstheme="minorHAnsi"/>
          <w:sz w:val="23"/>
          <w:szCs w:val="23"/>
          <w:lang w:bidi="en-US"/>
        </w:rPr>
        <w:t>review</w:t>
      </w:r>
      <w:r w:rsidR="00422E99">
        <w:rPr>
          <w:rFonts w:eastAsia="Century" w:cstheme="minorHAnsi"/>
          <w:sz w:val="23"/>
          <w:szCs w:val="23"/>
          <w:lang w:bidi="en-US"/>
        </w:rPr>
        <w:t xml:space="preserve"> of</w:t>
      </w:r>
      <w:r w:rsidR="00697612" w:rsidRPr="00422E99">
        <w:rPr>
          <w:rFonts w:eastAsia="Century" w:cstheme="minorHAnsi"/>
          <w:sz w:val="23"/>
          <w:szCs w:val="23"/>
          <w:lang w:bidi="en-US"/>
        </w:rPr>
        <w:t xml:space="preserve"> different approaches for object detection task</w:t>
      </w:r>
      <w:r w:rsidR="00422E99" w:rsidRPr="00422E99">
        <w:rPr>
          <w:rFonts w:eastAsia="Century" w:cstheme="minorHAnsi"/>
          <w:sz w:val="23"/>
          <w:szCs w:val="23"/>
          <w:lang w:bidi="en-US"/>
        </w:rPr>
        <w:t xml:space="preserve"> based on deep learning</w:t>
      </w:r>
      <w:r w:rsidR="00697612" w:rsidRPr="00422E99">
        <w:rPr>
          <w:rFonts w:eastAsia="Century" w:cstheme="minorHAnsi"/>
          <w:sz w:val="23"/>
          <w:szCs w:val="23"/>
          <w:lang w:bidi="en-US"/>
        </w:rPr>
        <w:t xml:space="preserve"> </w:t>
      </w:r>
      <w:ins w:id="116" w:author="Yael Edan" w:date="2019-09-22T13:09:00Z">
        <w:r w:rsidR="00290C8F">
          <w:rPr>
            <w:rFonts w:eastAsia="Century" w:cstheme="minorHAnsi"/>
            <w:sz w:val="23"/>
            <w:szCs w:val="23"/>
            <w:lang w:bidi="en-US"/>
          </w:rPr>
          <w:t xml:space="preserve">is </w:t>
        </w:r>
      </w:ins>
      <w:r w:rsidR="00422E99">
        <w:rPr>
          <w:rFonts w:eastAsia="Century" w:cstheme="minorHAnsi"/>
          <w:sz w:val="23"/>
          <w:szCs w:val="23"/>
          <w:lang w:bidi="en-US"/>
        </w:rPr>
        <w:t xml:space="preserve">provided </w:t>
      </w:r>
      <w:r w:rsidR="00697612" w:rsidRPr="00422E99">
        <w:rPr>
          <w:rFonts w:eastAsia="Century" w:cstheme="minorHAnsi"/>
          <w:sz w:val="23"/>
          <w:szCs w:val="23"/>
          <w:lang w:bidi="en-US"/>
        </w:rPr>
        <w:t>(2.4)</w:t>
      </w:r>
      <w:r w:rsidR="00422E99" w:rsidRPr="00422E99">
        <w:rPr>
          <w:rFonts w:eastAsia="Century" w:cstheme="minorHAnsi"/>
          <w:sz w:val="23"/>
          <w:szCs w:val="23"/>
          <w:lang w:bidi="en-US"/>
        </w:rPr>
        <w:t xml:space="preserve">, </w:t>
      </w:r>
      <w:r w:rsidR="007500F3">
        <w:rPr>
          <w:rFonts w:eastAsia="Century" w:cstheme="minorHAnsi"/>
          <w:sz w:val="23"/>
          <w:szCs w:val="23"/>
          <w:lang w:bidi="en-US"/>
        </w:rPr>
        <w:t>followed by</w:t>
      </w:r>
      <w:r w:rsidR="00422E99" w:rsidRPr="00422E99">
        <w:rPr>
          <w:rFonts w:eastAsia="Century" w:cstheme="minorHAnsi"/>
          <w:sz w:val="23"/>
          <w:szCs w:val="23"/>
          <w:lang w:bidi="en-US"/>
        </w:rPr>
        <w:t xml:space="preserve"> the recent advancements of </w:t>
      </w:r>
      <w:r w:rsidR="00697612" w:rsidRPr="00422E99">
        <w:rPr>
          <w:rFonts w:eastAsia="Century" w:cstheme="minorHAnsi"/>
          <w:sz w:val="23"/>
          <w:szCs w:val="23"/>
          <w:lang w:bidi="en-US"/>
        </w:rPr>
        <w:t xml:space="preserve">object detection </w:t>
      </w:r>
      <w:r w:rsidR="00422E99" w:rsidRPr="00422E99">
        <w:rPr>
          <w:rFonts w:eastAsia="Century" w:cstheme="minorHAnsi"/>
          <w:sz w:val="23"/>
          <w:szCs w:val="23"/>
          <w:lang w:bidi="en-US"/>
        </w:rPr>
        <w:t>in agriculture</w:t>
      </w:r>
      <w:r w:rsidR="007500F3">
        <w:rPr>
          <w:rFonts w:eastAsia="Century" w:cstheme="minorHAnsi"/>
          <w:sz w:val="23"/>
          <w:szCs w:val="23"/>
          <w:lang w:bidi="en-US"/>
        </w:rPr>
        <w:t xml:space="preserve"> using deep learning (2.5)</w:t>
      </w:r>
      <w:r w:rsidR="00422E99" w:rsidRPr="00422E99">
        <w:rPr>
          <w:rFonts w:eastAsia="Century" w:cstheme="minorHAnsi"/>
          <w:sz w:val="23"/>
          <w:szCs w:val="23"/>
          <w:lang w:bidi="en-US"/>
        </w:rPr>
        <w:t xml:space="preserve">. </w:t>
      </w:r>
      <w:ins w:id="117" w:author="Yael Edan" w:date="2019-09-22T13:09:00Z">
        <w:r w:rsidR="00290C8F">
          <w:rPr>
            <w:rFonts w:eastAsia="Century" w:cstheme="minorHAnsi"/>
            <w:sz w:val="23"/>
            <w:szCs w:val="23"/>
            <w:lang w:bidi="en-US"/>
          </w:rPr>
          <w:t>The m</w:t>
        </w:r>
      </w:ins>
      <w:del w:id="118" w:author="Yael Edan" w:date="2019-09-22T13:09:00Z">
        <w:r w:rsidR="00422E99" w:rsidRPr="00422E99" w:rsidDel="00290C8F">
          <w:rPr>
            <w:rFonts w:eastAsia="Century" w:cstheme="minorHAnsi"/>
            <w:sz w:val="23"/>
            <w:szCs w:val="23"/>
            <w:lang w:bidi="en-US"/>
          </w:rPr>
          <w:delText>M</w:delText>
        </w:r>
      </w:del>
      <w:r w:rsidR="00422E99" w:rsidRPr="00422E99">
        <w:rPr>
          <w:rFonts w:eastAsia="Century" w:cstheme="minorHAnsi"/>
          <w:sz w:val="23"/>
          <w:szCs w:val="23"/>
          <w:lang w:bidi="en-US"/>
        </w:rPr>
        <w:t xml:space="preserve">ethodology of the two main research conducted as </w:t>
      </w:r>
      <w:del w:id="119" w:author="Yael Edan" w:date="2019-09-22T13:10:00Z">
        <w:r w:rsidR="00422E99" w:rsidRPr="00422E99" w:rsidDel="00290C8F">
          <w:rPr>
            <w:rFonts w:eastAsia="Century" w:cstheme="minorHAnsi"/>
            <w:sz w:val="23"/>
            <w:szCs w:val="23"/>
            <w:lang w:bidi="en-US"/>
          </w:rPr>
          <w:delText xml:space="preserve">a </w:delText>
        </w:r>
      </w:del>
      <w:r w:rsidR="00422E99" w:rsidRPr="00422E99">
        <w:rPr>
          <w:rFonts w:eastAsia="Century" w:cstheme="minorHAnsi"/>
          <w:sz w:val="23"/>
          <w:szCs w:val="23"/>
          <w:lang w:bidi="en-US"/>
        </w:rPr>
        <w:t>part of this thesis is depicted in chapter 3. Estimating open-field melon yield by machine-vision processing of UAV images i</w:t>
      </w:r>
      <w:ins w:id="120" w:author="Yael Edan" w:date="2019-09-22T13:10:00Z">
        <w:r w:rsidR="00290C8F">
          <w:rPr>
            <w:rFonts w:eastAsia="Century" w:cstheme="minorHAnsi"/>
            <w:sz w:val="23"/>
            <w:szCs w:val="23"/>
            <w:lang w:bidi="en-US"/>
          </w:rPr>
          <w:t>s described i</w:t>
        </w:r>
      </w:ins>
      <w:r w:rsidR="00422E99" w:rsidRPr="00422E99">
        <w:rPr>
          <w:rFonts w:eastAsia="Century" w:cstheme="minorHAnsi"/>
          <w:sz w:val="23"/>
          <w:szCs w:val="23"/>
          <w:lang w:bidi="en-US"/>
        </w:rPr>
        <w:t>n chapter 4. A deep learning system for yield estimation of melons using UAV images</w:t>
      </w:r>
      <w:r w:rsidR="00422E99">
        <w:rPr>
          <w:rFonts w:eastAsia="Century" w:cstheme="minorHAnsi"/>
          <w:sz w:val="23"/>
          <w:szCs w:val="23"/>
          <w:lang w:bidi="en-US"/>
        </w:rPr>
        <w:t xml:space="preserve"> </w:t>
      </w:r>
      <w:r w:rsidR="00422E99" w:rsidRPr="00422E99">
        <w:rPr>
          <w:rFonts w:eastAsia="Century" w:cstheme="minorHAnsi"/>
          <w:sz w:val="23"/>
          <w:szCs w:val="23"/>
          <w:lang w:bidi="en-US"/>
        </w:rPr>
        <w:t>is described in chapter 5. Conclusions and future research are discussed in chapter 6.</w:t>
      </w:r>
    </w:p>
    <w:p w14:paraId="6FAAE2FC" w14:textId="449BE6C4" w:rsidR="00422E99" w:rsidRDefault="00422E99" w:rsidP="001D18A7">
      <w:pPr>
        <w:bidi w:val="0"/>
        <w:rPr>
          <w:rFonts w:eastAsiaTheme="majorEastAsia" w:cstheme="minorHAnsi"/>
          <w:color w:val="2F5496" w:themeColor="accent1" w:themeShade="BF"/>
          <w:sz w:val="48"/>
          <w:szCs w:val="48"/>
        </w:rPr>
      </w:pPr>
      <w:r>
        <w:rPr>
          <w:rFonts w:eastAsiaTheme="majorEastAsia" w:cstheme="minorHAnsi"/>
          <w:color w:val="2F5496" w:themeColor="accent1" w:themeShade="BF"/>
          <w:sz w:val="48"/>
          <w:szCs w:val="48"/>
        </w:rPr>
        <w:br w:type="page"/>
      </w:r>
    </w:p>
    <w:p w14:paraId="02E92D5D" w14:textId="7C74FFBE" w:rsidR="000C55EF" w:rsidRPr="00D1736D" w:rsidRDefault="008D5D06" w:rsidP="00F87F62">
      <w:pPr>
        <w:pStyle w:val="Title"/>
      </w:pPr>
      <w:bookmarkStart w:id="121" w:name="_Toc19806676"/>
      <w:r w:rsidRPr="00D1736D">
        <w:lastRenderedPageBreak/>
        <w:t>2</w:t>
      </w:r>
      <w:r w:rsidR="009807A5" w:rsidRPr="00D1736D">
        <w:t xml:space="preserve">. </w:t>
      </w:r>
      <w:r w:rsidR="000C55EF" w:rsidRPr="00D1736D">
        <w:t>Literature Review</w:t>
      </w:r>
      <w:bookmarkEnd w:id="77"/>
      <w:bookmarkEnd w:id="121"/>
    </w:p>
    <w:p w14:paraId="3F35B09C" w14:textId="0ABE1661" w:rsidR="00402BE9" w:rsidRPr="00D1736D" w:rsidRDefault="00402BE9" w:rsidP="001D18A7">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Th</w:t>
      </w:r>
      <w:r w:rsidR="001827E7" w:rsidRPr="00D1736D">
        <w:rPr>
          <w:rFonts w:eastAsia="Century" w:cstheme="minorHAnsi"/>
          <w:sz w:val="23"/>
          <w:szCs w:val="23"/>
          <w:lang w:bidi="en-US"/>
        </w:rPr>
        <w:t>e</w:t>
      </w:r>
      <w:r w:rsidRPr="00D1736D">
        <w:rPr>
          <w:rFonts w:eastAsia="Century" w:cstheme="minorHAnsi"/>
          <w:sz w:val="23"/>
          <w:szCs w:val="23"/>
          <w:lang w:bidi="en-US"/>
        </w:rPr>
        <w:t xml:space="preserve"> scientific background related to the </w:t>
      </w:r>
      <w:r w:rsidR="001827E7" w:rsidRPr="00D1736D">
        <w:rPr>
          <w:rFonts w:eastAsia="Century" w:cstheme="minorHAnsi"/>
          <w:sz w:val="23"/>
          <w:szCs w:val="23"/>
          <w:lang w:bidi="en-US"/>
        </w:rPr>
        <w:t>different parts of the research are reviewed in this section</w:t>
      </w:r>
      <w:r w:rsidR="006704A8" w:rsidRPr="00D1736D">
        <w:rPr>
          <w:rFonts w:eastAsia="Century" w:cstheme="minorHAnsi"/>
          <w:sz w:val="23"/>
          <w:szCs w:val="23"/>
          <w:lang w:bidi="en-US"/>
        </w:rPr>
        <w:t xml:space="preserve"> including c</w:t>
      </w:r>
      <w:r w:rsidRPr="00D1736D">
        <w:rPr>
          <w:rFonts w:eastAsia="Century" w:cstheme="minorHAnsi"/>
          <w:sz w:val="23"/>
          <w:szCs w:val="23"/>
          <w:lang w:bidi="en-US"/>
        </w:rPr>
        <w:t xml:space="preserve">omputer vision </w:t>
      </w:r>
      <w:r w:rsidR="001827E7" w:rsidRPr="00D1736D">
        <w:rPr>
          <w:rFonts w:eastAsia="Century" w:cstheme="minorHAnsi"/>
          <w:sz w:val="23"/>
          <w:szCs w:val="23"/>
          <w:lang w:bidi="en-US"/>
        </w:rPr>
        <w:t>(2.1),</w:t>
      </w:r>
      <w:r w:rsidRPr="00D1736D">
        <w:rPr>
          <w:rFonts w:eastAsia="Century" w:cstheme="minorHAnsi"/>
          <w:sz w:val="23"/>
          <w:szCs w:val="23"/>
          <w:lang w:bidi="en-US"/>
        </w:rPr>
        <w:t xml:space="preserve"> artificial neural networks </w:t>
      </w:r>
      <w:r w:rsidR="001827E7" w:rsidRPr="00D1736D">
        <w:rPr>
          <w:rFonts w:eastAsia="Century" w:cstheme="minorHAnsi"/>
          <w:sz w:val="23"/>
          <w:szCs w:val="23"/>
          <w:lang w:bidi="en-US"/>
        </w:rPr>
        <w:t>(2.2)</w:t>
      </w:r>
      <w:r w:rsidRPr="00D1736D">
        <w:rPr>
          <w:rFonts w:eastAsia="Century" w:cstheme="minorHAnsi"/>
          <w:sz w:val="23"/>
          <w:szCs w:val="23"/>
          <w:lang w:bidi="en-US"/>
        </w:rPr>
        <w:t xml:space="preserve"> convolution neural networks </w:t>
      </w:r>
      <w:r w:rsidR="001827E7" w:rsidRPr="00D1736D">
        <w:rPr>
          <w:rFonts w:eastAsia="Century" w:cstheme="minorHAnsi"/>
          <w:sz w:val="23"/>
          <w:szCs w:val="23"/>
          <w:lang w:bidi="en-US"/>
        </w:rPr>
        <w:t>(2.3)</w:t>
      </w:r>
      <w:r w:rsidR="006704A8" w:rsidRPr="00D1736D">
        <w:rPr>
          <w:rFonts w:eastAsia="Century" w:cstheme="minorHAnsi"/>
          <w:sz w:val="23"/>
          <w:szCs w:val="23"/>
          <w:lang w:bidi="en-US"/>
        </w:rPr>
        <w:t xml:space="preserve">, </w:t>
      </w:r>
      <w:r w:rsidRPr="00D1736D">
        <w:rPr>
          <w:rFonts w:eastAsia="Century" w:cstheme="minorHAnsi"/>
          <w:sz w:val="23"/>
          <w:szCs w:val="23"/>
          <w:lang w:bidi="en-US"/>
        </w:rPr>
        <w:t>object detection</w:t>
      </w:r>
      <w:r w:rsidR="000F7401" w:rsidRPr="00D1736D">
        <w:rPr>
          <w:rFonts w:eastAsia="Century" w:cstheme="minorHAnsi"/>
          <w:sz w:val="23"/>
          <w:szCs w:val="23"/>
          <w:lang w:bidi="en-US"/>
        </w:rPr>
        <w:t xml:space="preserve"> (2.4)</w:t>
      </w:r>
      <w:r w:rsidRPr="00D1736D">
        <w:rPr>
          <w:rFonts w:eastAsia="Century" w:cstheme="minorHAnsi"/>
          <w:sz w:val="23"/>
          <w:szCs w:val="23"/>
          <w:lang w:bidi="en-US"/>
        </w:rPr>
        <w:t xml:space="preserve"> </w:t>
      </w:r>
      <w:r w:rsidR="001827E7" w:rsidRPr="00D1736D">
        <w:rPr>
          <w:rFonts w:eastAsia="Century" w:cstheme="minorHAnsi"/>
          <w:sz w:val="23"/>
          <w:szCs w:val="23"/>
          <w:lang w:bidi="en-US"/>
        </w:rPr>
        <w:t xml:space="preserve">and finally </w:t>
      </w:r>
      <w:r w:rsidR="0055389E" w:rsidRPr="00D1736D">
        <w:rPr>
          <w:rFonts w:eastAsia="Century" w:cstheme="minorHAnsi"/>
          <w:sz w:val="23"/>
          <w:szCs w:val="23"/>
          <w:lang w:bidi="en-US"/>
        </w:rPr>
        <w:t>a review</w:t>
      </w:r>
      <w:r w:rsidRPr="00D1736D">
        <w:rPr>
          <w:rFonts w:eastAsia="Century" w:cstheme="minorHAnsi"/>
          <w:sz w:val="23"/>
          <w:szCs w:val="23"/>
          <w:lang w:bidi="en-US"/>
        </w:rPr>
        <w:t xml:space="preserve"> of image </w:t>
      </w:r>
      <w:r w:rsidR="000F7401" w:rsidRPr="00D1736D">
        <w:rPr>
          <w:rFonts w:eastAsia="Century" w:cstheme="minorHAnsi"/>
          <w:sz w:val="23"/>
          <w:szCs w:val="23"/>
          <w:lang w:bidi="en-US"/>
        </w:rPr>
        <w:t>detection</w:t>
      </w:r>
      <w:r w:rsidRPr="00D1736D">
        <w:rPr>
          <w:rFonts w:eastAsia="Century" w:cstheme="minorHAnsi"/>
          <w:sz w:val="23"/>
          <w:szCs w:val="23"/>
          <w:lang w:bidi="en-US"/>
        </w:rPr>
        <w:t xml:space="preserve"> </w:t>
      </w:r>
      <w:r w:rsidR="0055389E" w:rsidRPr="00D1736D">
        <w:rPr>
          <w:rFonts w:eastAsia="Century" w:cstheme="minorHAnsi"/>
          <w:sz w:val="23"/>
          <w:szCs w:val="23"/>
          <w:lang w:bidi="en-US"/>
        </w:rPr>
        <w:t>in</w:t>
      </w:r>
      <w:r w:rsidRPr="00D1736D">
        <w:rPr>
          <w:rFonts w:eastAsia="Century" w:cstheme="minorHAnsi"/>
          <w:sz w:val="23"/>
          <w:szCs w:val="23"/>
          <w:lang w:bidi="en-US"/>
        </w:rPr>
        <w:t xml:space="preserve"> agriculture using deep learning</w:t>
      </w:r>
      <w:r w:rsidR="001827E7" w:rsidRPr="00D1736D">
        <w:rPr>
          <w:rFonts w:eastAsia="Century" w:cstheme="minorHAnsi"/>
          <w:sz w:val="23"/>
          <w:szCs w:val="23"/>
          <w:lang w:bidi="en-US"/>
        </w:rPr>
        <w:t xml:space="preserve"> (</w:t>
      </w:r>
      <w:r w:rsidR="000F7401" w:rsidRPr="00D1736D">
        <w:rPr>
          <w:rFonts w:eastAsia="Century" w:cstheme="minorHAnsi"/>
          <w:sz w:val="23"/>
          <w:szCs w:val="23"/>
          <w:lang w:bidi="en-US"/>
        </w:rPr>
        <w:t>2.5</w:t>
      </w:r>
      <w:r w:rsidR="001827E7" w:rsidRPr="00D1736D">
        <w:rPr>
          <w:rFonts w:eastAsia="Century" w:cstheme="minorHAnsi"/>
          <w:sz w:val="23"/>
          <w:szCs w:val="23"/>
          <w:lang w:bidi="en-US"/>
        </w:rPr>
        <w:t>)</w:t>
      </w:r>
      <w:r w:rsidRPr="00D1736D">
        <w:rPr>
          <w:rFonts w:eastAsia="Century" w:cstheme="minorHAnsi"/>
          <w:sz w:val="23"/>
          <w:szCs w:val="23"/>
          <w:lang w:bidi="en-US"/>
        </w:rPr>
        <w:t>.</w:t>
      </w:r>
    </w:p>
    <w:p w14:paraId="48080FC6" w14:textId="5A8C343E" w:rsidR="001075F4" w:rsidRPr="00D1736D" w:rsidRDefault="008D5D06" w:rsidP="001D18A7">
      <w:pPr>
        <w:pStyle w:val="Heading1"/>
        <w:bidi w:val="0"/>
        <w:spacing w:line="276" w:lineRule="auto"/>
        <w:rPr>
          <w:rFonts w:asciiTheme="minorHAnsi" w:hAnsiTheme="minorHAnsi" w:cstheme="minorHAnsi"/>
        </w:rPr>
      </w:pPr>
      <w:bookmarkStart w:id="122" w:name="_Toc14857514"/>
      <w:bookmarkStart w:id="123" w:name="_Toc14857760"/>
      <w:bookmarkStart w:id="124" w:name="_Toc19806677"/>
      <w:r w:rsidRPr="00D1736D">
        <w:rPr>
          <w:rFonts w:asciiTheme="minorHAnsi" w:hAnsiTheme="minorHAnsi" w:cstheme="minorHAnsi"/>
        </w:rPr>
        <w:t xml:space="preserve">2.1 </w:t>
      </w:r>
      <w:r w:rsidR="0063481D" w:rsidRPr="00D1736D">
        <w:rPr>
          <w:rFonts w:asciiTheme="minorHAnsi" w:hAnsiTheme="minorHAnsi" w:cstheme="minorHAnsi"/>
        </w:rPr>
        <w:t>Computer Vision</w:t>
      </w:r>
      <w:bookmarkEnd w:id="122"/>
      <w:bookmarkEnd w:id="123"/>
      <w:bookmarkEnd w:id="124"/>
    </w:p>
    <w:p w14:paraId="699590EF" w14:textId="66E093C8" w:rsidR="00402BE9" w:rsidRPr="00D1736D" w:rsidRDefault="008D5D06" w:rsidP="001D18A7">
      <w:pPr>
        <w:pStyle w:val="Heading2"/>
        <w:bidi w:val="0"/>
        <w:spacing w:line="276" w:lineRule="auto"/>
        <w:rPr>
          <w:rFonts w:asciiTheme="minorHAnsi" w:hAnsiTheme="minorHAnsi" w:cstheme="minorHAnsi"/>
        </w:rPr>
      </w:pPr>
      <w:bookmarkStart w:id="125" w:name="_Toc14857515"/>
      <w:bookmarkStart w:id="126" w:name="_Toc14857761"/>
      <w:bookmarkStart w:id="127" w:name="_Toc19806678"/>
      <w:r w:rsidRPr="00D1736D">
        <w:rPr>
          <w:rFonts w:asciiTheme="minorHAnsi" w:hAnsiTheme="minorHAnsi" w:cstheme="minorHAnsi"/>
        </w:rPr>
        <w:t xml:space="preserve">2.1.1 </w:t>
      </w:r>
      <w:r w:rsidR="00402BE9" w:rsidRPr="00D1736D">
        <w:rPr>
          <w:rFonts w:asciiTheme="minorHAnsi" w:hAnsiTheme="minorHAnsi" w:cstheme="minorHAnsi"/>
        </w:rPr>
        <w:t xml:space="preserve">Computer </w:t>
      </w:r>
      <w:r w:rsidR="00E96520">
        <w:rPr>
          <w:rFonts w:asciiTheme="minorHAnsi" w:hAnsiTheme="minorHAnsi" w:cstheme="minorHAnsi"/>
        </w:rPr>
        <w:t>v</w:t>
      </w:r>
      <w:r w:rsidR="00402BE9" w:rsidRPr="00D1736D">
        <w:rPr>
          <w:rFonts w:asciiTheme="minorHAnsi" w:hAnsiTheme="minorHAnsi" w:cstheme="minorHAnsi"/>
        </w:rPr>
        <w:t xml:space="preserve">ision </w:t>
      </w:r>
      <w:r w:rsidR="00D43105" w:rsidRPr="00D1736D">
        <w:rPr>
          <w:rFonts w:asciiTheme="minorHAnsi" w:hAnsiTheme="minorHAnsi" w:cstheme="minorHAnsi"/>
        </w:rPr>
        <w:t>background</w:t>
      </w:r>
      <w:bookmarkEnd w:id="125"/>
      <w:bookmarkEnd w:id="126"/>
      <w:bookmarkEnd w:id="127"/>
    </w:p>
    <w:p w14:paraId="214C037F" w14:textId="70BE781A" w:rsidR="006704A8" w:rsidRPr="00D1736D" w:rsidRDefault="00EC31A3" w:rsidP="00290C8F">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Computer vision is an interdisciplinary scientific field that deals with how computers can be made to gain </w:t>
      </w:r>
      <w:r w:rsidR="00A45564" w:rsidRPr="00A45564">
        <w:rPr>
          <w:rFonts w:eastAsia="Century" w:cstheme="minorHAnsi"/>
          <w:sz w:val="23"/>
          <w:szCs w:val="23"/>
          <w:lang w:bidi="en-US"/>
        </w:rPr>
        <w:t>insight</w:t>
      </w:r>
      <w:r w:rsidR="00A45564">
        <w:rPr>
          <w:rFonts w:eastAsia="Century" w:cstheme="minorHAnsi"/>
          <w:sz w:val="23"/>
          <w:szCs w:val="23"/>
          <w:lang w:bidi="en-US"/>
        </w:rPr>
        <w:t xml:space="preserve"> </w:t>
      </w:r>
      <w:r w:rsidRPr="00D1736D">
        <w:rPr>
          <w:rFonts w:eastAsia="Century" w:cstheme="minorHAnsi"/>
          <w:sz w:val="23"/>
          <w:szCs w:val="23"/>
          <w:lang w:bidi="en-US"/>
        </w:rPr>
        <w:t xml:space="preserve">from digital images or videos. From the perspective of engineering, </w:t>
      </w:r>
      <w:r w:rsidRPr="00D21723">
        <w:rPr>
          <w:rFonts w:eastAsia="Century" w:cstheme="minorHAnsi"/>
          <w:sz w:val="23"/>
          <w:szCs w:val="23"/>
          <w:lang w:bidi="en-US"/>
        </w:rPr>
        <w:t>it seeks to automate tasks that the human visual system can do</w:t>
      </w:r>
      <w:r w:rsidR="00540AE3" w:rsidRPr="00D1736D">
        <w:rPr>
          <w:rFonts w:eastAsia="Century" w:cstheme="minorHAnsi"/>
          <w:sz w:val="23"/>
          <w:szCs w:val="23"/>
          <w:lang w:bidi="en-US"/>
        </w:rPr>
        <w:t xml:space="preserve"> </w:t>
      </w:r>
      <w:r w:rsidR="00540AE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Sonka","given":"Milan","non-dropping-particle":"","parse-names":false,"suffix":""},{"dropping-particle":"","family":"Hlavac","given":"Vaclav","non-dropping-particle":"","parse-names":false,"suffix":""},{"dropping-particle":"","family":"Boyle","given":"Roger","non-dropping-particle":"","parse-names":false,"suffix":""}],"id":"ITEM-1","issued":{"date-parts":[["2014"]]},"note":"</w:instrText>
      </w:r>
      <w:r w:rsidR="00D1736D" w:rsidRPr="00D1736D">
        <w:rPr>
          <w:rFonts w:eastAsia="Century" w:cs="Times New Roman"/>
          <w:sz w:val="23"/>
          <w:szCs w:val="23"/>
          <w:rtl/>
        </w:rPr>
        <w:instrText>מציג את כל נושא הקושי בזיהוי מחשב כמו עין אנשוית</w:instrText>
      </w:r>
      <w:r w:rsidR="00D1736D" w:rsidRPr="00D1736D">
        <w:rPr>
          <w:rFonts w:eastAsia="Century" w:cstheme="minorHAnsi"/>
          <w:sz w:val="23"/>
          <w:szCs w:val="23"/>
          <w:lang w:bidi="en-US"/>
        </w:rPr>
        <w:instrText>","number-of-pages":"3-7","publisher":"Cengage Learning","title":"Image processing, analysis, and machine vision","type":"book"},"uris":["http://www.mendeley.com/documents/?uuid=ae4d02cf-ae5f-45dc-9488-b29b7b92eebc"]}],"mendeley":{"formattedCitation":"(Sonka, Hlavac, &amp; Boyle, 2014)","plainTextFormattedCitation":"(Sonka, Hlavac, &amp; Boyle, 2014)","previouslyFormattedCitation":"(Sonka, Hlavac, &amp; Boyle, 2014)"},"properties":{"noteIndex":0},"schema":"https://github.com/citation-style-language/schema/raw/master/csl-citation.json"}</w:instrText>
      </w:r>
      <w:r w:rsidR="00540AE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(Sonka, Hlavac, &amp; Boyle, 2014)</w:t>
      </w:r>
      <w:r w:rsidR="00540AE3" w:rsidRPr="00D1736D">
        <w:rPr>
          <w:rFonts w:eastAsia="Century" w:cstheme="minorHAnsi"/>
          <w:sz w:val="23"/>
          <w:szCs w:val="23"/>
          <w:lang w:bidi="en-US"/>
        </w:rPr>
        <w:fldChar w:fldCharType="end"/>
      </w:r>
      <w:ins w:id="128" w:author="Yael Edan" w:date="2019-09-22T13:10:00Z">
        <w:r w:rsidR="00290C8F">
          <w:rPr>
            <w:rFonts w:eastAsia="Century" w:cstheme="minorHAnsi"/>
            <w:sz w:val="23"/>
            <w:szCs w:val="23"/>
            <w:lang w:bidi="en-US"/>
          </w:rPr>
          <w:t xml:space="preserve"> </w:t>
        </w:r>
      </w:ins>
      <w:r w:rsidR="00540AE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{"citationItems":[{"id":"ITEM-1","itemData":{"abstract":"In this paper we give a somewhat personal and perhaps biased overview of the field of Computer Vision. First, we define computer vision and give a very brief history of it. Then, we outline some of the reasons why computer vision is a very difficult research field. Finally, we discuss past, present, and future applications of computer vision. Especially, we give some examples of future applications which we think are very promising.","author":[{"dropping-particle":"","family":"Huang","given":"T S","non-dropping-particle":"","parse-names":false,"suffix":""}],"container-title":"University of Illinois","id":"ITEM-1","issued":{"date-parts":[["1996"]]},"page":"1-3","title":"Computer Vision: Evolution and Promise","type":"article-journal"},"uris":["http://www.mendeley.com/documents/?uuid=c7e27be0-640c-4006-ad3f-b8932309a8bb"]}],"mendeley":{"formattedCitation":"(Huang, 1996)","plainTextFormattedCitation":"(Huang, 1996)","previouslyFormattedCitation":"(Huang, 1996)"},"properties":{"noteIndex":0},"schema":"https://github.com/citation-style-language/schema/raw/master/csl-citation.json"}</w:instrText>
      </w:r>
      <w:r w:rsidR="00540AE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(Huang, 1996)</w:t>
      </w:r>
      <w:r w:rsidR="00540AE3" w:rsidRPr="00D1736D">
        <w:rPr>
          <w:rFonts w:eastAsia="Century" w:cstheme="minorHAnsi"/>
          <w:sz w:val="23"/>
          <w:szCs w:val="23"/>
          <w:lang w:bidi="en-US"/>
        </w:rPr>
        <w:fldChar w:fldCharType="end"/>
      </w:r>
      <w:r w:rsidR="009B73D4">
        <w:rPr>
          <w:rFonts w:eastAsia="Century" w:cstheme="minorHAnsi"/>
          <w:sz w:val="23"/>
          <w:szCs w:val="23"/>
          <w:lang w:bidi="en-US"/>
        </w:rPr>
        <w:t xml:space="preserve"> and beyond. </w:t>
      </w:r>
      <w:del w:id="129" w:author="Yael Edan" w:date="2019-09-22T13:10:00Z">
        <w:r w:rsidR="009B73D4" w:rsidDel="00290C8F">
          <w:rPr>
            <w:rFonts w:eastAsia="Century" w:cstheme="minorHAnsi"/>
            <w:sz w:val="23"/>
            <w:szCs w:val="23"/>
            <w:lang w:bidi="en-US"/>
          </w:rPr>
          <w:delText>Indeed c</w:delText>
        </w:r>
      </w:del>
      <w:ins w:id="130" w:author="Yael Edan" w:date="2019-09-22T13:10:00Z">
        <w:r w:rsidR="00290C8F">
          <w:rPr>
            <w:rFonts w:eastAsia="Century" w:cstheme="minorHAnsi"/>
            <w:sz w:val="23"/>
            <w:szCs w:val="23"/>
            <w:lang w:bidi="en-US"/>
          </w:rPr>
          <w:t>C</w:t>
        </w:r>
      </w:ins>
      <w:r w:rsidR="009B73D4" w:rsidRPr="009B73D4">
        <w:rPr>
          <w:rFonts w:eastAsia="Century" w:cstheme="minorHAnsi"/>
          <w:sz w:val="23"/>
          <w:szCs w:val="23"/>
          <w:lang w:bidi="en-US"/>
        </w:rPr>
        <w:t>omputer vision</w:t>
      </w:r>
      <w:r w:rsidR="006704A8" w:rsidRPr="00D1736D">
        <w:rPr>
          <w:rFonts w:eastAsia="Century" w:cstheme="minorHAnsi"/>
          <w:sz w:val="23"/>
          <w:szCs w:val="23"/>
          <w:lang w:bidi="en-US"/>
        </w:rPr>
        <w:t xml:space="preserve"> has been applied to a wide variety of applications, such as in medical imaging, autonomous cars, face detection and many more </w:t>
      </w:r>
      <w:r w:rsidR="006704A8"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{"citationItems":[{"id":"ITEM-1","itemData":{"ISBN":"9781848829350","author":[{"dropping-particle":"","family":"Szeliski","given":"R","non-dropping-particle":"","parse-names":false,"suffix":""}],"collection-title":"Texts in Computer Science","id":"ITEM-1","issued":{"date-parts":[["2010"]]},"publisher":"Springer London","title":"Computer Vision: Algorithms and Applications","type":"book"},"uris":["http://www.mendeley.com/documents/?uuid=c5d60fee-0035-4dac-8c57-4dd7481023c6"]}],"mendeley":{"formattedCitation":"(Szeliski, 2010)","plainTextFormattedCitation":"(Szeliski, 2010)","previouslyFormattedCitation":"(Szeliski, 2010)"},"properties":{"noteIndex":0},"schema":"https://github.com/citation-style-language/schema/raw/master/csl-citation.json"}</w:instrText>
      </w:r>
      <w:r w:rsidR="006704A8"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(Szeliski, 2010)</w:t>
      </w:r>
      <w:r w:rsidR="006704A8" w:rsidRPr="00D1736D">
        <w:rPr>
          <w:rFonts w:eastAsia="Century" w:cstheme="minorHAnsi"/>
          <w:sz w:val="23"/>
          <w:szCs w:val="23"/>
          <w:lang w:bidi="en-US"/>
        </w:rPr>
        <w:fldChar w:fldCharType="end"/>
      </w:r>
      <w:r w:rsidR="006704A8" w:rsidRPr="00D1736D">
        <w:rPr>
          <w:rFonts w:eastAsia="Century" w:cstheme="minorHAnsi"/>
          <w:sz w:val="23"/>
          <w:szCs w:val="23"/>
          <w:lang w:bidi="en-US"/>
        </w:rPr>
        <w:t xml:space="preserve">. </w:t>
      </w:r>
      <w:r w:rsidR="006704A8" w:rsidRPr="00290C8F">
        <w:rPr>
          <w:rFonts w:eastAsia="Century" w:cstheme="minorHAnsi"/>
          <w:sz w:val="23"/>
          <w:szCs w:val="23"/>
          <w:highlight w:val="yellow"/>
          <w:lang w:bidi="en-US"/>
          <w:rPrChange w:id="131" w:author="Yael Edan" w:date="2019-09-22T13:10:00Z">
            <w:rPr>
              <w:rFonts w:eastAsia="Century" w:cstheme="minorHAnsi"/>
              <w:sz w:val="23"/>
              <w:szCs w:val="23"/>
              <w:lang w:bidi="en-US"/>
            </w:rPr>
          </w:rPrChange>
        </w:rPr>
        <w:t>Add more and references for each</w:t>
      </w:r>
    </w:p>
    <w:p w14:paraId="7C2EF4A0" w14:textId="77777777" w:rsidR="006704A8" w:rsidRPr="00D1736D" w:rsidRDefault="006704A8" w:rsidP="001D18A7">
      <w:pPr>
        <w:pStyle w:val="NoSpacing"/>
        <w:bidi w:val="0"/>
        <w:spacing w:line="276" w:lineRule="auto"/>
        <w:jc w:val="both"/>
        <w:rPr>
          <w:rFonts w:eastAsia="Century" w:cstheme="minorHAnsi"/>
          <w:sz w:val="23"/>
          <w:szCs w:val="23"/>
          <w:lang w:bidi="en-US"/>
        </w:rPr>
      </w:pPr>
    </w:p>
    <w:p w14:paraId="7947145D" w14:textId="3BF4A626" w:rsidR="00CE3EF7" w:rsidRPr="00D1736D" w:rsidDel="00290C8F" w:rsidRDefault="002C51A8" w:rsidP="001D18A7">
      <w:pPr>
        <w:pStyle w:val="NoSpacing"/>
        <w:bidi w:val="0"/>
        <w:spacing w:line="276" w:lineRule="auto"/>
        <w:jc w:val="both"/>
        <w:rPr>
          <w:del w:id="132" w:author="Yael Edan" w:date="2019-09-22T13:11:00Z"/>
          <w:rFonts w:eastAsia="Century" w:cstheme="minorHAnsi"/>
          <w:sz w:val="23"/>
          <w:szCs w:val="23"/>
          <w:lang w:bidi="en-US"/>
        </w:rPr>
      </w:pPr>
      <w:r w:rsidRPr="00D1736D">
        <w:rPr>
          <w:rFonts w:eastAsia="Century" w:cstheme="minorHAnsi"/>
          <w:sz w:val="23"/>
          <w:szCs w:val="23"/>
          <w:lang w:bidi="en-US"/>
        </w:rPr>
        <w:t>Computer vision began in</w:t>
      </w:r>
      <w:r w:rsidR="00CE3EF7" w:rsidRPr="00D1736D">
        <w:rPr>
          <w:rFonts w:eastAsia="Century" w:cstheme="minorHAnsi"/>
          <w:sz w:val="23"/>
          <w:szCs w:val="23"/>
          <w:lang w:bidi="en-US"/>
        </w:rPr>
        <w:t xml:space="preserve"> the late 1960s, </w:t>
      </w:r>
      <w:r w:rsidRPr="00D1736D">
        <w:rPr>
          <w:rFonts w:eastAsia="Century" w:cstheme="minorHAnsi"/>
          <w:sz w:val="23"/>
          <w:szCs w:val="23"/>
          <w:lang w:bidi="en-US"/>
        </w:rPr>
        <w:t xml:space="preserve">researchers from </w:t>
      </w:r>
      <w:r w:rsidR="00CE3EF7" w:rsidRPr="00D1736D">
        <w:rPr>
          <w:rFonts w:eastAsia="Century" w:cstheme="minorHAnsi"/>
          <w:sz w:val="23"/>
          <w:szCs w:val="23"/>
          <w:lang w:bidi="en-US"/>
        </w:rPr>
        <w:t>universities were pioneering artificial intelligence</w:t>
      </w:r>
      <w:r w:rsidRPr="00D1736D">
        <w:rPr>
          <w:rFonts w:eastAsia="Century" w:cstheme="minorHAnsi"/>
          <w:sz w:val="23"/>
          <w:szCs w:val="23"/>
          <w:lang w:bidi="en-US"/>
        </w:rPr>
        <w:t xml:space="preserve"> by trying</w:t>
      </w:r>
      <w:r w:rsidR="00CE3EF7" w:rsidRPr="00D1736D">
        <w:rPr>
          <w:rFonts w:eastAsia="Century" w:cstheme="minorHAnsi"/>
          <w:sz w:val="23"/>
          <w:szCs w:val="23"/>
          <w:lang w:bidi="en-US"/>
        </w:rPr>
        <w:t xml:space="preserve"> to mimic the human visual system, as a stepping stone to endowing robots with intelligent behavior</w:t>
      </w:r>
      <w:r w:rsidR="00540AE3" w:rsidRPr="00D1736D">
        <w:rPr>
          <w:rFonts w:eastAsia="Century" w:cstheme="minorHAnsi"/>
          <w:sz w:val="23"/>
          <w:szCs w:val="23"/>
          <w:lang w:bidi="en-US"/>
        </w:rPr>
        <w:t xml:space="preserve"> </w:t>
      </w:r>
      <w:r w:rsidR="00540AE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{"citationItems":[{"id":"ITEM-1","itemData":{"abstract":"In this paper we give a somewhat personal and perhaps biased overview of the field of Computer Vision. First, we define computer vision and give a very brief history of it. Then, we outline some of the reasons why computer vision is a very difficult research field. Finally, we discuss past, present, and future applications of computer vision. Especially, we give some examples of future applications which we think are very promising.","author":[{"dropping-particle":"","family":"Huang","given":"T S","non-dropping-particle":"","parse-names":false,"suffix":""}],"container-title":"University of Illinois","id":"ITEM-1","issued":{"date-parts":[["1996"]]},"page":"1-3","title":"Computer Vision: Evolution and Promise","type":"article-journal"},"uris":["http://www.mendeley.com/documents/?uuid=c7e27be0-640c-4006-ad3f-b8932309a8bb"]}],"mendeley":{"formattedCitation":"(Huang, 1996)","plainTextFormattedCitation":"(Huang, 1996)","previouslyFormattedCitation":"(Huang, 1996)"},"properties":{"noteIndex":0},"schema":"https://github.com/citation-style-language/schema/raw/master/csl-citation.json"}</w:instrText>
      </w:r>
      <w:r w:rsidR="00540AE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(Huang, 1996)</w:t>
      </w:r>
      <w:r w:rsidR="00540AE3" w:rsidRPr="00D1736D">
        <w:rPr>
          <w:rFonts w:eastAsia="Century" w:cstheme="minorHAnsi"/>
          <w:sz w:val="23"/>
          <w:szCs w:val="23"/>
          <w:lang w:bidi="en-US"/>
        </w:rPr>
        <w:fldChar w:fldCharType="end"/>
      </w:r>
      <w:ins w:id="133" w:author="Yael Edan" w:date="2019-09-22T13:11:00Z">
        <w:r w:rsidR="00290C8F">
          <w:rPr>
            <w:rFonts w:eastAsia="Century" w:cstheme="minorHAnsi"/>
            <w:sz w:val="23"/>
            <w:szCs w:val="23"/>
            <w:lang w:bidi="en-US"/>
          </w:rPr>
          <w:t xml:space="preserve"> </w:t>
        </w:r>
      </w:ins>
      <w:r w:rsidR="00540AE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{"citationItems":[{"id":"ITEM-1","itemData":{"ISBN":"9781848829350","author":[{"dropping-particle":"","family":"Szeliski","given":"R","non-dropping-particle":"","parse-names":false,"suffix":""}],"collection-title":"Texts in Computer Science","id":"ITEM-1","issued":{"date-parts":[["2010"]]},"publisher":"Springer London","title":"Computer Vision: Algorithms and Applications","type":"book"},"uris":["http://www.mendeley.com/documents/?uuid=c5d60fee-0035-4dac-8c57-4dd7481023c6"]}],"mendeley":{"formattedCitation":"(Szeliski, 2010)","plainTextFormattedCitation":"(Szeliski, 2010)","previouslyFormattedCitation":"(Szeliski, 2010)"},"properties":{"noteIndex":0},"schema":"https://github.com/citation-style-language/schema/raw/master/csl-citation.json"}</w:instrText>
      </w:r>
      <w:r w:rsidR="00540AE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(Szeliski, 2010)</w:t>
      </w:r>
      <w:r w:rsidR="00540AE3" w:rsidRPr="00D1736D">
        <w:rPr>
          <w:rFonts w:eastAsia="Century" w:cstheme="minorHAnsi"/>
          <w:sz w:val="23"/>
          <w:szCs w:val="23"/>
          <w:lang w:bidi="en-US"/>
        </w:rPr>
        <w:fldChar w:fldCharType="end"/>
      </w:r>
      <w:r w:rsidR="00CE3EF7" w:rsidRPr="00D1736D">
        <w:rPr>
          <w:rFonts w:eastAsia="Century" w:cstheme="minorHAnsi"/>
          <w:sz w:val="23"/>
          <w:szCs w:val="23"/>
          <w:lang w:bidi="en-US"/>
        </w:rPr>
        <w:t>.</w:t>
      </w:r>
      <w:r w:rsidR="007E7575" w:rsidRPr="00D1736D">
        <w:rPr>
          <w:rFonts w:eastAsia="Century" w:cstheme="minorHAnsi"/>
          <w:sz w:val="23"/>
          <w:szCs w:val="23"/>
          <w:lang w:bidi="en-US"/>
        </w:rPr>
        <w:t xml:space="preserve"> </w:t>
      </w:r>
    </w:p>
    <w:p w14:paraId="4B6A58E3" w14:textId="434C0A07" w:rsidR="00B62163" w:rsidRPr="00D1736D" w:rsidRDefault="00B62163" w:rsidP="00290C8F">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As a scientific discipline, computer vision is concerned with the theory behind artificial systems that extract information from images</w:t>
      </w:r>
      <w:ins w:id="134" w:author="Yael Edan" w:date="2019-09-22T13:11:00Z">
        <w:r w:rsidR="00290C8F">
          <w:rPr>
            <w:rFonts w:eastAsia="Century" w:cstheme="minorHAnsi"/>
            <w:sz w:val="23"/>
            <w:szCs w:val="23"/>
            <w:lang w:bidi="en-US"/>
          </w:rPr>
          <w:t>. These</w:t>
        </w:r>
      </w:ins>
      <w:del w:id="135" w:author="Yael Edan" w:date="2019-09-22T13:11:00Z">
        <w:r w:rsidRPr="00D1736D" w:rsidDel="00290C8F">
          <w:rPr>
            <w:rFonts w:eastAsia="Century" w:cstheme="minorHAnsi"/>
            <w:sz w:val="23"/>
            <w:szCs w:val="23"/>
            <w:lang w:bidi="en-US"/>
          </w:rPr>
          <w:delText>, those</w:delText>
        </w:r>
      </w:del>
      <w:r w:rsidRPr="00D1736D">
        <w:rPr>
          <w:rFonts w:eastAsia="Century" w:cstheme="minorHAnsi"/>
          <w:sz w:val="23"/>
          <w:szCs w:val="23"/>
          <w:lang w:bidi="en-US"/>
        </w:rPr>
        <w:t xml:space="preserve"> systems rel</w:t>
      </w:r>
      <w:ins w:id="136" w:author="Yael Edan" w:date="2019-09-22T13:11:00Z">
        <w:r w:rsidR="00290C8F">
          <w:rPr>
            <w:rFonts w:eastAsia="Century" w:cstheme="minorHAnsi"/>
            <w:sz w:val="23"/>
            <w:szCs w:val="23"/>
            <w:lang w:bidi="en-US"/>
          </w:rPr>
          <w:t>y</w:t>
        </w:r>
      </w:ins>
      <w:del w:id="137" w:author="Yael Edan" w:date="2019-09-22T13:11:00Z">
        <w:r w:rsidRPr="00D1736D" w:rsidDel="00290C8F">
          <w:rPr>
            <w:rFonts w:eastAsia="Century" w:cstheme="minorHAnsi"/>
            <w:sz w:val="23"/>
            <w:szCs w:val="23"/>
            <w:lang w:bidi="en-US"/>
          </w:rPr>
          <w:delText xml:space="preserve">ied </w:delText>
        </w:r>
      </w:del>
      <w:ins w:id="138" w:author="Yael Edan" w:date="2019-09-22T13:11:00Z">
        <w:r w:rsidR="00290C8F">
          <w:rPr>
            <w:rFonts w:eastAsia="Century" w:cstheme="minorHAnsi"/>
            <w:sz w:val="23"/>
            <w:szCs w:val="23"/>
            <w:lang w:bidi="en-US"/>
          </w:rPr>
          <w:t xml:space="preserve"> </w:t>
        </w:r>
      </w:ins>
      <w:r w:rsidRPr="00D1736D">
        <w:rPr>
          <w:rFonts w:eastAsia="Century" w:cstheme="minorHAnsi"/>
          <w:sz w:val="23"/>
          <w:szCs w:val="23"/>
          <w:lang w:bidi="en-US"/>
        </w:rPr>
        <w:t>on artificial intelligence, machine learning, robotics, signal processing and geometry</w:t>
      </w:r>
      <w:r w:rsidR="00487C3C" w:rsidRPr="00D1736D">
        <w:rPr>
          <w:rFonts w:eastAsia="Century" w:cstheme="minorHAnsi"/>
          <w:sz w:val="23"/>
          <w:szCs w:val="23"/>
          <w:lang w:bidi="en-US"/>
        </w:rPr>
        <w:t xml:space="preserve"> theory</w:t>
      </w:r>
      <w:r w:rsidR="00540AE3" w:rsidRPr="00D1736D">
        <w:rPr>
          <w:rFonts w:eastAsia="Century" w:cstheme="minorHAnsi"/>
          <w:sz w:val="23"/>
          <w:szCs w:val="23"/>
          <w:lang w:bidi="en-US"/>
        </w:rPr>
        <w:t xml:space="preserve"> </w:t>
      </w:r>
      <w:r w:rsidR="00540AE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{"citationItems":[{"id":"ITEM-1","itemData":{"author":[{"dropping-particle":"","family":"Floyd","given":"F","non-dropping-particle":"","parse-names":false,"suffix":""},{"dropping-particle":"","family":"Sabins","given":"J R","non-dropping-particle":"","parse-names":false,"suffix":""}],"container-title":"2nd, edition","id":"ITEM-1","issued":{"date-parts":[["1987"]]},"page":"1-12","title":"Remote sensing principles and interpretation","type":"article-journal"},"uris":["http://www.mendeley.com/documents/?uuid=3849cd64-eda6-4fb1-b930-f5faf6be0d16"]}],"mendeley":{"formattedCitation":"(Floyd &amp; Sabins, 1987)","plainTextFormattedCitation":"(Floyd &amp; Sabins, 1987)","previouslyFormattedCitation":"(Floyd &amp; Sabins, 1987)"},"properties":{"noteIndex":0},"schema":"https://github.com/citation-style-language/schema/raw/master/csl-citation.json"}</w:instrText>
      </w:r>
      <w:r w:rsidR="00540AE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(Floyd &amp; Sabins, 1987)</w:t>
      </w:r>
      <w:r w:rsidR="00540AE3" w:rsidRPr="00D1736D">
        <w:rPr>
          <w:rFonts w:eastAsia="Century" w:cstheme="minorHAnsi"/>
          <w:sz w:val="23"/>
          <w:szCs w:val="23"/>
          <w:lang w:bidi="en-US"/>
        </w:rPr>
        <w:fldChar w:fldCharType="end"/>
      </w:r>
      <w:r w:rsidR="00030895" w:rsidRPr="00D1736D">
        <w:rPr>
          <w:rFonts w:eastAsia="Century" w:cstheme="minorHAnsi"/>
          <w:sz w:val="23"/>
          <w:szCs w:val="23"/>
          <w:lang w:bidi="en-US"/>
        </w:rPr>
        <w:t>.</w:t>
      </w:r>
      <w:r w:rsidR="00540AE3" w:rsidRPr="00D1736D">
        <w:rPr>
          <w:rFonts w:eastAsia="Century" w:cstheme="minorHAnsi"/>
          <w:sz w:val="23"/>
          <w:szCs w:val="23"/>
          <w:lang w:bidi="en-US"/>
        </w:rPr>
        <w:t xml:space="preserve"> </w:t>
      </w:r>
    </w:p>
    <w:p w14:paraId="087D51A6" w14:textId="69A9E04A" w:rsidR="00347124" w:rsidRPr="00D1736D" w:rsidRDefault="00347124" w:rsidP="00290C8F">
      <w:pPr>
        <w:pStyle w:val="NoSpacing"/>
        <w:bidi w:val="0"/>
        <w:spacing w:line="276" w:lineRule="auto"/>
        <w:jc w:val="both"/>
        <w:rPr>
          <w:rFonts w:eastAsia="Century" w:cstheme="minorHAnsi"/>
          <w:sz w:val="23"/>
          <w:szCs w:val="23"/>
          <w:lang w:bidi="en-US"/>
        </w:rPr>
      </w:pPr>
      <w:del w:id="139" w:author="Yael Edan" w:date="2019-09-22T13:11:00Z">
        <w:r w:rsidRPr="00D1736D" w:rsidDel="00290C8F">
          <w:rPr>
            <w:rFonts w:eastAsia="Century" w:cstheme="minorHAnsi"/>
            <w:sz w:val="23"/>
            <w:szCs w:val="23"/>
            <w:lang w:bidi="en-US"/>
          </w:rPr>
          <w:delText>Over the years,</w:delText>
        </w:r>
        <w:r w:rsidR="00B62163" w:rsidRPr="00D1736D" w:rsidDel="00290C8F">
          <w:rPr>
            <w:rFonts w:eastAsia="Century" w:cstheme="minorHAnsi"/>
            <w:sz w:val="23"/>
            <w:szCs w:val="23"/>
            <w:lang w:bidi="en-US"/>
          </w:rPr>
          <w:delText xml:space="preserve"> th</w:delText>
        </w:r>
      </w:del>
      <w:ins w:id="140" w:author="Yael Edan" w:date="2019-09-22T13:11:00Z">
        <w:r w:rsidR="00290C8F">
          <w:rPr>
            <w:rFonts w:eastAsia="Century" w:cstheme="minorHAnsi"/>
            <w:sz w:val="23"/>
            <w:szCs w:val="23"/>
            <w:lang w:bidi="en-US"/>
          </w:rPr>
          <w:t>Th</w:t>
        </w:r>
      </w:ins>
      <w:r w:rsidR="00B62163" w:rsidRPr="00D1736D">
        <w:rPr>
          <w:rFonts w:eastAsia="Century" w:cstheme="minorHAnsi"/>
          <w:sz w:val="23"/>
          <w:szCs w:val="23"/>
          <w:lang w:bidi="en-US"/>
        </w:rPr>
        <w:t>e process of</w:t>
      </w:r>
      <w:r w:rsidRPr="00D1736D">
        <w:rPr>
          <w:rFonts w:eastAsia="Century" w:cstheme="minorHAnsi"/>
          <w:sz w:val="23"/>
          <w:szCs w:val="23"/>
          <w:lang w:bidi="en-US"/>
        </w:rPr>
        <w:t xml:space="preserve"> </w:t>
      </w:r>
      <w:ins w:id="141" w:author="Yael Edan" w:date="2019-09-22T13:11:00Z">
        <w:r w:rsidR="00290C8F">
          <w:rPr>
            <w:rFonts w:eastAsia="Century" w:cstheme="minorHAnsi"/>
            <w:sz w:val="23"/>
            <w:szCs w:val="23"/>
            <w:lang w:bidi="en-US"/>
          </w:rPr>
          <w:t>c</w:t>
        </w:r>
      </w:ins>
      <w:del w:id="142" w:author="Yael Edan" w:date="2019-09-22T13:11:00Z">
        <w:r w:rsidRPr="00D1736D" w:rsidDel="00290C8F">
          <w:rPr>
            <w:rFonts w:eastAsia="Century" w:cstheme="minorHAnsi"/>
            <w:sz w:val="23"/>
            <w:szCs w:val="23"/>
            <w:lang w:bidi="en-US"/>
          </w:rPr>
          <w:delText>C</w:delText>
        </w:r>
      </w:del>
      <w:r w:rsidRPr="00D1736D">
        <w:rPr>
          <w:rFonts w:eastAsia="Century" w:cstheme="minorHAnsi"/>
          <w:sz w:val="23"/>
          <w:szCs w:val="23"/>
          <w:lang w:bidi="en-US"/>
        </w:rPr>
        <w:t xml:space="preserve">omputer vision </w:t>
      </w:r>
      <w:ins w:id="143" w:author="Yael Edan" w:date="2019-09-22T13:11:00Z">
        <w:r w:rsidR="00290C8F">
          <w:rPr>
            <w:rFonts w:eastAsia="Century" w:cstheme="minorHAnsi"/>
            <w:sz w:val="23"/>
            <w:szCs w:val="23"/>
            <w:lang w:bidi="en-US"/>
          </w:rPr>
          <w:t>includes</w:t>
        </w:r>
      </w:ins>
      <w:del w:id="144" w:author="Yael Edan" w:date="2019-09-22T13:11:00Z">
        <w:r w:rsidRPr="00D1736D" w:rsidDel="00290C8F">
          <w:rPr>
            <w:rFonts w:eastAsia="Century" w:cstheme="minorHAnsi"/>
            <w:sz w:val="23"/>
            <w:szCs w:val="23"/>
            <w:lang w:bidi="en-US"/>
          </w:rPr>
          <w:delText xml:space="preserve">has evolved into </w:delText>
        </w:r>
      </w:del>
      <w:ins w:id="145" w:author="Yael Edan" w:date="2019-09-22T13:11:00Z">
        <w:r w:rsidR="00290C8F">
          <w:rPr>
            <w:rFonts w:eastAsia="Century" w:cstheme="minorHAnsi"/>
            <w:sz w:val="23"/>
            <w:szCs w:val="23"/>
            <w:lang w:bidi="en-US"/>
          </w:rPr>
          <w:t xml:space="preserve"> </w:t>
        </w:r>
      </w:ins>
      <w:r w:rsidRPr="00D1736D">
        <w:rPr>
          <w:rFonts w:eastAsia="Century" w:cstheme="minorHAnsi"/>
          <w:sz w:val="23"/>
          <w:szCs w:val="23"/>
          <w:lang w:bidi="en-US"/>
        </w:rPr>
        <w:t>three main stages</w:t>
      </w:r>
      <w:r w:rsidR="00540AE3" w:rsidRPr="00D1736D">
        <w:rPr>
          <w:rFonts w:eastAsia="Century" w:cstheme="minorHAnsi"/>
          <w:sz w:val="23"/>
          <w:szCs w:val="23"/>
          <w:lang w:bidi="en-US"/>
        </w:rPr>
        <w:t xml:space="preserve"> </w:t>
      </w:r>
      <w:r w:rsidR="00540AE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{"citationItems":[{"id":"ITEM-1","itemData":{"author":[{"dropping-particle":"","family":"Floyd","given":"F","non-dropping-particle":"","parse-names":false,"suffix":""},{"dropping-particle":"","family":"Sabins","given":"J R","non-dropping-particle":"","parse-names":false,"suffix":""}],"container-title":"2nd, edition","id":"ITEM-1","issued":{"date-parts":[["1987"]]},"page":"1-12","title":"Remote sensing principles and interpretation","type":"article-journal"},"uris":["http://www.mendeley.com/documents/?uuid=3849cd64-eda6-4fb1-b930-f5faf6be0d16"]}],"mendeley":{"formattedCitation":"(Floyd &amp; Sabins, 1987)","plainTextFormattedCitation":"(Floyd &amp; Sabins, 1987)","previouslyFormattedCitation":"(Floyd &amp; Sabins, 1987)"},"properties":{"noteIndex":0},"schema":"https://github.com/citation-style-language/schema/raw/master/csl-citation.json"}</w:instrText>
      </w:r>
      <w:r w:rsidR="00540AE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(Floyd &amp; Sabins, 1987)</w:t>
      </w:r>
      <w:r w:rsidR="00540AE3" w:rsidRPr="00D1736D">
        <w:rPr>
          <w:rFonts w:eastAsia="Century" w:cstheme="minorHAnsi"/>
          <w:sz w:val="23"/>
          <w:szCs w:val="23"/>
          <w:lang w:bidi="en-US"/>
        </w:rPr>
        <w:fldChar w:fldCharType="end"/>
      </w:r>
      <w:r w:rsidR="00540AE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Klette","given":"Reinhard","non-dropping-particle":"","parse-names":false,"suffix":""}],"id":"ITEM-1","issued":{"date-parts":[["2014"]]},"number-of-pages":"4-8","publisher":"Springer","title":"Concise computer vision","type":"book"},"uris":["http://www.mendeley.com/documents/?uuid=1d3323c6-e517-4a1f-aca2-4948aee9362a"]}],"mendeley":{"formattedCitation":"(Klette, 2014)","plainTextFormattedCitation":"(Klette, 2014)","previouslyFormattedCitation":"(Klette, 2014)"},"properties":{"noteIndex":0},"schema":"https://github.com/citation-style-language/schema/raw/master/csl-citation.json"}</w:instrText>
      </w:r>
      <w:r w:rsidR="00540AE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(Klette, 2014)</w:t>
      </w:r>
      <w:r w:rsidR="00540AE3" w:rsidRPr="00D1736D">
        <w:rPr>
          <w:rFonts w:eastAsia="Century" w:cstheme="minorHAnsi"/>
          <w:sz w:val="23"/>
          <w:szCs w:val="23"/>
          <w:lang w:bidi="en-US"/>
        </w:rPr>
        <w:fldChar w:fldCharType="end"/>
      </w:r>
      <w:r w:rsidR="00540AE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{"citationItems":[{"id":"ITEM-1","itemData":{"author":[{"dropping-particle":"","family":"Morris","given":"Tim","non-dropping-particle":"","parse-names":false,"suffix":""}],"id":"ITEM-1","issued":{"date-parts":[["2004"]]},"publisher":"Palgrave Macmillan Limited","title":"Computer Vision and Image Processing (Cornerstones of Computing)","type":"book"},"uris":["http://www.mendeley.com/documents/?uuid=92c935d1-dab2-4d8b-aec7-eee65283970a"]}],"mendeley":{"formattedCitation":"(Morris, 2004)","plainTextFormattedCitation":"(Morris, 2004)","previouslyFormattedCitation":"(Morris, 2004)"},"properties":{"noteIndex":0},"schema":"https://github.com/citation-style-language/schema/raw/master/csl-citation.json"}</w:instrText>
      </w:r>
      <w:r w:rsidR="00540AE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(Morris, 2004)</w:t>
      </w:r>
      <w:r w:rsidR="00540AE3" w:rsidRPr="00D1736D">
        <w:rPr>
          <w:rFonts w:eastAsia="Century" w:cstheme="minorHAnsi"/>
          <w:sz w:val="23"/>
          <w:szCs w:val="23"/>
          <w:lang w:bidi="en-US"/>
        </w:rPr>
        <w:fldChar w:fldCharType="end"/>
      </w:r>
      <w:r w:rsidR="00F9036E" w:rsidRPr="00D1736D">
        <w:rPr>
          <w:rFonts w:eastAsia="Century" w:cstheme="minorHAnsi"/>
          <w:sz w:val="23"/>
          <w:szCs w:val="23"/>
          <w:lang w:bidi="en-US"/>
        </w:rPr>
        <w:t>:</w:t>
      </w:r>
      <w:r w:rsidR="00540AE3" w:rsidRPr="00D1736D">
        <w:rPr>
          <w:rFonts w:eastAsia="Century" w:cstheme="minorHAnsi"/>
          <w:sz w:val="23"/>
          <w:szCs w:val="23"/>
          <w:lang w:bidi="en-US"/>
        </w:rPr>
        <w:t xml:space="preserve"> </w:t>
      </w:r>
    </w:p>
    <w:p w14:paraId="012909EE" w14:textId="2F10BA25" w:rsidR="00CE3EF7" w:rsidRPr="00D1736D" w:rsidRDefault="00CE3EF7" w:rsidP="00290C8F">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a) Image acquisition </w:t>
      </w:r>
      <w:r w:rsidR="00DF7235" w:rsidRPr="00D1736D">
        <w:rPr>
          <w:rFonts w:eastAsia="Century" w:cstheme="minorHAnsi"/>
          <w:sz w:val="23"/>
          <w:szCs w:val="23"/>
          <w:lang w:bidi="en-US"/>
        </w:rPr>
        <w:t>–</w:t>
      </w:r>
      <w:r w:rsidRPr="00D1736D">
        <w:rPr>
          <w:rFonts w:eastAsia="Century" w:cstheme="minorHAnsi"/>
          <w:sz w:val="23"/>
          <w:szCs w:val="23"/>
          <w:lang w:bidi="en-US"/>
        </w:rPr>
        <w:t xml:space="preserve"> </w:t>
      </w:r>
      <w:r w:rsidR="00DF7235" w:rsidRPr="00D1736D">
        <w:rPr>
          <w:rFonts w:eastAsia="Century" w:cstheme="minorHAnsi"/>
          <w:sz w:val="23"/>
          <w:szCs w:val="23"/>
          <w:lang w:bidi="en-US"/>
        </w:rPr>
        <w:t>an action of capturing an object using a sensor and storing the information into a matrix</w:t>
      </w:r>
      <w:r w:rsidR="00A87B73" w:rsidRPr="00D1736D">
        <w:rPr>
          <w:rFonts w:eastAsia="Century" w:cstheme="minorHAnsi"/>
          <w:sz w:val="23"/>
          <w:szCs w:val="23"/>
          <w:lang w:bidi="en-US"/>
        </w:rPr>
        <w:t xml:space="preserve"> as a raw data</w:t>
      </w:r>
      <w:ins w:id="146" w:author="Yael Edan" w:date="2019-09-22T13:11:00Z">
        <w:r w:rsidR="00290C8F">
          <w:rPr>
            <w:rFonts w:eastAsia="Century" w:cstheme="minorHAnsi"/>
            <w:sz w:val="23"/>
            <w:szCs w:val="23"/>
            <w:lang w:bidi="en-US"/>
          </w:rPr>
          <w:t>. E</w:t>
        </w:r>
      </w:ins>
      <w:del w:id="147" w:author="Yael Edan" w:date="2019-09-22T13:11:00Z">
        <w:r w:rsidR="00DF7235" w:rsidRPr="00D1736D" w:rsidDel="00290C8F">
          <w:rPr>
            <w:rFonts w:eastAsia="Century" w:cstheme="minorHAnsi"/>
            <w:sz w:val="23"/>
            <w:szCs w:val="23"/>
            <w:lang w:bidi="en-US"/>
          </w:rPr>
          <w:delText>, e</w:delText>
        </w:r>
      </w:del>
      <w:r w:rsidR="00DF7235" w:rsidRPr="00D1736D">
        <w:rPr>
          <w:rFonts w:eastAsia="Century" w:cstheme="minorHAnsi"/>
          <w:sz w:val="23"/>
          <w:szCs w:val="23"/>
          <w:lang w:bidi="en-US"/>
        </w:rPr>
        <w:t xml:space="preserve">ach cell in the matrix </w:t>
      </w:r>
      <w:r w:rsidR="006704A8" w:rsidRPr="00D1736D">
        <w:rPr>
          <w:rFonts w:eastAsia="Century" w:cstheme="minorHAnsi"/>
          <w:sz w:val="23"/>
          <w:szCs w:val="23"/>
          <w:lang w:bidi="en-US"/>
        </w:rPr>
        <w:t xml:space="preserve">is </w:t>
      </w:r>
      <w:r w:rsidR="00DF7235" w:rsidRPr="00D1736D">
        <w:rPr>
          <w:rFonts w:eastAsia="Century" w:cstheme="minorHAnsi"/>
          <w:sz w:val="23"/>
          <w:szCs w:val="23"/>
          <w:lang w:bidi="en-US"/>
        </w:rPr>
        <w:t xml:space="preserve">called </w:t>
      </w:r>
      <w:r w:rsidR="006704A8" w:rsidRPr="00D1736D">
        <w:rPr>
          <w:rFonts w:eastAsia="Century" w:cstheme="minorHAnsi"/>
          <w:sz w:val="23"/>
          <w:szCs w:val="23"/>
          <w:lang w:bidi="en-US"/>
        </w:rPr>
        <w:t xml:space="preserve">a </w:t>
      </w:r>
      <w:r w:rsidR="00DF7235" w:rsidRPr="00D1736D">
        <w:rPr>
          <w:rFonts w:eastAsia="Century" w:cstheme="minorHAnsi"/>
          <w:sz w:val="23"/>
          <w:szCs w:val="23"/>
          <w:lang w:bidi="en-US"/>
        </w:rPr>
        <w:t>pixel</w:t>
      </w:r>
      <w:r w:rsidR="007F64CB" w:rsidRPr="00D1736D">
        <w:rPr>
          <w:rFonts w:eastAsia="Century" w:cstheme="minorHAnsi"/>
          <w:sz w:val="23"/>
          <w:szCs w:val="23"/>
          <w:lang w:bidi="en-US"/>
        </w:rPr>
        <w:t>, t</w:t>
      </w:r>
      <w:r w:rsidR="00DF7235" w:rsidRPr="00D1736D">
        <w:rPr>
          <w:rFonts w:eastAsia="Century" w:cstheme="minorHAnsi"/>
          <w:sz w:val="23"/>
          <w:szCs w:val="23"/>
          <w:lang w:bidi="en-US"/>
        </w:rPr>
        <w:t>he pixel values typically correspond to light intensity in one or several spectral bands captured</w:t>
      </w:r>
      <w:r w:rsidR="00540AE3" w:rsidRPr="00D1736D">
        <w:rPr>
          <w:rFonts w:eastAsia="Century" w:cstheme="minorHAnsi"/>
          <w:sz w:val="23"/>
          <w:szCs w:val="23"/>
          <w:lang w:bidi="en-US"/>
        </w:rPr>
        <w:t xml:space="preserve"> </w:t>
      </w:r>
      <w:r w:rsidR="00540AE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{"citationItems":[{"id":"ITEM-1","itemData":{"author":[{"dropping-particle":"","family":"Floyd","given":"F","non-dropping-particle":"","parse-names":false,"suffix":""},{"dropping-particle":"","family":"Sabins","given":"J R","non-dropping-particle":"","parse-names":false,"suffix":""}],"container-title":"2nd, edition","id":"ITEM-1","issued":{"date-parts":[["1987"]]},"page":"1-12","title":"Remote sensing principles and interpretation","type":"article-journal"},"uris":["http://www.mendeley.com/documents/?uuid=3849cd64-eda6-4fb1-b930-f5faf6be0d16"]}],"mendeley":{"formattedCitation":"(Floyd &amp; Sabins, 1987)","plainTextFormattedCitation":"(Floyd &amp; Sabins, 1987)","previouslyFormattedCitation":"(Floyd &amp; Sabins, 1987)"},"properties":{"noteIndex":0},"schema":"https://github.com/citation-style-language/schema/raw/master/csl-citation.json"}</w:instrText>
      </w:r>
      <w:r w:rsidR="00540AE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(Floyd &amp; Sabins, 1987)</w:t>
      </w:r>
      <w:r w:rsidR="00540AE3" w:rsidRPr="00D1736D">
        <w:rPr>
          <w:rFonts w:eastAsia="Century" w:cstheme="minorHAnsi"/>
          <w:sz w:val="23"/>
          <w:szCs w:val="23"/>
          <w:lang w:bidi="en-US"/>
        </w:rPr>
        <w:fldChar w:fldCharType="end"/>
      </w:r>
      <w:r w:rsidR="00DF7235" w:rsidRPr="00D1736D">
        <w:rPr>
          <w:rFonts w:eastAsia="Century" w:cstheme="minorHAnsi"/>
          <w:sz w:val="23"/>
          <w:szCs w:val="23"/>
          <w:lang w:bidi="en-US"/>
        </w:rPr>
        <w:t>.</w:t>
      </w:r>
      <w:r w:rsidR="00540AE3" w:rsidRPr="00D1736D">
        <w:rPr>
          <w:rFonts w:eastAsia="Century" w:cstheme="minorHAnsi"/>
          <w:sz w:val="23"/>
          <w:szCs w:val="23"/>
          <w:lang w:bidi="en-US"/>
        </w:rPr>
        <w:t xml:space="preserve"> </w:t>
      </w:r>
    </w:p>
    <w:p w14:paraId="3B54AF8B" w14:textId="192276D5" w:rsidR="00A87B73" w:rsidRPr="00D1736D" w:rsidRDefault="00CE3EF7" w:rsidP="0023104B">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b) image </w:t>
      </w:r>
      <w:r w:rsidR="00402BE9" w:rsidRPr="00D1736D">
        <w:rPr>
          <w:rFonts w:eastAsia="Century" w:cstheme="minorHAnsi"/>
          <w:sz w:val="23"/>
          <w:szCs w:val="23"/>
          <w:lang w:bidi="en-US"/>
        </w:rPr>
        <w:t>processing</w:t>
      </w:r>
      <w:r w:rsidR="00C920F0" w:rsidRPr="00D1736D">
        <w:rPr>
          <w:rFonts w:eastAsia="Century" w:cstheme="minorHAnsi"/>
          <w:sz w:val="23"/>
          <w:szCs w:val="23"/>
          <w:lang w:bidi="en-US"/>
        </w:rPr>
        <w:t xml:space="preserve"> </w:t>
      </w:r>
      <w:r w:rsidR="00A87B73" w:rsidRPr="00D1736D">
        <w:rPr>
          <w:rFonts w:eastAsia="Century" w:cstheme="minorHAnsi"/>
          <w:sz w:val="23"/>
          <w:szCs w:val="23"/>
          <w:lang w:bidi="en-US"/>
        </w:rPr>
        <w:t>and</w:t>
      </w:r>
      <w:r w:rsidR="00402BE9" w:rsidRPr="00D1736D">
        <w:rPr>
          <w:rFonts w:eastAsia="Century" w:cstheme="minorHAnsi"/>
          <w:sz w:val="23"/>
          <w:szCs w:val="23"/>
          <w:lang w:bidi="en-US"/>
        </w:rPr>
        <w:t xml:space="preserve"> analyzing </w:t>
      </w:r>
      <w:r w:rsidR="00A87B73" w:rsidRPr="00D1736D">
        <w:rPr>
          <w:rFonts w:eastAsia="Century" w:cstheme="minorHAnsi"/>
          <w:sz w:val="23"/>
          <w:szCs w:val="23"/>
          <w:lang w:bidi="en-US"/>
        </w:rPr>
        <w:t>–image processing is a procedure that co</w:t>
      </w:r>
      <w:r w:rsidR="006704A8" w:rsidRPr="00D1736D">
        <w:rPr>
          <w:rFonts w:eastAsia="Century" w:cstheme="minorHAnsi"/>
          <w:sz w:val="23"/>
          <w:szCs w:val="23"/>
          <w:lang w:bidi="en-US"/>
        </w:rPr>
        <w:t>n</w:t>
      </w:r>
      <w:r w:rsidR="00A87B73" w:rsidRPr="00D1736D">
        <w:rPr>
          <w:rFonts w:eastAsia="Century" w:cstheme="minorHAnsi"/>
          <w:sz w:val="23"/>
          <w:szCs w:val="23"/>
          <w:lang w:bidi="en-US"/>
        </w:rPr>
        <w:t>vert</w:t>
      </w:r>
      <w:r w:rsidR="006704A8" w:rsidRPr="00D1736D">
        <w:rPr>
          <w:rFonts w:eastAsia="Century" w:cstheme="minorHAnsi"/>
          <w:sz w:val="23"/>
          <w:szCs w:val="23"/>
          <w:lang w:bidi="en-US"/>
        </w:rPr>
        <w:t>s</w:t>
      </w:r>
      <w:r w:rsidR="00A87B73" w:rsidRPr="00D1736D">
        <w:rPr>
          <w:rFonts w:eastAsia="Century" w:cstheme="minorHAnsi"/>
          <w:sz w:val="23"/>
          <w:szCs w:val="23"/>
          <w:lang w:bidi="en-US"/>
        </w:rPr>
        <w:t xml:space="preserve"> the raw data into </w:t>
      </w:r>
      <w:ins w:id="148" w:author="Yael Edan" w:date="2019-09-22T13:12:00Z">
        <w:r w:rsidR="0023104B">
          <w:rPr>
            <w:rFonts w:eastAsia="Century" w:cstheme="minorHAnsi"/>
            <w:sz w:val="23"/>
            <w:szCs w:val="23"/>
            <w:lang w:bidi="en-US"/>
          </w:rPr>
          <w:t xml:space="preserve">an </w:t>
        </w:r>
      </w:ins>
      <w:r w:rsidR="00A87B73" w:rsidRPr="00D1736D">
        <w:rPr>
          <w:rFonts w:eastAsia="Century" w:cstheme="minorHAnsi"/>
          <w:sz w:val="23"/>
          <w:szCs w:val="23"/>
          <w:lang w:bidi="en-US"/>
        </w:rPr>
        <w:t xml:space="preserve">image, while analyzing refers to several techniques to understand the image data </w:t>
      </w:r>
      <w:r w:rsidR="00A87B7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{"citationItems":[{"id":"ITEM-1","itemData":{"author":[{"dropping-particle":"","family":"Floyd","given":"F","non-dropping-particle":"","parse-names":false,"suffix":""},{"dropping-particle":"","family":"Sabins","given":"J R","non-dropping-particle":"","parse-names":false,"suffix":""}],"container-title":"2nd, edition","id":"ITEM-1","issued":{"date-parts":[["1987"]]},"page":"1-12","title":"Remote sensing principles and interpretation","type":"article-journal"},"uris":["http://www.mendeley.com/documents/?uuid=3849cd64-eda6-4fb1-b930-f5faf6be0d16"]}],"mendeley":{"formattedCitation":"(Floyd &amp; Sabins, 1987)","plainTextFormattedCitation":"(Floyd &amp; Sabins, 1987)","previouslyFormattedCitation":"(Floyd &amp; Sabins, 1987)"},"properties":{"noteIndex":0},"schema":"https://github.com/citation-style-language/schema/raw/master/csl-citation.json"}</w:instrText>
      </w:r>
      <w:r w:rsidR="00A87B7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(Floyd &amp; Sabins, 1987)</w:t>
      </w:r>
      <w:r w:rsidR="00A87B73" w:rsidRPr="00D1736D">
        <w:rPr>
          <w:rFonts w:eastAsia="Century" w:cstheme="minorHAnsi"/>
          <w:sz w:val="23"/>
          <w:szCs w:val="23"/>
          <w:lang w:bidi="en-US"/>
        </w:rPr>
        <w:fldChar w:fldCharType="end"/>
      </w:r>
      <w:r w:rsidR="00A87B73" w:rsidRPr="00D1736D">
        <w:rPr>
          <w:rFonts w:eastAsia="Century" w:cstheme="minorHAnsi"/>
          <w:sz w:val="23"/>
          <w:szCs w:val="23"/>
          <w:lang w:bidi="en-US"/>
        </w:rPr>
        <w:t>. Th</w:t>
      </w:r>
      <w:r w:rsidR="006704A8" w:rsidRPr="00D1736D">
        <w:rPr>
          <w:rFonts w:eastAsia="Century" w:cstheme="minorHAnsi"/>
          <w:sz w:val="23"/>
          <w:szCs w:val="23"/>
          <w:lang w:bidi="en-US"/>
        </w:rPr>
        <w:t>e</w:t>
      </w:r>
      <w:r w:rsidR="00A87B73" w:rsidRPr="00D1736D">
        <w:rPr>
          <w:rFonts w:eastAsia="Century" w:cstheme="minorHAnsi"/>
          <w:sz w:val="23"/>
          <w:szCs w:val="23"/>
          <w:lang w:bidi="en-US"/>
        </w:rPr>
        <w:t xml:space="preserve">se techniques </w:t>
      </w:r>
      <w:r w:rsidR="006704A8" w:rsidRPr="00D1736D">
        <w:rPr>
          <w:rFonts w:eastAsia="Century" w:cstheme="minorHAnsi"/>
          <w:sz w:val="23"/>
          <w:szCs w:val="23"/>
          <w:lang w:bidi="en-US"/>
        </w:rPr>
        <w:t>deal with</w:t>
      </w:r>
      <w:r w:rsidR="00883C9C" w:rsidRPr="00D1736D">
        <w:rPr>
          <w:rFonts w:eastAsia="Century" w:cstheme="minorHAnsi"/>
          <w:sz w:val="23"/>
          <w:szCs w:val="23"/>
          <w:lang w:bidi="en-US"/>
        </w:rPr>
        <w:t xml:space="preserve"> feature extraction,</w:t>
      </w:r>
      <w:r w:rsidR="00A87B73" w:rsidRPr="00D1736D">
        <w:rPr>
          <w:rFonts w:eastAsia="Century" w:cstheme="minorHAnsi"/>
          <w:sz w:val="23"/>
          <w:szCs w:val="23"/>
          <w:lang w:bidi="en-US"/>
        </w:rPr>
        <w:t xml:space="preserve"> extraction of regions that</w:t>
      </w:r>
      <w:r w:rsidR="00A455D1" w:rsidRPr="00D1736D">
        <w:rPr>
          <w:rFonts w:eastAsia="Century" w:cstheme="minorHAnsi"/>
          <w:sz w:val="23"/>
          <w:szCs w:val="23"/>
          <w:lang w:bidi="en-US"/>
        </w:rPr>
        <w:t xml:space="preserve"> </w:t>
      </w:r>
      <w:r w:rsidR="00A87B73" w:rsidRPr="00D1736D">
        <w:rPr>
          <w:rFonts w:eastAsia="Century" w:cstheme="minorHAnsi"/>
          <w:sz w:val="23"/>
          <w:szCs w:val="23"/>
          <w:lang w:bidi="en-US"/>
        </w:rPr>
        <w:t>differ in properties such as intensity, color, texture, or any other image statistics</w:t>
      </w:r>
      <w:r w:rsidR="00540AE3" w:rsidRPr="00D1736D">
        <w:rPr>
          <w:rFonts w:eastAsia="Century" w:cstheme="minorHAnsi"/>
          <w:sz w:val="23"/>
          <w:szCs w:val="23"/>
          <w:lang w:bidi="en-US"/>
        </w:rPr>
        <w:t xml:space="preserve"> </w:t>
      </w:r>
      <w:r w:rsidR="00796E8C"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{"citationItems":[{"id":"ITEM-1","itemData":{"author":[{"dropping-particle":"","family":"Morris","given":"Tim","non-dropping-particle":"","parse-names":false,"suffix":""}],"id":"ITEM-1","issued":{"date-parts":[["2004"]]},"publisher":"Palgrave Macmillan Limited","title":"Computer Vision and Image Processing (Cornerstones of Computing)","type":"book"},"uris":["http://www.mendeley.com/documents/?uuid=92c935d1-dab2-4d8b-aec7-eee65283970a"]}],"mendeley":{"formattedCitation":"(Morris, 2004)","plainTextFormattedCitation":"(Morris, 2004)","previouslyFormattedCitation":"(Morris, 2004)"},"properties":{"noteIndex":0},"schema":"https://github.com/citation-style-language/schema/raw/master/csl-citation.json"}</w:instrText>
      </w:r>
      <w:r w:rsidR="00796E8C"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(Morris, 2004)</w:t>
      </w:r>
      <w:r w:rsidR="00796E8C" w:rsidRPr="00D1736D">
        <w:rPr>
          <w:rFonts w:eastAsia="Century" w:cstheme="minorHAnsi"/>
          <w:sz w:val="23"/>
          <w:szCs w:val="23"/>
          <w:lang w:bidi="en-US"/>
        </w:rPr>
        <w:fldChar w:fldCharType="end"/>
      </w:r>
      <w:r w:rsidR="00D22E7B" w:rsidRPr="00D1736D">
        <w:rPr>
          <w:rFonts w:eastAsia="Century" w:cstheme="minorHAnsi"/>
          <w:sz w:val="23"/>
          <w:szCs w:val="23"/>
          <w:lang w:bidi="en-US"/>
        </w:rPr>
        <w:t xml:space="preserve">. </w:t>
      </w:r>
      <w:r w:rsidR="00883C9C" w:rsidRPr="00D1736D">
        <w:rPr>
          <w:rFonts w:eastAsia="Century" w:cstheme="minorHAnsi"/>
          <w:sz w:val="23"/>
          <w:szCs w:val="23"/>
          <w:lang w:bidi="en-US"/>
        </w:rPr>
        <w:t xml:space="preserve">The combination of </w:t>
      </w:r>
      <w:ins w:id="149" w:author="Yael Edan" w:date="2019-09-22T13:12:00Z">
        <w:r w:rsidR="0023104B">
          <w:rPr>
            <w:rFonts w:eastAsia="Century" w:cstheme="minorHAnsi"/>
            <w:sz w:val="23"/>
            <w:szCs w:val="23"/>
            <w:lang w:bidi="en-US"/>
          </w:rPr>
          <w:t>several</w:t>
        </w:r>
      </w:ins>
      <w:del w:id="150" w:author="Yael Edan" w:date="2019-09-22T13:12:00Z">
        <w:r w:rsidR="00883C9C" w:rsidRPr="00D1736D" w:rsidDel="0023104B">
          <w:rPr>
            <w:rFonts w:eastAsia="Century" w:cstheme="minorHAnsi"/>
            <w:sz w:val="23"/>
            <w:szCs w:val="23"/>
            <w:lang w:bidi="en-US"/>
          </w:rPr>
          <w:delText xml:space="preserve">a few </w:delText>
        </w:r>
      </w:del>
      <w:ins w:id="151" w:author="Yael Edan" w:date="2019-09-22T13:12:00Z">
        <w:r w:rsidR="0023104B">
          <w:rPr>
            <w:rFonts w:eastAsia="Century" w:cstheme="minorHAnsi"/>
            <w:sz w:val="23"/>
            <w:szCs w:val="23"/>
            <w:lang w:bidi="en-US"/>
          </w:rPr>
          <w:t xml:space="preserve"> </w:t>
        </w:r>
      </w:ins>
      <w:r w:rsidR="00883C9C" w:rsidRPr="00D1736D">
        <w:rPr>
          <w:rFonts w:eastAsia="Century" w:cstheme="minorHAnsi"/>
          <w:sz w:val="23"/>
          <w:szCs w:val="23"/>
          <w:lang w:bidi="en-US"/>
        </w:rPr>
        <w:t xml:space="preserve">features together </w:t>
      </w:r>
      <w:r w:rsidR="00D22E7B" w:rsidRPr="00D1736D">
        <w:rPr>
          <w:rFonts w:eastAsia="Century" w:cstheme="minorHAnsi"/>
          <w:sz w:val="23"/>
          <w:szCs w:val="23"/>
          <w:lang w:bidi="en-US"/>
        </w:rPr>
        <w:t>assist</w:t>
      </w:r>
      <w:r w:rsidR="00883C9C" w:rsidRPr="00D1736D">
        <w:rPr>
          <w:rFonts w:eastAsia="Century" w:cstheme="minorHAnsi"/>
          <w:sz w:val="23"/>
          <w:szCs w:val="23"/>
          <w:lang w:bidi="en-US"/>
        </w:rPr>
        <w:t xml:space="preserve"> to understand and interpret the image </w:t>
      </w:r>
      <w:r w:rsidR="00796E8C"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{"citationItems":[{"id":"ITEM-1","itemData":{"ISBN":"9781848829350","author":[{"dropping-particle":"","family":"Szeliski","given":"R","non-dropping-particle":"","parse-names":false,"suffix":""}],"collection-title":"Texts in Computer Science","id":"ITEM-1","issued":{"date-parts":[["2010"]]},"publisher":"Springer London","title":"Computer Vision: Algorithms and Applications","type":"book"},"uris":["http://www.mendeley.com/documents/?uuid=c5d60fee-0035-4dac-8c57-4dd7481023c6"]}],"mendeley":{"formattedCitation":"(Szeliski, 2010)","plainTextFormattedCitation":"(Szeliski, 2010)","previouslyFormattedCitation":"(Szeliski, 2010)"},"properties":{"noteIndex":0},"schema":"https://github.com/citation-style-language/schema/raw/master/csl-citation.json"}</w:instrText>
      </w:r>
      <w:r w:rsidR="00796E8C"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(Szeliski, 2010)</w:t>
      </w:r>
      <w:r w:rsidR="00796E8C" w:rsidRPr="00D1736D">
        <w:rPr>
          <w:rFonts w:eastAsia="Century" w:cstheme="minorHAnsi"/>
          <w:sz w:val="23"/>
          <w:szCs w:val="23"/>
          <w:lang w:bidi="en-US"/>
        </w:rPr>
        <w:fldChar w:fldCharType="end"/>
      </w:r>
      <w:r w:rsidR="00D22E7B" w:rsidRPr="00D1736D">
        <w:rPr>
          <w:rFonts w:eastAsia="Century" w:cstheme="minorHAnsi"/>
          <w:sz w:val="23"/>
          <w:szCs w:val="23"/>
          <w:lang w:bidi="en-US"/>
        </w:rPr>
        <w:t>. Through these features the machine vision algorithm defines an object in the image</w:t>
      </w:r>
      <w:r w:rsidR="00540AE3" w:rsidRPr="00D1736D">
        <w:rPr>
          <w:rFonts w:eastAsia="Century" w:cstheme="minorHAnsi"/>
          <w:sz w:val="23"/>
          <w:szCs w:val="23"/>
          <w:lang w:bidi="en-US"/>
        </w:rPr>
        <w:t xml:space="preserve"> </w:t>
      </w:r>
      <w:r w:rsidR="00540AE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{"citationItems":[{"id":"ITEM-1","itemData":{"author":[{"dropping-particle":"","family":"Groover","given":"Mikell P","non-dropping-particle":"","parse-names":false,"suffix":""}],"id":"ITEM-1","issued":{"date-parts":[["2007"]]},"number-of-pages":"4-6","publisher":"Prentice Hall Press","title":"Automation, production systems, and computer-integrated manufacturing","type":"book"},"uris":["http://www.mendeley.com/documents/?uuid=a7b2f4da-9749-40bc-861e-5c34ced3251f"]}],"mendeley":{"formattedCitation":"(Groover, 2007)","plainTextFormattedCitation":"(Groover, 2007)","previouslyFormattedCitation":"(Groover, 2007)"},"properties":{"noteIndex":0},"schema":"https://github.com/citation-style-language/schema/raw/master/csl-citation.json"}</w:instrText>
      </w:r>
      <w:r w:rsidR="00540AE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(Groover, 2007)</w:t>
      </w:r>
      <w:r w:rsidR="00540AE3" w:rsidRPr="00D1736D">
        <w:rPr>
          <w:rFonts w:eastAsia="Century" w:cstheme="minorHAnsi"/>
          <w:sz w:val="23"/>
          <w:szCs w:val="23"/>
          <w:lang w:bidi="en-US"/>
        </w:rPr>
        <w:fldChar w:fldCharType="end"/>
      </w:r>
      <w:r w:rsidR="00796E8C" w:rsidRPr="00D1736D">
        <w:rPr>
          <w:rFonts w:eastAsia="Century" w:cstheme="minorHAnsi"/>
          <w:sz w:val="23"/>
          <w:szCs w:val="23"/>
          <w:lang w:bidi="en-US"/>
        </w:rPr>
        <w:t>.</w:t>
      </w:r>
      <w:r w:rsidR="00540AE3" w:rsidRPr="00D1736D">
        <w:rPr>
          <w:rFonts w:eastAsia="Century" w:cstheme="minorHAnsi"/>
          <w:sz w:val="23"/>
          <w:szCs w:val="23"/>
          <w:lang w:bidi="en-US"/>
        </w:rPr>
        <w:t xml:space="preserve"> </w:t>
      </w:r>
    </w:p>
    <w:p w14:paraId="4924631C" w14:textId="4CCBBDBA" w:rsidR="000F6F7E" w:rsidRPr="00D1736D" w:rsidRDefault="00CE3EF7" w:rsidP="001D18A7">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c)</w:t>
      </w:r>
      <w:r w:rsidR="00402BE9" w:rsidRPr="00D1736D">
        <w:rPr>
          <w:rFonts w:eastAsia="Century" w:cstheme="minorHAnsi"/>
          <w:sz w:val="23"/>
          <w:szCs w:val="23"/>
          <w:lang w:bidi="en-US"/>
        </w:rPr>
        <w:t xml:space="preserve"> </w:t>
      </w:r>
      <w:r w:rsidR="00CC2CFD" w:rsidRPr="00D1736D">
        <w:rPr>
          <w:rFonts w:eastAsia="Century" w:cstheme="minorHAnsi"/>
          <w:sz w:val="23"/>
          <w:szCs w:val="23"/>
          <w:lang w:bidi="en-US"/>
        </w:rPr>
        <w:t xml:space="preserve">Image interpretation </w:t>
      </w:r>
      <w:r w:rsidR="003565C4" w:rsidRPr="00D1736D">
        <w:rPr>
          <w:rFonts w:eastAsia="Century" w:cstheme="minorHAnsi"/>
          <w:sz w:val="23"/>
          <w:szCs w:val="23"/>
          <w:lang w:bidi="en-US"/>
        </w:rPr>
        <w:t>–</w:t>
      </w:r>
      <w:r w:rsidR="00CC2CFD" w:rsidRPr="00D1736D">
        <w:rPr>
          <w:rFonts w:eastAsia="Century" w:cstheme="minorHAnsi"/>
          <w:sz w:val="23"/>
          <w:szCs w:val="23"/>
          <w:lang w:bidi="en-US"/>
        </w:rPr>
        <w:t xml:space="preserve"> </w:t>
      </w:r>
      <w:r w:rsidR="003565C4" w:rsidRPr="00D1736D">
        <w:rPr>
          <w:rFonts w:eastAsia="Century" w:cstheme="minorHAnsi"/>
          <w:sz w:val="23"/>
          <w:szCs w:val="23"/>
          <w:lang w:bidi="en-US"/>
        </w:rPr>
        <w:t xml:space="preserve">converting the image into information that is meaningful and valuable for a wide range of users. </w:t>
      </w:r>
      <w:r w:rsidR="000F6F7E" w:rsidRPr="00D1736D">
        <w:rPr>
          <w:rFonts w:eastAsia="Century" w:cstheme="minorHAnsi"/>
          <w:sz w:val="23"/>
          <w:szCs w:val="23"/>
          <w:lang w:bidi="en-US"/>
        </w:rPr>
        <w:t xml:space="preserve">One popular task of interpretation is </w:t>
      </w:r>
      <w:r w:rsidR="005B5A54" w:rsidRPr="00D1736D">
        <w:rPr>
          <w:rFonts w:eastAsia="Century" w:cstheme="minorHAnsi"/>
          <w:sz w:val="23"/>
          <w:szCs w:val="23"/>
          <w:lang w:bidi="en-US"/>
        </w:rPr>
        <w:t>recognizing</w:t>
      </w:r>
      <w:r w:rsidR="000F6F7E" w:rsidRPr="00D1736D">
        <w:rPr>
          <w:rFonts w:eastAsia="Century" w:cstheme="minorHAnsi"/>
          <w:sz w:val="23"/>
          <w:szCs w:val="23"/>
          <w:lang w:bidi="en-US"/>
        </w:rPr>
        <w:t xml:space="preserve"> the type of the objects in the image by comparing the extracted feature from the previous stage to predefined models or standard values</w:t>
      </w:r>
      <w:r w:rsidR="00540AE3" w:rsidRPr="00D1736D">
        <w:rPr>
          <w:rFonts w:eastAsia="Century" w:cstheme="minorHAnsi"/>
          <w:sz w:val="23"/>
          <w:szCs w:val="23"/>
          <w:lang w:bidi="en-US"/>
        </w:rPr>
        <w:t>.</w:t>
      </w:r>
    </w:p>
    <w:p w14:paraId="07A90C5E" w14:textId="77777777" w:rsidR="006704A8" w:rsidRPr="00D1736D" w:rsidRDefault="006704A8" w:rsidP="001D18A7">
      <w:pPr>
        <w:pStyle w:val="NoSpacing"/>
        <w:bidi w:val="0"/>
        <w:spacing w:line="276" w:lineRule="auto"/>
        <w:jc w:val="both"/>
        <w:rPr>
          <w:rFonts w:eastAsia="Century" w:cstheme="minorHAnsi"/>
          <w:sz w:val="23"/>
          <w:szCs w:val="23"/>
          <w:lang w:bidi="en-US"/>
        </w:rPr>
      </w:pPr>
    </w:p>
    <w:p w14:paraId="1F49D15F" w14:textId="0E19299F" w:rsidR="0063481D" w:rsidRPr="00D1736D" w:rsidRDefault="00D43105" w:rsidP="001D18A7">
      <w:pPr>
        <w:pStyle w:val="Heading2"/>
        <w:bidi w:val="0"/>
        <w:spacing w:line="276" w:lineRule="auto"/>
        <w:rPr>
          <w:rFonts w:asciiTheme="minorHAnsi" w:hAnsiTheme="minorHAnsi" w:cstheme="minorHAnsi"/>
        </w:rPr>
      </w:pPr>
      <w:bookmarkStart w:id="152" w:name="_Toc14857516"/>
      <w:bookmarkStart w:id="153" w:name="_Toc14857762"/>
      <w:bookmarkStart w:id="154" w:name="_Toc19806679"/>
      <w:r w:rsidRPr="00D1736D">
        <w:rPr>
          <w:rFonts w:asciiTheme="minorHAnsi" w:hAnsiTheme="minorHAnsi" w:cstheme="minorHAnsi"/>
        </w:rPr>
        <w:lastRenderedPageBreak/>
        <w:t>2.</w:t>
      </w:r>
      <w:r w:rsidR="008D5D06" w:rsidRPr="00D1736D">
        <w:rPr>
          <w:rFonts w:asciiTheme="minorHAnsi" w:hAnsiTheme="minorHAnsi" w:cstheme="minorHAnsi"/>
        </w:rPr>
        <w:t>1.</w:t>
      </w:r>
      <w:r w:rsidRPr="00D1736D">
        <w:rPr>
          <w:rFonts w:asciiTheme="minorHAnsi" w:hAnsiTheme="minorHAnsi" w:cstheme="minorHAnsi"/>
        </w:rPr>
        <w:t xml:space="preserve">2 </w:t>
      </w:r>
      <w:r w:rsidR="002F1970" w:rsidRPr="00D1736D">
        <w:rPr>
          <w:rFonts w:asciiTheme="minorHAnsi" w:hAnsiTheme="minorHAnsi" w:cstheme="minorHAnsi"/>
        </w:rPr>
        <w:t>Computer vision</w:t>
      </w:r>
      <w:r w:rsidR="0063481D" w:rsidRPr="00D1736D">
        <w:rPr>
          <w:rFonts w:asciiTheme="minorHAnsi" w:hAnsiTheme="minorHAnsi" w:cstheme="minorHAnsi"/>
        </w:rPr>
        <w:t xml:space="preserve"> in agriculture</w:t>
      </w:r>
      <w:bookmarkEnd w:id="152"/>
      <w:bookmarkEnd w:id="153"/>
      <w:bookmarkEnd w:id="154"/>
    </w:p>
    <w:p w14:paraId="0764B55F" w14:textId="09F33185" w:rsidR="00070DFB" w:rsidRPr="00D1736D" w:rsidRDefault="00646FF2" w:rsidP="000F2179">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Agriculture plays a critical role in the global economy. </w:t>
      </w:r>
      <w:ins w:id="155" w:author="Yael Edan" w:date="2019-09-22T13:12:00Z">
        <w:r w:rsidR="000F2179">
          <w:rPr>
            <w:rFonts w:eastAsia="Century" w:cstheme="minorHAnsi"/>
            <w:sz w:val="23"/>
            <w:szCs w:val="23"/>
            <w:lang w:bidi="en-US"/>
          </w:rPr>
          <w:t>W</w:t>
        </w:r>
      </w:ins>
      <w:del w:id="156" w:author="Yael Edan" w:date="2019-09-22T13:12:00Z">
        <w:r w:rsidRPr="00D1736D" w:rsidDel="000F2179">
          <w:rPr>
            <w:rFonts w:eastAsia="Century" w:cstheme="minorHAnsi"/>
            <w:sz w:val="23"/>
            <w:szCs w:val="23"/>
            <w:lang w:bidi="en-US"/>
          </w:rPr>
          <w:delText>w</w:delText>
        </w:r>
      </w:del>
      <w:r w:rsidRPr="00D1736D">
        <w:rPr>
          <w:rFonts w:eastAsia="Century" w:cstheme="minorHAnsi"/>
          <w:sz w:val="23"/>
          <w:szCs w:val="23"/>
          <w:lang w:bidi="en-US"/>
        </w:rPr>
        <w:t>ith the continuing expansion of the human population</w:t>
      </w:r>
      <w:r w:rsidR="00A94891" w:rsidRPr="00D1736D">
        <w:rPr>
          <w:rFonts w:eastAsia="Century" w:cstheme="minorHAnsi"/>
          <w:sz w:val="23"/>
          <w:szCs w:val="23"/>
          <w:lang w:bidi="en-US"/>
        </w:rPr>
        <w:t>,</w:t>
      </w:r>
      <w:r w:rsidRPr="00D1736D">
        <w:rPr>
          <w:rFonts w:eastAsia="Century" w:cstheme="minorHAnsi"/>
          <w:sz w:val="23"/>
          <w:szCs w:val="23"/>
          <w:lang w:bidi="en-US"/>
        </w:rPr>
        <w:t xml:space="preserve"> </w:t>
      </w:r>
      <w:r w:rsidR="001E10EE" w:rsidRPr="00D1736D">
        <w:rPr>
          <w:rFonts w:eastAsia="Century" w:cstheme="minorHAnsi"/>
          <w:sz w:val="23"/>
          <w:szCs w:val="23"/>
          <w:lang w:bidi="en-US"/>
        </w:rPr>
        <w:t>together with the increas</w:t>
      </w:r>
      <w:ins w:id="157" w:author="Yael Edan" w:date="2019-09-22T13:12:00Z">
        <w:r w:rsidR="000F2179">
          <w:rPr>
            <w:rFonts w:eastAsia="Century" w:cstheme="minorHAnsi"/>
            <w:sz w:val="23"/>
            <w:szCs w:val="23"/>
            <w:lang w:bidi="en-US"/>
          </w:rPr>
          <w:t>e</w:t>
        </w:r>
      </w:ins>
      <w:del w:id="158" w:author="Yael Edan" w:date="2019-09-22T13:12:00Z">
        <w:r w:rsidR="001E10EE" w:rsidRPr="00D1736D" w:rsidDel="000F2179">
          <w:rPr>
            <w:rFonts w:eastAsia="Century" w:cstheme="minorHAnsi"/>
            <w:sz w:val="23"/>
            <w:szCs w:val="23"/>
            <w:lang w:bidi="en-US"/>
          </w:rPr>
          <w:delText>ing</w:delText>
        </w:r>
      </w:del>
      <w:r w:rsidR="001E10EE" w:rsidRPr="00D1736D">
        <w:rPr>
          <w:rFonts w:eastAsia="Century" w:cstheme="minorHAnsi"/>
          <w:sz w:val="23"/>
          <w:szCs w:val="23"/>
          <w:lang w:bidi="en-US"/>
        </w:rPr>
        <w:t xml:space="preserve"> of global competition</w:t>
      </w:r>
      <w:r w:rsidR="00A94891" w:rsidRPr="00D1736D">
        <w:rPr>
          <w:rFonts w:eastAsia="Century" w:cstheme="minorHAnsi"/>
          <w:sz w:val="23"/>
          <w:szCs w:val="23"/>
          <w:lang w:bidi="en-US"/>
        </w:rPr>
        <w:t xml:space="preserve">, pressure on the agricultural system will always increase </w:t>
      </w:r>
      <w:r w:rsidR="00A94891"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{"citationItems":[{"id":"ITEM-1","itemData":{"ISSN":"14248220","abstract":"Machine learning has emerged with big data technologies and high-performance computing to create new opportunities for data intensive science in the multi-disciplinary agri-technologies domain. In this paper, we present a comprehensive review of research dedicated to applications of machine learning in agricultural production systems. The works analyzed were categorized in (a) crop management, including applications on yield prediction, disease detection, weed detection crop quality, and species recognition; (b) livestock management, including applications on animal welfare and livestock production; (c) water management; and (d) soil management. The filtering and classification of the presented articles demonstrate how agriculture will benefit from machine learning technologies. By applying machine learning to sensor data, farm management systems are evolving into real time artificial intelligence enabled programs that provide rich recommendations and insights for farmer decision support and action.","author":[{"dropping-particle":"","family":"Liakos","given":"Konstantinos G.","non-dropping-particle":"","parse-names":false,"suffix":""},{"dropping-particle":"","family":"Busato","given":"Patrizia","non-dropping-particle":"","parse-names":false,"suffix":""},{"dropping-particle":"","family":"Moshou","given":"Dimitrios","non-dropping-particle":"","parse-names":false,"suffix":""},{"dropping-particle":"","family":"Pearson","given":"Simon","non-dropping-particle":"","parse-names":false,"suffix":""},{"dropping-particle":"","family":"Bochtis","given":"Dionysis","non-dropping-particle":"","parse-names":false,"suffix":""}],"container-title":"Sensors (Switzerland)","id":"ITEM-1","issue":"8","issued":{"date-parts":[["2018"]]},"page":"1-29","title":"Machine learning in agriculture: A review","type":"article-journal","volume":"18"},"uris":["http://www.mendeley.com/documents/?uuid=2cbd13c7-bc9b-4487-99bd-5a50a071f3c8"]}],"mendeley":{"formattedCitation":"(Liakos et al., 2018)","plainTextFormattedCitation":"(Liakos et al., 2018)","previouslyFormattedCitation":"(Liakos et al., 2018)"},"properties":{"noteIndex":0},"schema":"https://github.com/citation-style-language/schema/raw/master/csl-citation.json"}</w:instrText>
      </w:r>
      <w:r w:rsidR="00A94891"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(Liakos et al., 2018)</w:t>
      </w:r>
      <w:r w:rsidR="00A94891" w:rsidRPr="00D1736D">
        <w:rPr>
          <w:rFonts w:eastAsia="Century" w:cstheme="minorHAnsi"/>
          <w:sz w:val="23"/>
          <w:szCs w:val="23"/>
          <w:lang w:bidi="en-US"/>
        </w:rPr>
        <w:fldChar w:fldCharType="end"/>
      </w:r>
      <w:r w:rsidR="00A94891" w:rsidRPr="00D1736D">
        <w:rPr>
          <w:rFonts w:eastAsia="Century" w:cstheme="minorHAnsi"/>
          <w:sz w:val="23"/>
          <w:szCs w:val="23"/>
          <w:lang w:bidi="en-US"/>
        </w:rPr>
        <w:t xml:space="preserve">. In addition, </w:t>
      </w:r>
      <w:ins w:id="159" w:author="Yael Edan" w:date="2019-09-22T13:13:00Z">
        <w:r w:rsidR="000F2179">
          <w:rPr>
            <w:rFonts w:eastAsia="Century" w:cstheme="minorHAnsi"/>
            <w:sz w:val="23"/>
            <w:szCs w:val="23"/>
            <w:lang w:bidi="en-US"/>
          </w:rPr>
          <w:t xml:space="preserve">the advance in </w:t>
        </w:r>
      </w:ins>
      <w:del w:id="160" w:author="Yael Edan" w:date="2019-09-22T13:13:00Z">
        <w:r w:rsidR="00A94891" w:rsidRPr="00D1736D" w:rsidDel="000F2179">
          <w:rPr>
            <w:rFonts w:eastAsia="Century" w:cstheme="minorHAnsi"/>
            <w:sz w:val="23"/>
            <w:szCs w:val="23"/>
            <w:lang w:bidi="en-US"/>
          </w:rPr>
          <w:delText>entering of advanced</w:delText>
        </w:r>
      </w:del>
      <w:r w:rsidR="00A94891" w:rsidRPr="00D1736D">
        <w:rPr>
          <w:rFonts w:eastAsia="Century" w:cstheme="minorHAnsi"/>
          <w:sz w:val="23"/>
          <w:szCs w:val="23"/>
          <w:lang w:bidi="en-US"/>
        </w:rPr>
        <w:t xml:space="preserve"> intelligent c</w:t>
      </w:r>
      <w:r w:rsidR="006337F6" w:rsidRPr="00D1736D">
        <w:rPr>
          <w:rFonts w:eastAsia="Century" w:cstheme="minorHAnsi"/>
          <w:sz w:val="23"/>
          <w:szCs w:val="23"/>
          <w:lang w:bidi="en-US"/>
        </w:rPr>
        <w:t>omputer technologies</w:t>
      </w:r>
      <w:r w:rsidR="00A94891" w:rsidRPr="00D1736D">
        <w:rPr>
          <w:rFonts w:eastAsia="Century" w:cstheme="minorHAnsi"/>
          <w:sz w:val="23"/>
          <w:szCs w:val="23"/>
          <w:lang w:bidi="en-US"/>
        </w:rPr>
        <w:t xml:space="preserve"> </w:t>
      </w:r>
      <w:ins w:id="161" w:author="Yael Edan" w:date="2019-09-22T13:13:00Z">
        <w:r w:rsidR="000F2179">
          <w:rPr>
            <w:rFonts w:eastAsia="Century" w:cstheme="minorHAnsi"/>
            <w:sz w:val="23"/>
            <w:szCs w:val="23"/>
            <w:lang w:bidi="en-US"/>
          </w:rPr>
          <w:t>along with</w:t>
        </w:r>
      </w:ins>
      <w:del w:id="162" w:author="Yael Edan" w:date="2019-09-22T13:13:00Z">
        <w:r w:rsidR="00A94891" w:rsidRPr="00D1736D" w:rsidDel="000F2179">
          <w:rPr>
            <w:rFonts w:eastAsia="Century" w:cstheme="minorHAnsi"/>
            <w:sz w:val="23"/>
            <w:szCs w:val="23"/>
            <w:lang w:bidi="en-US"/>
          </w:rPr>
          <w:delText>followed by h</w:delText>
        </w:r>
      </w:del>
      <w:ins w:id="163" w:author="Yael Edan" w:date="2019-09-22T13:13:00Z">
        <w:r w:rsidR="000F2179">
          <w:rPr>
            <w:rFonts w:eastAsia="Century" w:cstheme="minorHAnsi"/>
            <w:sz w:val="23"/>
            <w:szCs w:val="23"/>
            <w:lang w:bidi="en-US"/>
          </w:rPr>
          <w:t xml:space="preserve"> h</w:t>
        </w:r>
      </w:ins>
      <w:r w:rsidR="00A94891" w:rsidRPr="00D1736D">
        <w:rPr>
          <w:rFonts w:eastAsia="Century" w:cstheme="minorHAnsi"/>
          <w:sz w:val="23"/>
          <w:szCs w:val="23"/>
          <w:lang w:bidi="en-US"/>
        </w:rPr>
        <w:t>ardware cost reduction create</w:t>
      </w:r>
      <w:ins w:id="164" w:author="Yael Edan" w:date="2019-09-22T13:13:00Z">
        <w:r w:rsidR="000F2179">
          <w:rPr>
            <w:rFonts w:eastAsia="Century" w:cstheme="minorHAnsi"/>
            <w:sz w:val="23"/>
            <w:szCs w:val="23"/>
            <w:lang w:bidi="en-US"/>
          </w:rPr>
          <w:t>s</w:t>
        </w:r>
      </w:ins>
      <w:r w:rsidR="00A94891" w:rsidRPr="00D1736D">
        <w:rPr>
          <w:rFonts w:eastAsia="Century" w:cstheme="minorHAnsi"/>
          <w:sz w:val="23"/>
          <w:szCs w:val="23"/>
          <w:lang w:bidi="en-US"/>
        </w:rPr>
        <w:t xml:space="preserve"> an opportunity to automate many tasks</w:t>
      </w:r>
      <w:r w:rsidR="007435B1" w:rsidRPr="00D1736D">
        <w:rPr>
          <w:rFonts w:eastAsia="Century" w:cstheme="minorHAnsi"/>
          <w:sz w:val="23"/>
          <w:szCs w:val="23"/>
          <w:lang w:bidi="en-US"/>
        </w:rPr>
        <w:t>,</w:t>
      </w:r>
      <w:r w:rsidR="00B5444F" w:rsidRPr="00D1736D">
        <w:rPr>
          <w:rFonts w:eastAsia="Century" w:cstheme="minorHAnsi"/>
          <w:sz w:val="23"/>
          <w:szCs w:val="23"/>
          <w:lang w:bidi="en-US"/>
        </w:rPr>
        <w:t xml:space="preserve"> Applications based on</w:t>
      </w:r>
      <w:r w:rsidR="007435B1" w:rsidRPr="00D1736D">
        <w:rPr>
          <w:rFonts w:eastAsia="Century" w:cstheme="minorHAnsi"/>
          <w:sz w:val="23"/>
          <w:szCs w:val="23"/>
          <w:lang w:bidi="en-US"/>
        </w:rPr>
        <w:t xml:space="preserve"> computer vision</w:t>
      </w:r>
      <w:r w:rsidR="00B5444F" w:rsidRPr="00D1736D">
        <w:rPr>
          <w:rFonts w:eastAsia="Century" w:cstheme="minorHAnsi"/>
          <w:sz w:val="23"/>
          <w:szCs w:val="23"/>
          <w:lang w:bidi="en-US"/>
        </w:rPr>
        <w:t xml:space="preserve"> </w:t>
      </w:r>
      <w:r w:rsidR="007435B1" w:rsidRPr="00D1736D">
        <w:rPr>
          <w:rFonts w:eastAsia="Century" w:cstheme="minorHAnsi"/>
          <w:sz w:val="23"/>
          <w:szCs w:val="23"/>
          <w:lang w:bidi="en-US"/>
        </w:rPr>
        <w:t>take</w:t>
      </w:r>
      <w:del w:id="165" w:author="Yael Edan" w:date="2019-09-22T13:13:00Z">
        <w:r w:rsidR="007435B1" w:rsidRPr="00D1736D" w:rsidDel="000F2179">
          <w:rPr>
            <w:rFonts w:eastAsia="Century" w:cstheme="minorHAnsi"/>
            <w:sz w:val="23"/>
            <w:szCs w:val="23"/>
            <w:lang w:bidi="en-US"/>
          </w:rPr>
          <w:delText>s</w:delText>
        </w:r>
      </w:del>
      <w:r w:rsidR="007435B1" w:rsidRPr="00D1736D">
        <w:rPr>
          <w:rFonts w:eastAsia="Century" w:cstheme="minorHAnsi"/>
          <w:sz w:val="23"/>
          <w:szCs w:val="23"/>
          <w:lang w:bidi="en-US"/>
        </w:rPr>
        <w:t xml:space="preserve"> a significant role in those tasks </w:t>
      </w:r>
      <w:r w:rsidR="007435B1"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{"citationItems":[{"id":"ITEM-1","itemData":{"DOI":"10.1016/S0021-8634(05)80018-6","ISSN":"00218634","abstract":"Image analysis and interpretation by computers has many potential applications for guidingor controlling agricultural processes. However, research from industrial applications cannot be applied directly to agriculture because of problems such as the biological variability of objects or workpieces, and difficulty in interpreting unstructured environments. This paper describes the process of image analysis, its application to agriculture, and thegeneric problems particularly relevant to agricultural processes. Priority areas for further research are suggested. Ways of including knowledge in algorithms should be studied. Specific applications should also be studied including the practical problems of integrating image processing into larger systems. © 1991 Silsoe Research Institute.","author":[{"dropping-particle":"","family":"Tillett","given":"R. D.","non-dropping-particle":"","parse-names":false,"suffix":""}],"container-title":"Journal of Agricultural Engineering Research","id":"ITEM-1","issue":"C","issued":{"date-parts":[["1991"]]},"page":"247-258","title":"Image analysis for agricultural processes: a review of potential opportunities","type":"article-journal","volume":"50"},"uris":["http://www.mendeley.com/documents/?uuid=941bc0be-db57-469b-8a82-c0b2562614b7"]}],"mendeley":{"formattedCitation":"(Tillett, 1991)","plainTextFormattedCitation":"(Tillett, 1991)","previouslyFormattedCitation":"(Tillett, 1991)"},"properties":{"noteIndex":0},"schema":"https://github.com/citation-style-language/schema/raw/master/csl-citation.json"}</w:instrText>
      </w:r>
      <w:r w:rsidR="007435B1"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(Tillett, 1991)</w:t>
      </w:r>
      <w:r w:rsidR="007435B1" w:rsidRPr="00D1736D">
        <w:rPr>
          <w:rFonts w:eastAsia="Century" w:cstheme="minorHAnsi"/>
          <w:sz w:val="23"/>
          <w:szCs w:val="23"/>
          <w:lang w:bidi="en-US"/>
        </w:rPr>
        <w:fldChar w:fldCharType="end"/>
      </w:r>
      <w:r w:rsidR="007435B1" w:rsidRPr="00D1736D">
        <w:rPr>
          <w:rFonts w:eastAsia="Century" w:cstheme="minorHAnsi"/>
          <w:sz w:val="23"/>
          <w:szCs w:val="23"/>
          <w:lang w:bidi="en-US"/>
        </w:rPr>
        <w:t>.</w:t>
      </w:r>
      <w:r w:rsidR="00A94891" w:rsidRPr="00D1736D">
        <w:rPr>
          <w:rFonts w:eastAsia="Century" w:cstheme="minorHAnsi"/>
          <w:sz w:val="23"/>
          <w:szCs w:val="23"/>
          <w:lang w:bidi="en-US"/>
        </w:rPr>
        <w:t xml:space="preserve"> </w:t>
      </w:r>
      <w:r w:rsidR="00B5444F" w:rsidRPr="00D1736D">
        <w:rPr>
          <w:rFonts w:eastAsia="Century" w:cstheme="minorHAnsi"/>
          <w:sz w:val="23"/>
          <w:szCs w:val="23"/>
          <w:lang w:bidi="en-US"/>
        </w:rPr>
        <w:t>Applications</w:t>
      </w:r>
      <w:r w:rsidR="003E68FF">
        <w:rPr>
          <w:rFonts w:eastAsia="Century" w:cstheme="minorHAnsi"/>
          <w:sz w:val="23"/>
          <w:szCs w:val="23"/>
          <w:lang w:bidi="en-US"/>
        </w:rPr>
        <w:t xml:space="preserve"> (</w:t>
      </w:r>
      <w:ins w:id="166" w:author="Yael Edan" w:date="2019-09-22T13:13:00Z">
        <w:r w:rsidR="000F2179">
          <w:rPr>
            <w:rFonts w:eastAsia="Century" w:cstheme="minorHAnsi"/>
            <w:sz w:val="23"/>
            <w:szCs w:val="23"/>
            <w:lang w:bidi="en-US"/>
          </w:rPr>
          <w:t>F</w:t>
        </w:r>
      </w:ins>
      <w:del w:id="167" w:author="Yael Edan" w:date="2019-09-22T13:13:00Z">
        <w:r w:rsidR="003E68FF" w:rsidDel="000F2179">
          <w:rPr>
            <w:rFonts w:eastAsia="Century" w:cstheme="minorHAnsi"/>
            <w:sz w:val="23"/>
            <w:szCs w:val="23"/>
            <w:lang w:bidi="en-US"/>
          </w:rPr>
          <w:delText>f</w:delText>
        </w:r>
      </w:del>
      <w:r w:rsidR="003E68FF">
        <w:rPr>
          <w:rFonts w:eastAsia="Century" w:cstheme="minorHAnsi"/>
          <w:sz w:val="23"/>
          <w:szCs w:val="23"/>
          <w:lang w:bidi="en-US"/>
        </w:rPr>
        <w:t>igure 1)</w:t>
      </w:r>
      <w:r w:rsidR="00B5444F" w:rsidRPr="00D1736D">
        <w:rPr>
          <w:rFonts w:eastAsia="Century" w:cstheme="minorHAnsi"/>
          <w:sz w:val="23"/>
          <w:szCs w:val="23"/>
          <w:lang w:bidi="en-US"/>
        </w:rPr>
        <w:t xml:space="preserve"> such as, </w:t>
      </w:r>
      <w:r w:rsidR="007435B1" w:rsidRPr="00D1736D">
        <w:rPr>
          <w:rFonts w:eastAsia="Century" w:cstheme="minorHAnsi"/>
          <w:sz w:val="23"/>
          <w:szCs w:val="23"/>
          <w:lang w:bidi="en-US"/>
        </w:rPr>
        <w:t xml:space="preserve">(a) </w:t>
      </w:r>
      <w:r w:rsidR="007435B1" w:rsidRPr="00D1035B">
        <w:rPr>
          <w:rFonts w:eastAsia="Century" w:cstheme="minorHAnsi"/>
          <w:sz w:val="23"/>
          <w:szCs w:val="23"/>
          <w:lang w:bidi="en-US"/>
        </w:rPr>
        <w:t>crop management</w:t>
      </w:r>
      <w:r w:rsidR="00F273BB">
        <w:rPr>
          <w:rFonts w:eastAsia="Century" w:cstheme="minorHAnsi"/>
          <w:sz w:val="23"/>
          <w:szCs w:val="23"/>
          <w:lang w:bidi="en-US"/>
        </w:rPr>
        <w:t xml:space="preserve"> </w:t>
      </w:r>
      <w:r w:rsidR="00F273BB">
        <w:rPr>
          <w:rFonts w:eastAsia="Century" w:cstheme="minorHAnsi"/>
          <w:sz w:val="23"/>
          <w:szCs w:val="23"/>
          <w:lang w:bidi="en-US"/>
        </w:rPr>
        <w:fldChar w:fldCharType="begin" w:fldLock="1"/>
      </w:r>
      <w:r w:rsidR="00906472">
        <w:rPr>
          <w:rFonts w:eastAsia="Century" w:cstheme="minorHAnsi"/>
          <w:sz w:val="23"/>
          <w:szCs w:val="23"/>
          <w:lang w:bidi="en-US"/>
        </w:rPr>
        <w:instrText>ADDIN CSL_CITATION {"citationItems":[{"id":"ITEM-1","itemData":{"DOI":"10.1017/S0021859618000436","author":[{"dropping-particle":"","family":"Kamilaris","given":"A","non-dropping-particle":"","parse-names":false,"suffix":""},{"dropping-particle":"","family":"Prenafeta-Boldú","given":"F X","non-dropping-particle":"","parse-names":false,"suffix":""}],"container-title":"The Journal of Agricultural Science","id":"ITEM-1","issue":"3","issued":{"date-parts":[["2018"]]},"page":"312–322","publisher":"Cambridge University Press","title":"A review of the use of convolutional neural networks in agriculture","type":"article-journal","volume":"156"},"uris":["http://www.mendeley.com/documents/?uuid=0ebf796b-454a-4c25-9900-7e2047cf4669"]}],"mendeley":{"formattedCitation":"(Kamilaris &amp; Prenafeta-Boldú, 2018)","plainTextFormattedCitation":"(Kamilaris &amp; Prenafeta-Boldú, 2018)","previouslyFormattedCitation":"(Kamilaris &amp; Prenafeta-Boldú, 2018)"},"properties":{"noteIndex":0},"schema":"https://github.com/citation-style-language/schema/raw/master/csl-citation.json"}</w:instrText>
      </w:r>
      <w:r w:rsidR="00F273BB">
        <w:rPr>
          <w:rFonts w:eastAsia="Century" w:cstheme="minorHAnsi"/>
          <w:sz w:val="23"/>
          <w:szCs w:val="23"/>
          <w:lang w:bidi="en-US"/>
        </w:rPr>
        <w:fldChar w:fldCharType="separate"/>
      </w:r>
      <w:r w:rsidR="00906472" w:rsidRPr="00906472">
        <w:rPr>
          <w:rFonts w:eastAsia="Century" w:cstheme="minorHAnsi"/>
          <w:noProof/>
          <w:sz w:val="23"/>
          <w:szCs w:val="23"/>
          <w:lang w:bidi="en-US"/>
        </w:rPr>
        <w:t>(Kamilaris &amp; Prenafeta-Boldú, 2018)</w:t>
      </w:r>
      <w:r w:rsidR="00F273BB">
        <w:rPr>
          <w:rFonts w:eastAsia="Century" w:cstheme="minorHAnsi"/>
          <w:sz w:val="23"/>
          <w:szCs w:val="23"/>
          <w:lang w:bidi="en-US"/>
        </w:rPr>
        <w:fldChar w:fldCharType="end"/>
      </w:r>
      <w:r w:rsidR="00D1035B">
        <w:rPr>
          <w:rFonts w:eastAsia="Century" w:cstheme="minorHAnsi"/>
          <w:sz w:val="23"/>
          <w:szCs w:val="23"/>
          <w:lang w:bidi="en-US"/>
        </w:rPr>
        <w:t>,</w:t>
      </w:r>
      <w:r w:rsidR="007435B1" w:rsidRPr="00D1736D">
        <w:rPr>
          <w:rFonts w:eastAsia="Century" w:cstheme="minorHAnsi"/>
          <w:sz w:val="23"/>
          <w:szCs w:val="23"/>
          <w:lang w:bidi="en-US"/>
        </w:rPr>
        <w:t xml:space="preserve"> including applications on yield prediction, disease detection, weed detection crop quality and species recognition</w:t>
      </w:r>
      <w:r w:rsidR="00D1035B">
        <w:rPr>
          <w:rFonts w:eastAsia="Century" w:cstheme="minorHAnsi"/>
          <w:sz w:val="23"/>
          <w:szCs w:val="23"/>
          <w:lang w:bidi="en-US"/>
        </w:rPr>
        <w:t xml:space="preserve"> </w:t>
      </w:r>
      <w:r w:rsidR="00D1035B">
        <w:rPr>
          <w:rFonts w:eastAsia="Century" w:cstheme="minorHAnsi"/>
          <w:sz w:val="23"/>
          <w:szCs w:val="23"/>
          <w:lang w:bidi="en-US"/>
        </w:rPr>
        <w:fldChar w:fldCharType="begin" w:fldLock="1"/>
      </w:r>
      <w:r w:rsidR="00D1035B">
        <w:rPr>
          <w:rFonts w:eastAsia="Century" w:cstheme="minorHAnsi"/>
          <w:sz w:val="23"/>
          <w:szCs w:val="23"/>
          <w:lang w:bidi="en-US"/>
        </w:rPr>
        <w:instrText>ADDIN CSL_CITATION {"citationItems":[{"id":"ITEM-1","itemData":{"DOI":"10.3390/su8080735","ISSN":"20711050","abstract":"© 2016 by the authors; licensee MDPI, Basel, Switzerland. With the rise and development of information technology (IT) services, the amount of data generated is rapidly increasing. Data from many different places are inconsistent. Data capture, storage and analysis have major challenges. Most data analysis methods are unable to handle such large amounts of data. Many studies employ neural networks, mostly specifying the number of hidden layers and neurons according to experience or formula. Different sets of network topologies have different results, and the best network model is selected. This investigation proposes a system based on the ensemble neural network (ENN). It creates multiple network models, each with different numbers of hidden layers and neurons. A model that does not achieve the accuracy rate is discarded. The proposed system derives the weighted average of all remaining network models to improve the accuracy of the prediction. This study applies the proposed method to generate agricultural yield predictions. The agricultural production process in Taiwan is more complex than those of manufacturing or other industries. The Council of Agriculture provides agricultural forecasting primarily based on the planted area and experience to predict the yield, but without consideration of the overall planting environment. This work applies the proposed data analysis method to agriculture. The method based on ENN has a much lower error rate than traditional back-propagation neural networks, while multiple regression analysis has an error rate of 12.4%. Experimental results reveal that the ENN method is better than traditional back-propagation neural networks and multiple regression analysis.","author":[{"dropping-particle":"","family":"Kung","given":"Hsu Yang","non-dropping-particle":"","parse-names":false,"suffix":""},{"dropping-particle":"","family":"Kuo","given":"Ting Huan","non-dropping-particle":"","parse-names":false,"suffix":""},{"dropping-particle":"","family":"Chen","given":"Chi Hua","non-dropping-particle":"","parse-names":false,"suffix":""},{"dropping-particle":"","family":"Tsai","given":"Pei Yu","non-dropping-particle":"","parse-names":false,"suffix":""}],"container-title":"Sustainability (Switzerland)","id":"ITEM-1","issue":"8","issued":{"date-parts":[["2016"]]},"page":"1-11","title":"Accuracy analysis mechanism for agriculture data using the ensemble neural network method","type":"article-journal","volume":"8"},"uris":["http://www.mendeley.com/documents/?uuid=8f683967-c31a-458a-9ce0-0f85048fb74f"]}],"mendeley":{"formattedCitation":"(Kung, Kuo, Chen, &amp; Tsai, 2016)","plainTextFormattedCitation":"(Kung, Kuo, Chen, &amp; Tsai, 2016)","previouslyFormattedCitation":"(Kung, Kuo, Chen, &amp; Tsai, 2016)"},"properties":{"noteIndex":0},"schema":"https://github.com/citation-style-language/schema/raw/master/csl-citation.json"}</w:instrText>
      </w:r>
      <w:r w:rsidR="00D1035B">
        <w:rPr>
          <w:rFonts w:eastAsia="Century" w:cstheme="minorHAnsi"/>
          <w:sz w:val="23"/>
          <w:szCs w:val="23"/>
          <w:lang w:bidi="en-US"/>
        </w:rPr>
        <w:fldChar w:fldCharType="separate"/>
      </w:r>
      <w:r w:rsidR="00D1035B" w:rsidRPr="00D1035B">
        <w:rPr>
          <w:rFonts w:eastAsia="Century" w:cstheme="minorHAnsi"/>
          <w:noProof/>
          <w:sz w:val="23"/>
          <w:szCs w:val="23"/>
          <w:lang w:bidi="en-US"/>
        </w:rPr>
        <w:t>(Kung, Kuo, Chen, &amp; Tsai, 2016)</w:t>
      </w:r>
      <w:r w:rsidR="00D1035B">
        <w:rPr>
          <w:rFonts w:eastAsia="Century" w:cstheme="minorHAnsi"/>
          <w:sz w:val="23"/>
          <w:szCs w:val="23"/>
          <w:lang w:bidi="en-US"/>
        </w:rPr>
        <w:fldChar w:fldCharType="end"/>
      </w:r>
      <w:r w:rsidR="00D1035B">
        <w:rPr>
          <w:rFonts w:eastAsia="Century" w:cstheme="minorHAnsi"/>
          <w:sz w:val="23"/>
          <w:szCs w:val="23"/>
          <w:lang w:bidi="en-US"/>
        </w:rPr>
        <w:t>,</w:t>
      </w:r>
      <w:r w:rsidR="00D1035B">
        <w:rPr>
          <w:rFonts w:eastAsia="Century" w:cstheme="minorHAnsi"/>
          <w:sz w:val="23"/>
          <w:szCs w:val="23"/>
          <w:lang w:bidi="en-US"/>
        </w:rPr>
        <w:fldChar w:fldCharType="begin" w:fldLock="1"/>
      </w:r>
      <w:r w:rsidR="00D1035B">
        <w:rPr>
          <w:rFonts w:eastAsia="Century" w:cstheme="minorHAnsi"/>
          <w:sz w:val="23"/>
          <w:szCs w:val="23"/>
          <w:lang w:bidi="en-US"/>
        </w:rPr>
        <w:instrText>ADDIN CSL_CITATION {"citationItems":[{"id":"ITEM-1","itemData":{"author":[{"dropping-particle":"","family":"Ali","given":"Iftikhar","non-dropping-particle":"","parse-names":false,"suffix":""},{"dropping-particle":"","family":"Cawkwell","given":"Fiona","non-dropping-particle":"","parse-names":false,"suffix":""},{"dropping-particle":"","family":"Dwyer","given":"Edward","non-dropping-particle":"","parse-names":false,"suffix":""},{"dropping-particle":"","family":"Green","given":"Stuart","non-dropping-particle":"","parse-names":false,"suffix":""}],"container-title":"IEEE Journal of Selected Topics in Applied Earth Observations and Remote Sensing","id":"ITEM-1","issue":"7","issued":{"date-parts":[["2016"]]},"page":"3254-3264","publisher":"IEEE","title":"Modeling managed grassland biomass estimation by using multitemporal remote sensing data—A machine learning approach","type":"article-journal","volume":"10"},"uris":["http://www.mendeley.com/documents/?uuid=a6ffd786-6465-481b-9ad5-6d0c5d63bcf5"]}],"mendeley":{"formattedCitation":"(Ali, Cawkwell, Dwyer, &amp; Green, 2016)","plainTextFormattedCitation":"(Ali, Cawkwell, Dwyer, &amp; Green, 2016)","previouslyFormattedCitation":"(Ali, Cawkwell, Dwyer, &amp; Green, 2016)"},"properties":{"noteIndex":0},"schema":"https://github.com/citation-style-language/schema/raw/master/csl-citation.json"}</w:instrText>
      </w:r>
      <w:r w:rsidR="00D1035B">
        <w:rPr>
          <w:rFonts w:eastAsia="Century" w:cstheme="minorHAnsi"/>
          <w:sz w:val="23"/>
          <w:szCs w:val="23"/>
          <w:lang w:bidi="en-US"/>
        </w:rPr>
        <w:fldChar w:fldCharType="separate"/>
      </w:r>
      <w:r w:rsidR="00D1035B" w:rsidRPr="00D1035B">
        <w:rPr>
          <w:rFonts w:eastAsia="Century" w:cstheme="minorHAnsi"/>
          <w:noProof/>
          <w:sz w:val="23"/>
          <w:szCs w:val="23"/>
          <w:lang w:bidi="en-US"/>
        </w:rPr>
        <w:t>(Ali, Cawkwell, Dwyer, &amp; Green, 2016)</w:t>
      </w:r>
      <w:r w:rsidR="00D1035B">
        <w:rPr>
          <w:rFonts w:eastAsia="Century" w:cstheme="minorHAnsi"/>
          <w:sz w:val="23"/>
          <w:szCs w:val="23"/>
          <w:lang w:bidi="en-US"/>
        </w:rPr>
        <w:fldChar w:fldCharType="end"/>
      </w:r>
      <w:r w:rsidR="00D1035B" w:rsidRPr="00D1736D">
        <w:rPr>
          <w:rFonts w:eastAsia="Century" w:cstheme="minorHAnsi"/>
          <w:sz w:val="23"/>
          <w:szCs w:val="23"/>
          <w:lang w:bidi="en-US"/>
        </w:rPr>
        <w:t>,</w:t>
      </w:r>
      <w:r w:rsidR="00D1035B">
        <w:rPr>
          <w:rFonts w:eastAsia="Century" w:cstheme="minorHAnsi"/>
          <w:sz w:val="23"/>
          <w:szCs w:val="23"/>
          <w:lang w:bidi="en-US"/>
        </w:rPr>
        <w:fldChar w:fldCharType="begin" w:fldLock="1"/>
      </w:r>
      <w:r w:rsidR="00C532C5">
        <w:rPr>
          <w:rFonts w:eastAsia="Century" w:cstheme="minorHAnsi"/>
          <w:sz w:val="23"/>
          <w:szCs w:val="23"/>
          <w:lang w:bidi="en-US"/>
        </w:rPr>
        <w:instrText>ADDIN CSL_CITATION {"citationItems":[{"id":"ITEM-1","itemData":{"author":[{"dropping-particle":"","family":"Pantazi","given":"Xanthoula Eirini","non-dropping-particle":"","parse-names":false,"suffix":""},{"dropping-particle":"","family":"Moshou","given":"Dimitrios","non-dropping-particle":"","parse-names":false,"suffix":""},{"dropping-particle":"","family":"Alexandridis","given":"Thomas","non-dropping-particle":"","parse-names":false,"suffix":""},{"dropping-particle":"","family":"Whetton","given":"Rebecca L","non-dropping-particle":"","parse-names":false,"suffix":""},{"dropping-particle":"","family":"Mouazen","given":"Abdul Mounem","non-dropping-particle":"","parse-names":false,"suffix":""}],"container-title":"Computers and Electronics in Agriculture","id":"ITEM-1","issued":{"date-parts":[["2016"]]},"page":"57-65","publisher":"Elsevier","title":"Wheat yield prediction using machine learning and advanced sensing techniques","type":"article-journal","volume":"121"},"uris":["http://www.mendeley.com/documents/?uuid=d221c287-edad-402b-842e-e4765519cc95"]}],"mendeley":{"formattedCitation":"(Pantazi, Moshou, Alexandridis, Whetton, &amp; Mouazen, 2016)","plainTextFormattedCitation":"(Pantazi, Moshou, Alexandridis, Whetton, &amp; Mouazen, 2016)","previouslyFormattedCitation":"(Pantazi, Moshou, Alexandridis, Whetton, &amp; Mouazen, 2016)"},"properties":{"noteIndex":0},"schema":"https://github.com/citation-style-language/schema/raw/master/csl-citation.json"}</w:instrText>
      </w:r>
      <w:r w:rsidR="00D1035B">
        <w:rPr>
          <w:rFonts w:eastAsia="Century" w:cstheme="minorHAnsi"/>
          <w:sz w:val="23"/>
          <w:szCs w:val="23"/>
          <w:lang w:bidi="en-US"/>
        </w:rPr>
        <w:fldChar w:fldCharType="separate"/>
      </w:r>
      <w:r w:rsidR="00D1035B" w:rsidRPr="00D1035B">
        <w:rPr>
          <w:rFonts w:eastAsia="Century" w:cstheme="minorHAnsi"/>
          <w:noProof/>
          <w:sz w:val="23"/>
          <w:szCs w:val="23"/>
          <w:lang w:bidi="en-US"/>
        </w:rPr>
        <w:t>(Pantazi, Moshou, Alexandridis, Whetton, &amp; Mouazen, 2016)</w:t>
      </w:r>
      <w:r w:rsidR="00D1035B">
        <w:rPr>
          <w:rFonts w:eastAsia="Century" w:cstheme="minorHAnsi"/>
          <w:sz w:val="23"/>
          <w:szCs w:val="23"/>
          <w:lang w:bidi="en-US"/>
        </w:rPr>
        <w:fldChar w:fldCharType="end"/>
      </w:r>
      <w:r w:rsidR="00D1035B">
        <w:rPr>
          <w:rFonts w:eastAsia="Century" w:cstheme="minorHAnsi"/>
          <w:sz w:val="23"/>
          <w:szCs w:val="23"/>
          <w:lang w:bidi="en-US"/>
        </w:rPr>
        <w:t>,</w:t>
      </w:r>
      <w:r w:rsidR="007435B1" w:rsidRPr="00D1736D">
        <w:rPr>
          <w:rFonts w:eastAsia="Century" w:cstheme="minorHAnsi"/>
          <w:sz w:val="23"/>
          <w:szCs w:val="23"/>
          <w:lang w:bidi="en-US"/>
        </w:rPr>
        <w:t xml:space="preserve"> (b) livestock management, including applications on animal welfare</w:t>
      </w:r>
      <w:r w:rsidR="006975D6">
        <w:rPr>
          <w:rFonts w:eastAsia="Century" w:cstheme="minorHAnsi"/>
          <w:sz w:val="23"/>
          <w:szCs w:val="23"/>
          <w:lang w:bidi="en-US"/>
        </w:rPr>
        <w:t xml:space="preserve"> </w:t>
      </w:r>
      <w:r w:rsidR="007435B1" w:rsidRPr="00D1736D">
        <w:rPr>
          <w:rFonts w:eastAsia="Century" w:cstheme="minorHAnsi"/>
          <w:sz w:val="23"/>
          <w:szCs w:val="23"/>
          <w:lang w:bidi="en-US"/>
        </w:rPr>
        <w:t xml:space="preserve"> and livestock production</w:t>
      </w:r>
      <w:r w:rsidR="006975D6">
        <w:rPr>
          <w:rFonts w:eastAsia="Century" w:cstheme="minorHAnsi"/>
          <w:sz w:val="23"/>
          <w:szCs w:val="23"/>
          <w:lang w:bidi="en-US"/>
        </w:rPr>
        <w:t xml:space="preserve"> </w:t>
      </w:r>
      <w:r w:rsidR="006975D6">
        <w:rPr>
          <w:rFonts w:eastAsia="Century" w:cstheme="minorHAnsi"/>
          <w:sz w:val="23"/>
          <w:szCs w:val="23"/>
          <w:lang w:bidi="en-US"/>
        </w:rPr>
        <w:fldChar w:fldCharType="begin" w:fldLock="1"/>
      </w:r>
      <w:r w:rsidR="00D1035B">
        <w:rPr>
          <w:rFonts w:eastAsia="Century" w:cstheme="minorHAnsi"/>
          <w:sz w:val="23"/>
          <w:szCs w:val="23"/>
          <w:lang w:bidi="en-US"/>
        </w:rPr>
        <w:instrText>ADDIN CSL_CITATION {"citationItems":[{"id":"ITEM-1","itemData":{"author":[{"dropping-particle":"","family":"Qiao","given":"Yongliang","non-dropping-particle":"","parse-names":false,"suffix":""},{"dropping-particle":"","family":"Truman","given":"Matthew","non-dropping-particle":"","parse-names":false,"suffix":""},{"dropping-particle":"","family":"Sukkarieh","given":"Salah","non-dropping-particle":"","parse-names":false,"suffix":""}],"container-title":"Computers and Electronics in Agriculture","id":"ITEM-1","issued":{"date-parts":[["2019"]]},"page":"104958","publisher":"Elsevier","title":"Cattle segmentation and contour extraction based on Mask R-CNN for precision livestock farming","type":"article-journal","volume":"165"},"uris":["http://www.mendeley.com/documents/?uuid=76af2515-dad5-48a4-9db6-060fc4386e24"]}],"mendeley":{"formattedCitation":"(Qiao et al., 2019)","plainTextFormattedCitation":"(Qiao et al., 2019)","previouslyFormattedCitation":"(Qiao et al., 2019)"},"properties":{"noteIndex":0},"schema":"https://github.com/citation-style-language/schema/raw/master/csl-citation.json"}</w:instrText>
      </w:r>
      <w:r w:rsidR="006975D6">
        <w:rPr>
          <w:rFonts w:eastAsia="Century" w:cstheme="minorHAnsi"/>
          <w:sz w:val="23"/>
          <w:szCs w:val="23"/>
          <w:lang w:bidi="en-US"/>
        </w:rPr>
        <w:fldChar w:fldCharType="separate"/>
      </w:r>
      <w:r w:rsidR="006975D6" w:rsidRPr="006975D6">
        <w:rPr>
          <w:rFonts w:eastAsia="Century" w:cstheme="minorHAnsi"/>
          <w:noProof/>
          <w:sz w:val="23"/>
          <w:szCs w:val="23"/>
          <w:lang w:bidi="en-US"/>
        </w:rPr>
        <w:t>(Qiao et al., 2019)</w:t>
      </w:r>
      <w:r w:rsidR="006975D6">
        <w:rPr>
          <w:rFonts w:eastAsia="Century" w:cstheme="minorHAnsi"/>
          <w:sz w:val="23"/>
          <w:szCs w:val="23"/>
          <w:lang w:bidi="en-US"/>
        </w:rPr>
        <w:fldChar w:fldCharType="end"/>
      </w:r>
      <w:r w:rsidR="006975D6">
        <w:rPr>
          <w:rFonts w:eastAsia="Century" w:cstheme="minorHAnsi"/>
          <w:sz w:val="23"/>
          <w:szCs w:val="23"/>
          <w:lang w:bidi="en-US"/>
        </w:rPr>
        <w:t>,</w:t>
      </w:r>
      <w:r w:rsidR="006975D6">
        <w:rPr>
          <w:rFonts w:eastAsia="Century" w:cstheme="minorHAnsi"/>
          <w:sz w:val="23"/>
          <w:szCs w:val="23"/>
          <w:lang w:bidi="en-US"/>
        </w:rPr>
        <w:fldChar w:fldCharType="begin" w:fldLock="1"/>
      </w:r>
      <w:r w:rsidR="00D1035B">
        <w:rPr>
          <w:rFonts w:eastAsia="Century" w:cstheme="minorHAnsi"/>
          <w:sz w:val="23"/>
          <w:szCs w:val="23"/>
          <w:lang w:bidi="en-US"/>
        </w:rPr>
        <w:instrText>ADDIN CSL_CITATION {"citationItems":[{"id":"ITEM-1","itemData":{"author":[{"dropping-particle":"","family":"Hansen","given":"Mark F","non-dropping-particle":"","parse-names":false,"suffix":""},{"dropping-particle":"","family":"Smith","given":"Melvyn L","non-dropping-particle":"","parse-names":false,"suffix":""},{"dropping-particle":"","family":"Smith","given":"Lyndon N","non-dropping-particle":"","parse-names":false,"suffix":""},{"dropping-particle":"","family":"Salter","given":"Michael G","non-dropping-particle":"","parse-names":false,"suffix":""},{"dropping-particle":"","family":"Baxter","given":"Emma M","non-dropping-particle":"","parse-names":false,"suffix":""},{"dropping-particle":"","family":"Farish","given":"Marianne","non-dropping-particle":"","parse-names":false,"suffix":""},{"dropping-particle":"","family":"Grieve","given":"Bruce","non-dropping-particle":"","parse-names":false,"suffix":""}],"container-title":"Computers in Industry","id":"ITEM-1","issued":{"date-parts":[["2018"]]},"page":"145-152","publisher":"Elsevier","title":"Towards on-farm pig face recognition using convolutional neural networks","type":"article-journal","volume":"98"},"uris":["http://www.mendeley.com/documents/?uuid=633e764d-f84b-4857-9829-7f827dcaa32a"]}],"mendeley":{"formattedCitation":"(Hansen et al., 2018)","plainTextFormattedCitation":"(Hansen et al., 2018)","previouslyFormattedCitation":"(Hansen et al., 2018)"},"properties":{"noteIndex":0},"schema":"https://github.com/citation-style-language/schema/raw/master/csl-citation.json"}</w:instrText>
      </w:r>
      <w:r w:rsidR="006975D6">
        <w:rPr>
          <w:rFonts w:eastAsia="Century" w:cstheme="minorHAnsi"/>
          <w:sz w:val="23"/>
          <w:szCs w:val="23"/>
          <w:lang w:bidi="en-US"/>
        </w:rPr>
        <w:fldChar w:fldCharType="separate"/>
      </w:r>
      <w:r w:rsidR="006975D6" w:rsidRPr="006975D6">
        <w:rPr>
          <w:rFonts w:eastAsia="Century" w:cstheme="minorHAnsi"/>
          <w:noProof/>
          <w:sz w:val="23"/>
          <w:szCs w:val="23"/>
          <w:lang w:bidi="en-US"/>
        </w:rPr>
        <w:t>(Hansen et al., 2018)</w:t>
      </w:r>
      <w:r w:rsidR="006975D6">
        <w:rPr>
          <w:rFonts w:eastAsia="Century" w:cstheme="minorHAnsi"/>
          <w:sz w:val="23"/>
          <w:szCs w:val="23"/>
          <w:lang w:bidi="en-US"/>
        </w:rPr>
        <w:fldChar w:fldCharType="end"/>
      </w:r>
      <w:r w:rsidR="006975D6">
        <w:rPr>
          <w:rFonts w:eastAsia="Century" w:cstheme="minorHAnsi"/>
          <w:sz w:val="23"/>
          <w:szCs w:val="23"/>
          <w:lang w:bidi="en-US"/>
        </w:rPr>
        <w:t xml:space="preserve"> </w:t>
      </w:r>
      <w:r w:rsidR="00B5444F" w:rsidRPr="00D1736D">
        <w:rPr>
          <w:rFonts w:eastAsia="Century" w:cstheme="minorHAnsi"/>
          <w:sz w:val="23"/>
          <w:szCs w:val="23"/>
          <w:lang w:bidi="en-US"/>
        </w:rPr>
        <w:t>,</w:t>
      </w:r>
      <w:r w:rsidR="007435B1" w:rsidRPr="00D1736D">
        <w:rPr>
          <w:rFonts w:eastAsia="Century" w:cstheme="minorHAnsi"/>
          <w:sz w:val="23"/>
          <w:szCs w:val="23"/>
          <w:lang w:bidi="en-US"/>
        </w:rPr>
        <w:t xml:space="preserve"> (c) water management</w:t>
      </w:r>
      <w:r w:rsidR="006975D6">
        <w:rPr>
          <w:rFonts w:eastAsia="Century" w:cstheme="minorHAnsi"/>
          <w:sz w:val="23"/>
          <w:szCs w:val="23"/>
          <w:lang w:bidi="en-US"/>
        </w:rPr>
        <w:t xml:space="preserve"> </w:t>
      </w:r>
      <w:r w:rsidR="006975D6">
        <w:rPr>
          <w:rFonts w:eastAsia="Century" w:cstheme="minorHAnsi"/>
          <w:sz w:val="23"/>
          <w:szCs w:val="23"/>
          <w:lang w:bidi="en-US"/>
        </w:rPr>
        <w:fldChar w:fldCharType="begin" w:fldLock="1"/>
      </w:r>
      <w:r w:rsidR="00D1035B">
        <w:rPr>
          <w:rFonts w:eastAsia="Century" w:cstheme="minorHAnsi"/>
          <w:sz w:val="23"/>
          <w:szCs w:val="23"/>
          <w:lang w:bidi="en-US"/>
        </w:rPr>
        <w:instrText>ADDIN CSL_CITATION {"citationItems":[{"id":"ITEM-1","itemData":{"author":[{"dropping-particle":"","family":"Mehdizadeh","given":"Saeid","non-dropping-particle":"","parse-names":false,"suffix":""},{"dropping-particle":"","family":"Behmanesh","given":"Javad","non-dropping-particle":"","parse-names":false,"suffix":""},{"dropping-particle":"","family":"Khalili","given":"Keivan","non-dropping-particle":"","parse-names":false,"suffix":""}],"container-title":"Computers and Electronics in Agriculture","id":"ITEM-1","issued":{"date-parts":[["2017"]]},"page":"103-114","publisher":"Elsevier","title":"Using MARS, SVM, GEP and empirical equations for estimation of monthly mean reference evapotranspiration","type":"article-journal","volume":"139"},"uris":["http://www.mendeley.com/documents/?uuid=004b66a4-3131-4e6e-836b-ec2effdbf5c0"]}],"mendeley":{"formattedCitation":"(Mehdizadeh et al., 2017)","plainTextFormattedCitation":"(Mehdizadeh et al., 2017)","previouslyFormattedCitation":"(Mehdizadeh et al., 2017)"},"properties":{"noteIndex":0},"schema":"https://github.com/citation-style-language/schema/raw/master/csl-citation.json"}</w:instrText>
      </w:r>
      <w:r w:rsidR="006975D6">
        <w:rPr>
          <w:rFonts w:eastAsia="Century" w:cstheme="minorHAnsi"/>
          <w:sz w:val="23"/>
          <w:szCs w:val="23"/>
          <w:lang w:bidi="en-US"/>
        </w:rPr>
        <w:fldChar w:fldCharType="separate"/>
      </w:r>
      <w:r w:rsidR="006975D6" w:rsidRPr="006975D6">
        <w:rPr>
          <w:rFonts w:eastAsia="Century" w:cstheme="minorHAnsi"/>
          <w:noProof/>
          <w:sz w:val="23"/>
          <w:szCs w:val="23"/>
          <w:lang w:bidi="en-US"/>
        </w:rPr>
        <w:t>(Mehdizadeh et al., 2017)</w:t>
      </w:r>
      <w:r w:rsidR="006975D6">
        <w:rPr>
          <w:rFonts w:eastAsia="Century" w:cstheme="minorHAnsi"/>
          <w:sz w:val="23"/>
          <w:szCs w:val="23"/>
          <w:lang w:bidi="en-US"/>
        </w:rPr>
        <w:fldChar w:fldCharType="end"/>
      </w:r>
      <w:r w:rsidR="006975D6">
        <w:rPr>
          <w:rFonts w:eastAsia="Century" w:cstheme="minorHAnsi"/>
          <w:sz w:val="23"/>
          <w:szCs w:val="23"/>
          <w:lang w:bidi="en-US"/>
        </w:rPr>
        <w:t>,</w:t>
      </w:r>
      <w:r w:rsidR="006975D6">
        <w:rPr>
          <w:rFonts w:eastAsia="Century" w:cstheme="minorHAnsi"/>
          <w:sz w:val="23"/>
          <w:szCs w:val="23"/>
          <w:lang w:bidi="en-US"/>
        </w:rPr>
        <w:fldChar w:fldCharType="begin" w:fldLock="1"/>
      </w:r>
      <w:r w:rsidR="00D1035B">
        <w:rPr>
          <w:rFonts w:eastAsia="Century" w:cstheme="minorHAnsi"/>
          <w:sz w:val="23"/>
          <w:szCs w:val="23"/>
          <w:lang w:bidi="en-US"/>
        </w:rPr>
        <w:instrText>ADDIN CSL_CITATION {"citationItems":[{"id":"ITEM-1","itemData":{"author":[{"dropping-particle":"","family":"Feng","given":"Yu","non-dropping-particle":"","parse-names":false,"suffix":""},{"dropping-particle":"","family":"Peng","given":"Yong","non-dropping-particle":"","parse-names":false,"suffix":""},{"dropping-particle":"","family":"Cui","given":"Ningbo","non-dropping-particle":"","parse-names":false,"suffix":""},{"dropping-particle":"","family":"Gong","given":"Daozhi","non-dropping-particle":"","parse-names":false,"suffix":""},{"dropping-particle":"","family":"Zhang","given":"Kuandi","non-dropping-particle":"","parse-names":false,"suffix":""}],"container-title":"Computers and Electronics in Agriculture","id":"ITEM-1","issued":{"date-parts":[["2017"]]},"page":"71-78","publisher":"Elsevier","title":"Modeling reference evapotranspiration using extreme learning machine and generalized regression neural network only with temperature data","type":"article-journal","volume":"136"},"uris":["http://www.mendeley.com/documents/?uuid=47094333-2288-43c4-90b6-fcad6daa02ea"]}],"mendeley":{"formattedCitation":"(Feng et al., 2017)","plainTextFormattedCitation":"(Feng et al., 2017)","previouslyFormattedCitation":"(Feng et al., 2017)"},"properties":{"noteIndex":0},"schema":"https://github.com/citation-style-language/schema/raw/master/csl-citation.json"}</w:instrText>
      </w:r>
      <w:r w:rsidR="006975D6">
        <w:rPr>
          <w:rFonts w:eastAsia="Century" w:cstheme="minorHAnsi"/>
          <w:sz w:val="23"/>
          <w:szCs w:val="23"/>
          <w:lang w:bidi="en-US"/>
        </w:rPr>
        <w:fldChar w:fldCharType="separate"/>
      </w:r>
      <w:r w:rsidR="006975D6" w:rsidRPr="006975D6">
        <w:rPr>
          <w:rFonts w:eastAsia="Century" w:cstheme="minorHAnsi"/>
          <w:noProof/>
          <w:sz w:val="23"/>
          <w:szCs w:val="23"/>
          <w:lang w:bidi="en-US"/>
        </w:rPr>
        <w:t>(Feng et al., 2017)</w:t>
      </w:r>
      <w:r w:rsidR="006975D6">
        <w:rPr>
          <w:rFonts w:eastAsia="Century" w:cstheme="minorHAnsi"/>
          <w:sz w:val="23"/>
          <w:szCs w:val="23"/>
          <w:lang w:bidi="en-US"/>
        </w:rPr>
        <w:fldChar w:fldCharType="end"/>
      </w:r>
      <w:r w:rsidR="006975D6">
        <w:rPr>
          <w:rFonts w:eastAsia="Century" w:cstheme="minorHAnsi"/>
          <w:sz w:val="23"/>
          <w:szCs w:val="23"/>
          <w:lang w:bidi="en-US"/>
        </w:rPr>
        <w:t xml:space="preserve"> </w:t>
      </w:r>
      <w:r w:rsidR="007435B1" w:rsidRPr="00D1736D">
        <w:rPr>
          <w:rFonts w:eastAsia="Century" w:cstheme="minorHAnsi"/>
          <w:sz w:val="23"/>
          <w:szCs w:val="23"/>
          <w:lang w:bidi="en-US"/>
        </w:rPr>
        <w:t xml:space="preserve"> and (d) soil management</w:t>
      </w:r>
      <w:r w:rsidR="006975D6">
        <w:rPr>
          <w:rFonts w:eastAsia="Century" w:cstheme="minorHAnsi"/>
          <w:sz w:val="23"/>
          <w:szCs w:val="23"/>
          <w:lang w:bidi="en-US"/>
        </w:rPr>
        <w:t xml:space="preserve">  </w:t>
      </w:r>
      <w:r w:rsidR="006975D6">
        <w:rPr>
          <w:rFonts w:eastAsia="Century" w:cstheme="minorHAnsi"/>
          <w:sz w:val="23"/>
          <w:szCs w:val="23"/>
          <w:lang w:bidi="en-US"/>
        </w:rPr>
        <w:fldChar w:fldCharType="begin" w:fldLock="1"/>
      </w:r>
      <w:r w:rsidR="006975D6">
        <w:rPr>
          <w:rFonts w:eastAsia="Century" w:cstheme="minorHAnsi"/>
          <w:sz w:val="23"/>
          <w:szCs w:val="23"/>
          <w:lang w:bidi="en-US"/>
        </w:rPr>
        <w:instrText>ADDIN CSL_CITATION {"citationItems":[{"id":"ITEM-1","itemData":{"author":[{"dropping-particle":"","family":"Morellos","given":"Antonios","non-dropping-particle":"","parse-names":false,"suffix":""},{"dropping-particle":"","family":"Pantazi","given":"Xanthoula-Eirini","non-dropping-particle":"","parse-names":false,"suffix":""},{"dropping-particle":"","family":"Moshou","given":"Dimitrios","non-dropping-particle":"","parse-names":false,"suffix":""},{"dropping-particle":"","family":"Alexandridis","given":"Thomas","non-dropping-particle":"","parse-names":false,"suffix":""},{"dropping-particle":"","family":"Whetton","given":"Rebecca","non-dropping-particle":"","parse-names":false,"suffix":""},{"dropping-particle":"","family":"Tziotzios","given":"Georgios","non-dropping-particle":"","parse-names":false,"suffix":""},{"dropping-particle":"","family":"Wiebensohn","given":"Jens","non-dropping-particle":"","parse-names":false,"suffix":""},{"dropping-particle":"","family":"Bill","given":"Ralf","non-dropping-particle":"","parse-names":false,"suffix":""},{"dropping-particle":"","family":"Mouazen","given":"Abdul M","non-dropping-particle":"","parse-names":false,"suffix":""}],"container-title":"Biosystems Engineering","id":"ITEM-1","issued":{"date-parts":[["2016"]]},"page":"104-116","publisher":"Elsevier","title":"Machine learning based prediction of soil total nitrogen, organic carbon and moisture content by using VIS-NIR spectroscopy","type":"article-journal","volume":"152"},"uris":["http://www.mendeley.com/documents/?uuid=5dbac2a5-9e90-4849-adc8-cd955e9ed892"]}],"mendeley":{"formattedCitation":"(Morellos et al., 2016)","plainTextFormattedCitation":"(Morellos et al., 2016)","previouslyFormattedCitation":"(Morellos et al., 2016)"},"properties":{"noteIndex":0},"schema":"https://github.com/citation-style-language/schema/raw/master/csl-citation.json"}</w:instrText>
      </w:r>
      <w:r w:rsidR="006975D6">
        <w:rPr>
          <w:rFonts w:eastAsia="Century" w:cstheme="minorHAnsi"/>
          <w:sz w:val="23"/>
          <w:szCs w:val="23"/>
          <w:lang w:bidi="en-US"/>
        </w:rPr>
        <w:fldChar w:fldCharType="separate"/>
      </w:r>
      <w:r w:rsidR="006975D6" w:rsidRPr="006975D6">
        <w:rPr>
          <w:rFonts w:eastAsia="Century" w:cstheme="minorHAnsi"/>
          <w:noProof/>
          <w:sz w:val="23"/>
          <w:szCs w:val="23"/>
          <w:lang w:bidi="en-US"/>
        </w:rPr>
        <w:t>(Morellos et al., 2016)</w:t>
      </w:r>
      <w:r w:rsidR="006975D6">
        <w:rPr>
          <w:rFonts w:eastAsia="Century" w:cstheme="minorHAnsi"/>
          <w:sz w:val="23"/>
          <w:szCs w:val="23"/>
          <w:lang w:bidi="en-US"/>
        </w:rPr>
        <w:fldChar w:fldCharType="end"/>
      </w:r>
      <w:r w:rsidR="006975D6">
        <w:rPr>
          <w:rFonts w:eastAsia="Century" w:cstheme="minorHAnsi"/>
          <w:sz w:val="23"/>
          <w:szCs w:val="23"/>
          <w:lang w:bidi="en-US"/>
        </w:rPr>
        <w:t xml:space="preserve">, </w:t>
      </w:r>
      <w:r w:rsidR="006975D6">
        <w:rPr>
          <w:rFonts w:eastAsia="Century" w:cstheme="minorHAnsi"/>
          <w:sz w:val="23"/>
          <w:szCs w:val="23"/>
          <w:lang w:bidi="en-US"/>
        </w:rPr>
        <w:fldChar w:fldCharType="begin" w:fldLock="1"/>
      </w:r>
      <w:r w:rsidR="00D1035B">
        <w:rPr>
          <w:rFonts w:eastAsia="Century" w:cstheme="minorHAnsi"/>
          <w:sz w:val="23"/>
          <w:szCs w:val="23"/>
          <w:lang w:bidi="en-US"/>
        </w:rPr>
        <w:instrText>ADDIN CSL_CITATION {"citationItems":[{"id":"ITEM-1","itemData":{"author":[{"dropping-particle":"","family":"Nahvi","given":"Behnaz","non-dropping-particle":"","parse-names":false,"suffix":""},{"dropping-particle":"","family":"Habibi","given":"Jafar","non-dropping-particle":"","parse-names":false,"suffix":""},{"dropping-particle":"","family":"Mohammadi","given":"Kasra","non-dropping-particle":"","parse-names":false,"suffix":""},{"dropping-particle":"","family":"Shamshirband","given":"Shahaboddin","non-dropping-particle":"","parse-names":false,"suffix":""},{"dropping-particle":"","family":"Razgan","given":"Othman Saleh","non-dropping-particle":"Al","parse-names":false,"suffix":""}],"container-title":"Computers and Electronics in Agriculture","id":"ITEM-1","issued":{"date-parts":[["2016"]]},"page":"150-160","publisher":"Elsevier","title":"Using self-adaptive evolutionary algorithm to improve the performance of an extreme learning machine for estimating soil temperature","type":"article-journal","volume":"124"},"uris":["http://www.mendeley.com/documents/?uuid=4ee413c8-7511-4372-9179-d2f5969b69f2"]}],"mendeley":{"formattedCitation":"(Nahvi et al., 2016)","plainTextFormattedCitation":"(Nahvi et al., 2016)","previouslyFormattedCitation":"(Nahvi et al., 2016)"},"properties":{"noteIndex":0},"schema":"https://github.com/citation-style-language/schema/raw/master/csl-citation.json"}</w:instrText>
      </w:r>
      <w:r w:rsidR="006975D6">
        <w:rPr>
          <w:rFonts w:eastAsia="Century" w:cstheme="minorHAnsi"/>
          <w:sz w:val="23"/>
          <w:szCs w:val="23"/>
          <w:lang w:bidi="en-US"/>
        </w:rPr>
        <w:fldChar w:fldCharType="separate"/>
      </w:r>
      <w:r w:rsidR="006975D6" w:rsidRPr="006975D6">
        <w:rPr>
          <w:rFonts w:eastAsia="Century" w:cstheme="minorHAnsi"/>
          <w:noProof/>
          <w:sz w:val="23"/>
          <w:szCs w:val="23"/>
          <w:lang w:bidi="en-US"/>
        </w:rPr>
        <w:t>(Nahvi et al., 2016)</w:t>
      </w:r>
      <w:r w:rsidR="006975D6">
        <w:rPr>
          <w:rFonts w:eastAsia="Century" w:cstheme="minorHAnsi"/>
          <w:sz w:val="23"/>
          <w:szCs w:val="23"/>
          <w:lang w:bidi="en-US"/>
        </w:rPr>
        <w:fldChar w:fldCharType="end"/>
      </w:r>
      <w:r w:rsidR="00B5444F" w:rsidRPr="00D1736D">
        <w:rPr>
          <w:rFonts w:eastAsia="Century" w:cstheme="minorHAnsi"/>
          <w:sz w:val="23"/>
          <w:szCs w:val="23"/>
          <w:lang w:bidi="en-US"/>
        </w:rPr>
        <w:t xml:space="preserve">, were automated using computer vision </w:t>
      </w:r>
      <w:r w:rsidR="00B5444F"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{"citationItems":[{"id":"ITEM-1","itemData":{"ISSN":"14248220","abstract":"Machine learning has emerged with big data technologies and high-performance computing to create new opportunities for data intensive science in the multi-disciplinary agri-technologies domain. In this paper, we present a comprehensive review of research dedicated to applications of machine learning in agricultural production systems. The works analyzed were categorized in (a) crop management, including applications on yield prediction, disease detection, weed detection crop quality, and species recognition; (b) livestock management, including applications on animal welfare and livestock production; (c) water management; and (d) soil management. The filtering and classification of the presented articles demonstrate how agriculture will benefit from machine learning technologies. By applying machine learning to sensor data, farm management systems are evolving into real time artificial intelligence enabled programs that provide rich recommendations and insights for farmer decision support and action.","author":[{"dropping-particle":"","family":"Liakos","given":"Konstantinos G.","non-dropping-particle":"","parse-names":false,"suffix":""},{"dropping-particle":"","family":"Busato","given":"Patrizia","non-dropping-particle":"","parse-names":false,"suffix":""},{"dropping-particle":"","family":"Moshou","given":"Dimitrios","non-dropping-particle":"","parse-names":false,"suffix":""},{"dropping-particle":"","family":"Pearson","given":"Simon","non-dropping-particle":"","parse-names":false,"suffix":""},{"dropping-particle":"","family":"Bochtis","given":"Dionysis","non-dropping-particle":"","parse-names":false,"suffix":""}],"container-title":"Sensors (Switzerland)","id":"ITEM-1","issue":"8","issued":{"date-parts":[["2018"]]},"page":"1-29","title":"Machine learning in agriculture: A review","type":"article-journal","volume":"18"},"uris":["http://www.mendeley.com/documents/?uuid=2cbd13c7-bc9b-4487-99bd-5a50a071f3c8"]}],"mendeley":{"formattedCitation":"(Liakos et al., 2018)","plainTextFormattedCitation":"(Liakos et al., 2018)","previouslyFormattedCitation":"(Liakos et al., 2018)"},"properties":{"noteIndex":0},"schema":"https://github.com/citation-style-language/schema/raw/master/csl-citation.json"}</w:instrText>
      </w:r>
      <w:r w:rsidR="00B5444F"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(Liakos et al., 2018)</w:t>
      </w:r>
      <w:r w:rsidR="00B5444F" w:rsidRPr="00D1736D">
        <w:rPr>
          <w:rFonts w:eastAsia="Century" w:cstheme="minorHAnsi"/>
          <w:sz w:val="23"/>
          <w:szCs w:val="23"/>
          <w:lang w:bidi="en-US"/>
        </w:rPr>
        <w:fldChar w:fldCharType="end"/>
      </w:r>
      <w:r w:rsidR="00CA04E3" w:rsidRPr="00D1736D">
        <w:rPr>
          <w:rFonts w:eastAsia="Century" w:cstheme="minorHAnsi"/>
          <w:sz w:val="23"/>
          <w:szCs w:val="23"/>
          <w:lang w:bidi="en-US"/>
        </w:rPr>
        <w:t>.</w:t>
      </w:r>
    </w:p>
    <w:p w14:paraId="52C6FA44" w14:textId="77777777" w:rsidR="00780A30" w:rsidRPr="00D1736D" w:rsidRDefault="009976C2" w:rsidP="001D18A7">
      <w:pPr>
        <w:pStyle w:val="NoSpacing"/>
        <w:keepNext/>
        <w:bidi w:val="0"/>
        <w:spacing w:line="276" w:lineRule="auto"/>
        <w:rPr>
          <w:rFonts w:cstheme="minorHAnsi"/>
        </w:rPr>
      </w:pPr>
      <w:r w:rsidRPr="00D1736D">
        <w:rPr>
          <w:rFonts w:eastAsia="Century" w:cstheme="minorHAnsi"/>
          <w:noProof/>
          <w:sz w:val="23"/>
          <w:szCs w:val="23"/>
          <w:rtl/>
        </w:rPr>
        <w:drawing>
          <wp:inline distT="0" distB="0" distL="0" distR="0" wp14:anchorId="624F2904" wp14:editId="7FC5D4C2">
            <wp:extent cx="5479915" cy="2718475"/>
            <wp:effectExtent l="0" t="57150" r="0" b="6286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272F6E1" w14:textId="3D588129" w:rsidR="009976C2" w:rsidRPr="00D1736D" w:rsidRDefault="00780A30" w:rsidP="001D18A7">
      <w:pPr>
        <w:pStyle w:val="Caption"/>
        <w:bidi w:val="0"/>
        <w:rPr>
          <w:rFonts w:eastAsia="Century"/>
          <w:sz w:val="23"/>
          <w:szCs w:val="23"/>
          <w:rtl/>
        </w:rPr>
      </w:pPr>
      <w:bookmarkStart w:id="168" w:name="_Toc18444125"/>
      <w:bookmarkStart w:id="169" w:name="_Toc18444279"/>
      <w:r w:rsidRPr="00D1736D">
        <w:rPr>
          <w:rFonts w:eastAsia="Century"/>
          <w:sz w:val="23"/>
          <w:szCs w:val="23"/>
        </w:rPr>
        <w:t xml:space="preserve">Figure </w:t>
      </w:r>
      <w:r w:rsidRPr="00D1736D">
        <w:rPr>
          <w:rFonts w:eastAsia="Century"/>
          <w:sz w:val="23"/>
          <w:szCs w:val="23"/>
          <w:rtl/>
        </w:rPr>
        <w:fldChar w:fldCharType="begin"/>
      </w:r>
      <w:r w:rsidRPr="00D1736D">
        <w:rPr>
          <w:rFonts w:eastAsia="Century"/>
          <w:sz w:val="23"/>
          <w:szCs w:val="23"/>
          <w:rtl/>
        </w:rPr>
        <w:instrText xml:space="preserve"> </w:instrText>
      </w:r>
      <w:r w:rsidRPr="00D1736D">
        <w:rPr>
          <w:rFonts w:eastAsia="Century"/>
          <w:sz w:val="23"/>
          <w:szCs w:val="23"/>
        </w:rPr>
        <w:instrText>SEQ</w:instrText>
      </w:r>
      <w:r w:rsidRPr="00D1736D">
        <w:rPr>
          <w:rFonts w:eastAsia="Century"/>
          <w:sz w:val="23"/>
          <w:szCs w:val="23"/>
          <w:rtl/>
        </w:rPr>
        <w:instrText xml:space="preserve"> </w:instrText>
      </w:r>
      <w:r w:rsidRPr="00D1736D">
        <w:rPr>
          <w:rFonts w:eastAsia="Century"/>
          <w:sz w:val="23"/>
          <w:szCs w:val="23"/>
        </w:rPr>
        <w:instrText>Figure \* ARABIC</w:instrText>
      </w:r>
      <w:r w:rsidRPr="00D1736D">
        <w:rPr>
          <w:rFonts w:eastAsia="Century"/>
          <w:sz w:val="23"/>
          <w:szCs w:val="23"/>
          <w:rtl/>
        </w:rPr>
        <w:instrText xml:space="preserve"> </w:instrText>
      </w:r>
      <w:r w:rsidRPr="00D1736D">
        <w:rPr>
          <w:rFonts w:eastAsia="Century"/>
          <w:sz w:val="23"/>
          <w:szCs w:val="23"/>
          <w:rtl/>
        </w:rPr>
        <w:fldChar w:fldCharType="separate"/>
      </w:r>
      <w:r w:rsidR="00AD6620" w:rsidRPr="00D1736D">
        <w:rPr>
          <w:rFonts w:eastAsia="Century"/>
          <w:noProof/>
          <w:sz w:val="23"/>
          <w:szCs w:val="23"/>
          <w:rtl/>
        </w:rPr>
        <w:t>1</w:t>
      </w:r>
      <w:r w:rsidRPr="00D1736D">
        <w:rPr>
          <w:rFonts w:eastAsia="Century"/>
          <w:sz w:val="23"/>
          <w:szCs w:val="23"/>
          <w:rtl/>
        </w:rPr>
        <w:fldChar w:fldCharType="end"/>
      </w:r>
      <w:r w:rsidRPr="00D1736D">
        <w:rPr>
          <w:rFonts w:eastAsia="Century"/>
          <w:sz w:val="23"/>
          <w:szCs w:val="23"/>
        </w:rPr>
        <w:t xml:space="preserve"> - Computer vision application</w:t>
      </w:r>
      <w:ins w:id="170" w:author="Yael Edan" w:date="2019-09-22T13:13:00Z">
        <w:r w:rsidR="000F2179">
          <w:rPr>
            <w:rFonts w:eastAsia="Century"/>
            <w:sz w:val="23"/>
            <w:szCs w:val="23"/>
          </w:rPr>
          <w:t>s</w:t>
        </w:r>
      </w:ins>
      <w:r w:rsidRPr="00D1736D">
        <w:rPr>
          <w:rFonts w:eastAsia="Century"/>
          <w:sz w:val="23"/>
          <w:szCs w:val="23"/>
        </w:rPr>
        <w:t xml:space="preserve"> in agriculture</w:t>
      </w:r>
      <w:r w:rsidR="006975D6">
        <w:rPr>
          <w:rFonts w:eastAsia="Century"/>
          <w:sz w:val="23"/>
          <w:szCs w:val="23"/>
        </w:rPr>
        <w:t xml:space="preserve"> </w:t>
      </w:r>
      <w:r w:rsidR="006975D6" w:rsidRPr="00D1736D">
        <w:rPr>
          <w:rFonts w:eastAsia="Century"/>
          <w:sz w:val="23"/>
          <w:szCs w:val="23"/>
          <w:lang w:bidi="en-US"/>
        </w:rPr>
        <w:fldChar w:fldCharType="begin" w:fldLock="1"/>
      </w:r>
      <w:r w:rsidR="006975D6" w:rsidRPr="00D1736D">
        <w:rPr>
          <w:rFonts w:eastAsia="Century"/>
          <w:sz w:val="23"/>
          <w:szCs w:val="23"/>
          <w:lang w:bidi="en-US"/>
        </w:rPr>
        <w:instrText>ADDIN CSL_CITATION {"citationItems":[{"id":"ITEM-1","itemData":{"ISSN":"14248220","abstract":"Machine learning has emerged with big data technologies and high-performance computing to create new opportunities for data intensive science in the multi-disciplinary agri-technologies domain. In this paper, we present a comprehensive review of research dedicated to applications of machine learning in agricultural production systems. The works analyzed were categorized in (a) crop management, including applications on yield prediction, disease detection, weed detection crop quality, and species recognition; (b) livestock management, including applications on animal welfare and livestock production; (c) water management; and (d) soil management. The filtering and classification of the presented articles demonstrate how agriculture will benefit from machine learning technologies. By applying machine learning to sensor data, farm management systems are evolving into real time artificial intelligence enabled programs that provide rich recommendations and insights for farmer decision support and action.","author":[{"dropping-particle":"","family":"Liakos","given":"Konstantinos G.","non-dropping-particle":"","parse-names":false,"suffix":""},{"dropping-particle":"","family":"Busato","given":"Patrizia","non-dropping-particle":"","parse-names":false,"suffix":""},{"dropping-particle":"","family":"Moshou","given":"Dimitrios","non-dropping-particle":"","parse-names":false,"suffix":""},{"dropping-particle":"","family":"Pearson","given":"Simon","non-dropping-particle":"","parse-names":false,"suffix":""},{"dropping-particle":"","family":"Bochtis","given":"Dionysis","non-dropping-particle":"","parse-names":false,"suffix":""}],"container-title":"Sensors (Switzerland)","id":"ITEM-1","issue":"8","issued":{"date-parts":[["2018"]]},"page":"1-29","title":"Machine learning in agriculture: A review","type":"article-journal","volume":"18"},"uris":["http://www.mendeley.com/documents/?uuid=2cbd13c7-bc9b-4487-99bd-5a50a071f3c8"]}],"mendeley":{"formattedCitation":"(Liakos et al., 2018)","plainTextFormattedCitation":"(Liakos et al., 2018)","previouslyFormattedCitation":"(Liakos et al., 2018)"},"properties":{"noteIndex":0},"schema":"https://github.com/citation-style-language/schema/raw/master/csl-citation.json"}</w:instrText>
      </w:r>
      <w:r w:rsidR="006975D6" w:rsidRPr="00D1736D">
        <w:rPr>
          <w:rFonts w:eastAsia="Century"/>
          <w:sz w:val="23"/>
          <w:szCs w:val="23"/>
          <w:lang w:bidi="en-US"/>
        </w:rPr>
        <w:fldChar w:fldCharType="separate"/>
      </w:r>
      <w:r w:rsidR="006975D6" w:rsidRPr="00D1736D">
        <w:rPr>
          <w:rFonts w:eastAsia="Century"/>
          <w:noProof/>
          <w:sz w:val="23"/>
          <w:szCs w:val="23"/>
          <w:lang w:bidi="en-US"/>
        </w:rPr>
        <w:t>(Liakos et al., 2018)</w:t>
      </w:r>
      <w:bookmarkEnd w:id="168"/>
      <w:bookmarkEnd w:id="169"/>
      <w:r w:rsidR="006975D6" w:rsidRPr="00D1736D">
        <w:rPr>
          <w:rFonts w:eastAsia="Century"/>
          <w:sz w:val="23"/>
          <w:szCs w:val="23"/>
          <w:lang w:bidi="en-US"/>
        </w:rPr>
        <w:fldChar w:fldCharType="end"/>
      </w:r>
    </w:p>
    <w:p w14:paraId="60231978" w14:textId="12D86539" w:rsidR="002B2B9B" w:rsidRPr="00D1736D" w:rsidRDefault="002B2B9B" w:rsidP="000F2179">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Despite many years of research of computer vision in agricultural environments, there are still many problems that hinder implementation of agricultural applications</w:t>
      </w:r>
      <w:r w:rsidR="00EF0E7F" w:rsidRPr="00D1736D">
        <w:rPr>
          <w:rFonts w:eastAsia="Century" w:cstheme="minorHAnsi"/>
          <w:sz w:val="23"/>
          <w:szCs w:val="23"/>
          <w:lang w:bidi="en-US"/>
        </w:rPr>
        <w:t xml:space="preserve"> </w:t>
      </w:r>
      <w:r w:rsidR="00EF0E7F"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{"citationItems":[{"id":"ITEM-1","itemData":{"ISSN":"01681699","abstract":"This paper reviews the research and development of machine vision systems for fruit detection and localization for robotic harvesting and/or crop-load estimation of specialty tree crops including apples, pears, and citrus. Variable lighting condition, occlusions, and clustering are some of the important issues needed to be addressed for accurate detection and localization of fruit in orchard environment. To address these issues, various techniques have been investigated using different types of sensors and their combinations as well as with different image processing techniques. This paper summarizes various techniques and their advantages and disadvantages in detecting fruit in plant or tree canopies. The paper also summarizes the sensors and systems developed and used by researchers to localize fruit as well as the potential and limitations of those systems. Finally, major challenges for the successful application of machine vision system for robotic fruit harvesting and crop-load estimation, and potential future directions for research and development are discussed.","author":[{"dropping-particle":"","family":"Gongal","given":"A.","non-dropping-particle":"","parse-names":false,"suffix":""},{"dropping-particle":"","family":"Amatya","given":"S.","non-dropping-particle":"","parse-names":false,"suffix":""},{"dropping-particle":"","family":"Karkee","given":"M.","non-dropping-particle":"","parse-names":false,"suffix":""},{"dropping-particle":"","family":"Zhang","given":"Q.","non-dropping-particle":"","parse-names":false,"suffix":""},{"dropping-particle":"","family":"Lewis","given":"K.","non-dropping-particle":"","parse-names":false,"suffix":""}],"container-title":"Computers and Electronics in Agriculture","id":"ITEM-1","issued":{"date-parts":[["2015"]]},"page":"8-19","publisher":"Elsevier B.V.","title":"Sensors and systems for fruit detection and localization: A review","type":"article-journal","volume":"116"},"uris":["http://www.mendeley.com/documents/?uuid=f034186f-2fa0-41e7-802d-afbc13ce6d8a"]}],"mendeley":{"formattedCitation":"(Gongal et al., 2015)","plainTextFormattedCitation":"(Gongal et al., 2015)","previouslyFormattedCitation":"(Gongal et al., 2015)"},"properties":{"noteIndex":0},"schema":"https://github.com/citation-style-language/schema/raw/master/csl-citation.json"}</w:instrText>
      </w:r>
      <w:r w:rsidR="00EF0E7F"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(Gongal et al., 2015)</w:t>
      </w:r>
      <w:r w:rsidR="00EF0E7F" w:rsidRPr="00D1736D">
        <w:rPr>
          <w:rFonts w:eastAsia="Century" w:cstheme="minorHAnsi"/>
          <w:sz w:val="23"/>
          <w:szCs w:val="23"/>
          <w:lang w:bidi="en-US"/>
        </w:rPr>
        <w:fldChar w:fldCharType="end"/>
      </w:r>
      <w:r w:rsidR="00C532C5">
        <w:rPr>
          <w:rFonts w:eastAsia="Century" w:cstheme="minorHAnsi"/>
          <w:sz w:val="23"/>
          <w:szCs w:val="23"/>
          <w:lang w:bidi="en-US"/>
        </w:rPr>
        <w:t>,</w:t>
      </w:r>
      <w:ins w:id="171" w:author="Yael Edan" w:date="2019-09-22T13:14:00Z">
        <w:r w:rsidR="000F2179">
          <w:rPr>
            <w:rFonts w:eastAsia="Century" w:cstheme="minorHAnsi"/>
            <w:sz w:val="23"/>
            <w:szCs w:val="23"/>
            <w:lang w:bidi="en-US"/>
          </w:rPr>
          <w:t xml:space="preserve"> </w:t>
        </w:r>
      </w:ins>
      <w:r w:rsidR="00C532C5">
        <w:rPr>
          <w:rFonts w:eastAsia="Century" w:cstheme="minorHAnsi"/>
          <w:sz w:val="23"/>
          <w:szCs w:val="23"/>
          <w:lang w:bidi="en-US"/>
        </w:rPr>
        <w:fldChar w:fldCharType="begin" w:fldLock="1"/>
      </w:r>
      <w:r w:rsidR="00C532C5">
        <w:rPr>
          <w:rFonts w:eastAsia="Century" w:cstheme="minorHAnsi"/>
          <w:sz w:val="23"/>
          <w:szCs w:val="23"/>
          <w:lang w:bidi="en-US"/>
        </w:rPr>
        <w:instrText>ADDIN CSL_CITATION {"citationItems":[{"id":"ITEM-1","itemData":{"author":[{"dropping-particle":"","family":"Lobell","given":"David B","non-dropping-particle":"","parse-names":false,"suffix":""},{"dropping-particle":"","family":"Cassman","given":"Kenneth G","non-dropping-particle":"","parse-names":false,"suffix":""},{"dropping-particle":"","family":"Field","given":"Christopher B","non-dropping-particle":"","parse-names":false,"suffix":""}],"container-title":"Annual review of environment and resources","id":"ITEM-1","issued":{"date-parts":[["2009"]]},"page":"179-204","publisher":"Annual Reviews","title":"Crop yield gaps: their importance, magnitudes, and causes","type":"article-journal","volume":"34"},"uris":["http://www.mendeley.com/documents/?uuid=857c6fa2-1650-41f5-9457-c0c3568c5dac"]}],"mendeley":{"formattedCitation":"(Lobell et al., 2009)","plainTextFormattedCitation":"(Lobell et al., 2009)","previouslyFormattedCitation":"(Lobell et al., 2009)"},"properties":{"noteIndex":0},"schema":"https://github.com/citation-style-language/schema/raw/master/csl-citation.json"}</w:instrText>
      </w:r>
      <w:r w:rsidR="00C532C5">
        <w:rPr>
          <w:rFonts w:eastAsia="Century" w:cstheme="minorHAnsi"/>
          <w:sz w:val="23"/>
          <w:szCs w:val="23"/>
          <w:lang w:bidi="en-US"/>
        </w:rPr>
        <w:fldChar w:fldCharType="separate"/>
      </w:r>
      <w:r w:rsidR="00C532C5" w:rsidRPr="00C532C5">
        <w:rPr>
          <w:rFonts w:eastAsia="Century" w:cstheme="minorHAnsi"/>
          <w:noProof/>
          <w:sz w:val="23"/>
          <w:szCs w:val="23"/>
          <w:lang w:bidi="en-US"/>
        </w:rPr>
        <w:t>(Lobell et al., 2009)</w:t>
      </w:r>
      <w:r w:rsidR="00C532C5">
        <w:rPr>
          <w:rFonts w:eastAsia="Century" w:cstheme="minorHAnsi"/>
          <w:sz w:val="23"/>
          <w:szCs w:val="23"/>
          <w:lang w:bidi="en-US"/>
        </w:rPr>
        <w:fldChar w:fldCharType="end"/>
      </w:r>
      <w:r w:rsidR="00C532C5">
        <w:rPr>
          <w:rFonts w:eastAsia="Century" w:cstheme="minorHAnsi"/>
          <w:sz w:val="23"/>
          <w:szCs w:val="23"/>
          <w:lang w:bidi="en-US"/>
        </w:rPr>
        <w:t>,</w:t>
      </w:r>
      <w:ins w:id="172" w:author="Yael Edan" w:date="2019-09-22T13:14:00Z">
        <w:r w:rsidR="000F2179">
          <w:rPr>
            <w:rFonts w:eastAsia="Century" w:cstheme="minorHAnsi"/>
            <w:sz w:val="23"/>
            <w:szCs w:val="23"/>
            <w:lang w:bidi="en-US"/>
          </w:rPr>
          <w:t xml:space="preserve"> </w:t>
        </w:r>
      </w:ins>
      <w:r w:rsidR="00C532C5">
        <w:rPr>
          <w:rFonts w:eastAsia="Century" w:cstheme="minorHAnsi"/>
          <w:sz w:val="23"/>
          <w:szCs w:val="23"/>
          <w:lang w:bidi="en-US"/>
        </w:rPr>
        <w:fldChar w:fldCharType="begin" w:fldLock="1"/>
      </w:r>
      <w:r w:rsidR="00C532C5">
        <w:rPr>
          <w:rFonts w:eastAsia="Century" w:cstheme="minorHAnsi"/>
          <w:sz w:val="23"/>
          <w:szCs w:val="23"/>
          <w:lang w:bidi="en-US"/>
        </w:rPr>
        <w:instrText>ADDIN CSL_CITATION {"citationItems":[{"id":"ITEM-1","itemData":{"author":[{"dropping-particle":"","family":"Pereira","given":"Carlos S","non-dropping-particle":"","parse-names":false,"suffix":""},{"dropping-particle":"","family":"Morais","given":"Raul","non-dropping-particle":"","parse-names":false,"suffix":""},{"dropping-particle":"","family":"Reis","given":"Manuel J C S","non-dropping-particle":"","parse-names":false,"suffix":""}],"container-title":"2017 Intelligent Systems Conference (IntelliSys)","id":"ITEM-1","issued":{"date-parts":[["2017"]]},"page":"566-575","title":"Recent advances in image processing techniques for automated harvesting purposes: a review","type":"paper-conference"},"uris":["http://www.mendeley.com/documents/?uuid=f424576c-0717-433c-b702-c2f2b3f73107"]}],"mendeley":{"formattedCitation":"(Pereira et al., 2017)","plainTextFormattedCitation":"(Pereira et al., 2017)","previouslyFormattedCitation":"(Pereira et al., 2017)"},"properties":{"noteIndex":0},"schema":"https://github.com/citation-style-language/schema/raw/master/csl-citation.json"}</w:instrText>
      </w:r>
      <w:r w:rsidR="00C532C5">
        <w:rPr>
          <w:rFonts w:eastAsia="Century" w:cstheme="minorHAnsi"/>
          <w:sz w:val="23"/>
          <w:szCs w:val="23"/>
          <w:lang w:bidi="en-US"/>
        </w:rPr>
        <w:fldChar w:fldCharType="separate"/>
      </w:r>
      <w:r w:rsidR="00C532C5" w:rsidRPr="00C532C5">
        <w:rPr>
          <w:rFonts w:eastAsia="Century" w:cstheme="minorHAnsi"/>
          <w:noProof/>
          <w:sz w:val="23"/>
          <w:szCs w:val="23"/>
          <w:lang w:bidi="en-US"/>
        </w:rPr>
        <w:t>(Pereira et al., 2017)</w:t>
      </w:r>
      <w:r w:rsidR="00C532C5">
        <w:rPr>
          <w:rFonts w:eastAsia="Century" w:cstheme="minorHAnsi"/>
          <w:sz w:val="23"/>
          <w:szCs w:val="23"/>
          <w:lang w:bidi="en-US"/>
        </w:rPr>
        <w:fldChar w:fldCharType="end"/>
      </w:r>
      <w:r w:rsidRPr="00D1736D">
        <w:rPr>
          <w:rFonts w:eastAsia="Century" w:cstheme="minorHAnsi"/>
          <w:sz w:val="23"/>
          <w:szCs w:val="23"/>
          <w:lang w:bidi="en-US"/>
        </w:rPr>
        <w:t>. The highly variable and unstructured outdoor environment with changing illumination conditions and obstructions, along with the complex plant structure and variable product shape</w:t>
      </w:r>
      <w:ins w:id="173" w:author="Yael Edan" w:date="2019-09-22T13:14:00Z">
        <w:r w:rsidR="000F2179">
          <w:rPr>
            <w:rFonts w:eastAsia="Century" w:cstheme="minorHAnsi"/>
            <w:sz w:val="23"/>
            <w:szCs w:val="23"/>
            <w:lang w:bidi="en-US"/>
          </w:rPr>
          <w:t>, size, color, texture and location</w:t>
        </w:r>
      </w:ins>
      <w:del w:id="174" w:author="Yael Edan" w:date="2019-09-22T13:14:00Z">
        <w:r w:rsidRPr="00D1736D" w:rsidDel="000F2179">
          <w:rPr>
            <w:rFonts w:eastAsia="Century" w:cstheme="minorHAnsi"/>
            <w:sz w:val="23"/>
            <w:szCs w:val="23"/>
            <w:lang w:bidi="en-US"/>
          </w:rPr>
          <w:delText xml:space="preserve"> and size</w:delText>
        </w:r>
      </w:del>
      <w:r w:rsidRPr="00D1736D">
        <w:rPr>
          <w:rFonts w:eastAsia="Century" w:cstheme="minorHAnsi"/>
          <w:sz w:val="23"/>
          <w:szCs w:val="23"/>
          <w:lang w:bidi="en-US"/>
        </w:rPr>
        <w:t xml:space="preserve"> make it hard to find a global solution to the detection of objects in the complex agricultural environment</w:t>
      </w:r>
      <w:r w:rsidR="00512908" w:rsidRPr="00D1736D">
        <w:rPr>
          <w:rFonts w:eastAsia="Century" w:cstheme="minorHAnsi"/>
          <w:sz w:val="23"/>
          <w:szCs w:val="23"/>
          <w:lang w:bidi="en-US"/>
        </w:rPr>
        <w:t xml:space="preserve"> </w:t>
      </w:r>
      <w:r w:rsidR="00500BE6"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{"citationItems":[{"id":"ITEM-1","itemData":{"ISSN":"01681699","abstract":"This paper reviews the research and development of machine vision systems for fruit detection and localization for robotic harvesting and/or crop-load estimation of specialty tree crops including apples, pears, and citrus. Variable lighting condition, occlusions, and clustering are some of the important issues needed to be addressed for accurate detection and localization of fruit in orchard environment. To address these issues, various techniques have been investigated using different types of sensors and their combinations as well as with different image processing techniques. This paper summarizes various techniques and their advantages and disadvantages in detecting fruit in plant or tree canopies. The paper also summarizes the sensors and systems developed and used by researchers to localize fruit as well as the potential and limitations of those systems. Finally, major challenges for the successful application of machine vision system for robotic fruit harvesting and crop-load estimation, and potential future directions for research and development are discussed.","author":[{"dropping-particle":"","family":"Gongal","given":"A.","non-dropping-particle":"","parse-names":false,"suffix":""},{"dropping-particle":"","family":"Amatya","given":"S.","non-dropping-particle":"","parse-names":false,"suffix":""},{"dropping-particle":"","family":"Karkee","given":"M.","non-dropping-particle":"","parse-names":false,"suffix":""},{"dropping-particle":"","family":"Zhang","given":"Q.","non-dropping-particle":"","parse-names":false,"suffix":""},{"dropping-particle":"","family":"Lewis","given":"K.","non-dropping-particle":"","parse-names":false,"suffix":""}],"container-title":"Computers and Electronics in Agriculture","id":"ITEM-1","issued":{"date-parts":[["2015"]]},"page":"8-19","publisher":"Elsevier B.V.","title":"Sensors and systems for fruit detection and localization: A review","type":"article-journal","volume":"116"},"uris":["http://www.mendeley.com/documents/?uuid=f034186f-2fa0-41e7-802d-afbc13ce6d8a"]}],"mendeley":{"formattedCitation":"(Gongal et al., 2015)","plainTextFormattedCitation":"(Gongal et al., 2015)","previouslyFormattedCitation":"(Gongal et al., 2015)"},"properties":{"noteIndex":0},"schema":"https://github.com/citation-style-language/schema/raw/master/csl-citation.json"}</w:instrText>
      </w:r>
      <w:r w:rsidR="00500BE6"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(Gongal et al., 2015)</w:t>
      </w:r>
      <w:r w:rsidR="00500BE6" w:rsidRPr="00D1736D">
        <w:rPr>
          <w:rFonts w:eastAsia="Century" w:cstheme="minorHAnsi"/>
          <w:sz w:val="23"/>
          <w:szCs w:val="23"/>
          <w:lang w:bidi="en-US"/>
        </w:rPr>
        <w:fldChar w:fldCharType="end"/>
      </w:r>
      <w:r w:rsidR="00500BE6" w:rsidRPr="00D1736D">
        <w:rPr>
          <w:rFonts w:eastAsia="Century" w:cstheme="minorHAnsi"/>
          <w:sz w:val="23"/>
          <w:szCs w:val="23"/>
          <w:lang w:bidi="en-US"/>
        </w:rPr>
        <w:t>,</w:t>
      </w:r>
      <w:ins w:id="175" w:author="Yael Edan" w:date="2019-09-22T13:14:00Z">
        <w:r w:rsidR="000F2179">
          <w:rPr>
            <w:rFonts w:eastAsia="Century" w:cstheme="minorHAnsi"/>
            <w:sz w:val="23"/>
            <w:szCs w:val="23"/>
            <w:lang w:bidi="en-US"/>
          </w:rPr>
          <w:t xml:space="preserve"> </w:t>
        </w:r>
      </w:ins>
      <w:r w:rsidR="00512908"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Kapach","given":"Keren","non-dropping-particle":"","parse-names":false,"suffix":""},{"dropping-particle":"","family":"Barnea","given":"Ehud","non-dropping-particle":"","parse-names":false,"suffix":""},{"dropping-particle":"","family":"Mairon","given":"Rotem","non-dropping-particle":"","parse-names":false,"suffix":""},{"dropping-particle":"","family":"Edan","given":"Yael","non-dropping-particle":"","parse-names":false,"suffix":""},{"dropping-particle":"","family":"Ben-Shahar","given":"Ohad","non-dropping-particle":"","parse-names":false,"suffix":""}],"container-title":"International Journal of Computational Vision and Robotics","id":"ITEM-1","issue":"1/2","issued":{"date-parts":[["2012"]]},"page":"4-34","publisher":"Inderscience Publishers","title":"Computer vision for fruit harvesting robots--state of the art and challenges ahead","type":"article-journal","volume":"3"},"uris":["http://www.mendeley.com/documents/?uuid=370fd4ca-8c06-4956-bd9d-3fcff45986cb"]}],"mendeley":{"formattedCitation":"(Kapach et al., 2012)","plainTextFormattedCitation":"(Kapach et al., 2012)","previouslyFormattedCitation":"(Kapach et al., 2012)"},"properties":{"noteIndex":0},"schema":"https://github.com/citation-style-language/schema/raw/master/csl-citation.json"}</w:instrText>
      </w:r>
      <w:r w:rsidR="00512908"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(Kapach et al., 2012)</w:t>
      </w:r>
      <w:r w:rsidR="00512908" w:rsidRPr="00D1736D">
        <w:rPr>
          <w:rFonts w:eastAsia="Century" w:cstheme="minorHAnsi"/>
          <w:sz w:val="23"/>
          <w:szCs w:val="23"/>
          <w:lang w:bidi="en-US"/>
        </w:rPr>
        <w:fldChar w:fldCharType="end"/>
      </w:r>
      <w:r w:rsidR="00C532C5">
        <w:rPr>
          <w:rFonts w:eastAsia="Century" w:cstheme="minorHAnsi"/>
          <w:sz w:val="23"/>
          <w:szCs w:val="23"/>
          <w:lang w:bidi="en-US"/>
        </w:rPr>
        <w:t>,</w:t>
      </w:r>
      <w:ins w:id="176" w:author="Yael Edan" w:date="2019-09-22T13:14:00Z">
        <w:r w:rsidR="000F2179">
          <w:rPr>
            <w:rFonts w:eastAsia="Century" w:cstheme="minorHAnsi"/>
            <w:sz w:val="23"/>
            <w:szCs w:val="23"/>
            <w:lang w:bidi="en-US"/>
          </w:rPr>
          <w:t xml:space="preserve"> </w:t>
        </w:r>
      </w:ins>
      <w:r w:rsidR="00C532C5">
        <w:rPr>
          <w:rFonts w:eastAsia="Century" w:cstheme="minorHAnsi"/>
          <w:sz w:val="23"/>
          <w:szCs w:val="23"/>
          <w:lang w:bidi="en-US"/>
        </w:rPr>
        <w:fldChar w:fldCharType="begin" w:fldLock="1"/>
      </w:r>
      <w:r w:rsidR="00C532C5">
        <w:rPr>
          <w:rFonts w:eastAsia="Century" w:cstheme="minorHAnsi"/>
          <w:sz w:val="23"/>
          <w:szCs w:val="23"/>
          <w:lang w:bidi="en-US"/>
        </w:rPr>
        <w:instrText>ADDIN CSL_CITATION {"citationItems":[{"id":"ITEM-1","itemData":{"author":[{"dropping-particle":"","family":"Rawat","given":"Waseem","non-dropping-particle":"","parse-names":false,"suffix":""},{"dropping-particle":"","family":"Wang","given":"Zenghui","non-dropping-particle":"","parse-names":false,"suffix":""}],"container-title":"Neural computation","id":"ITEM-1","issue":"9","issued":{"date-parts":[["2017"]]},"page":"2352-2449","publisher":"MIT Press","title":"Deep convolutional neural networks for image classification: A comprehensive review","type":"article-journal","volume":"29"},"uris":["http://www.mendeley.com/documents/?uuid=1d56ce23-565a-4501-9d38-e80db9c5a917"]}],"mendeley":{"formattedCitation":"(Rawat &amp; Wang, 2017)","plainTextFormattedCitation":"(Rawat &amp; Wang, 2017)","previouslyFormattedCitation":"(Rawat &amp; Wang, 2017)"},"properties":{"noteIndex":0},"schema":"https://github.com/citation-style-language/schema/raw/master/csl-citation.json"}</w:instrText>
      </w:r>
      <w:r w:rsidR="00C532C5">
        <w:rPr>
          <w:rFonts w:eastAsia="Century" w:cstheme="minorHAnsi"/>
          <w:sz w:val="23"/>
          <w:szCs w:val="23"/>
          <w:lang w:bidi="en-US"/>
        </w:rPr>
        <w:fldChar w:fldCharType="separate"/>
      </w:r>
      <w:r w:rsidR="00C532C5" w:rsidRPr="00C532C5">
        <w:rPr>
          <w:rFonts w:eastAsia="Century" w:cstheme="minorHAnsi"/>
          <w:noProof/>
          <w:sz w:val="23"/>
          <w:szCs w:val="23"/>
          <w:lang w:bidi="en-US"/>
        </w:rPr>
        <w:t>(Rawat &amp; Wang, 2017)</w:t>
      </w:r>
      <w:r w:rsidR="00C532C5">
        <w:rPr>
          <w:rFonts w:eastAsia="Century" w:cstheme="minorHAnsi"/>
          <w:sz w:val="23"/>
          <w:szCs w:val="23"/>
          <w:lang w:bidi="en-US"/>
        </w:rPr>
        <w:fldChar w:fldCharType="end"/>
      </w:r>
      <w:r w:rsidR="00C532C5">
        <w:rPr>
          <w:rFonts w:eastAsia="Century" w:cstheme="minorHAnsi"/>
          <w:sz w:val="23"/>
          <w:szCs w:val="23"/>
          <w:lang w:bidi="en-US"/>
        </w:rPr>
        <w:t>,</w:t>
      </w:r>
      <w:ins w:id="177" w:author="Yael Edan" w:date="2019-09-22T13:14:00Z">
        <w:r w:rsidR="000F2179">
          <w:rPr>
            <w:rFonts w:eastAsia="Century" w:cstheme="minorHAnsi"/>
            <w:sz w:val="23"/>
            <w:szCs w:val="23"/>
            <w:lang w:bidi="en-US"/>
          </w:rPr>
          <w:t xml:space="preserve"> </w:t>
        </w:r>
      </w:ins>
      <w:r w:rsidR="00C532C5">
        <w:rPr>
          <w:rFonts w:eastAsia="Century" w:cstheme="minorHAnsi"/>
          <w:sz w:val="23"/>
          <w:szCs w:val="23"/>
          <w:lang w:bidi="en-US"/>
        </w:rPr>
        <w:fldChar w:fldCharType="begin" w:fldLock="1"/>
      </w:r>
      <w:r w:rsidR="00C532C5">
        <w:rPr>
          <w:rFonts w:eastAsia="Century" w:cstheme="minorHAnsi"/>
          <w:sz w:val="23"/>
          <w:szCs w:val="23"/>
          <w:lang w:bidi="en-US"/>
        </w:rPr>
        <w:instrText>ADDIN CSL_CITATION {"citationItems":[{"id":"ITEM-1","itemData":{"ISSN":"14248220","abstract":"Machine learning has emerged with big data technologies and high-performance computing to create new opportunities for data intensive science in the multi-disciplinary agri-technologies domain. In this paper, we present a comprehensive review of research dedicated to applications of machine learning in agricultural production systems. The works analyzed were categorized in (a) crop management, including applications on yield prediction, disease detection, weed detection crop quality, and species recognition; (b) livestock management, including applications on animal welfare and livestock production; (c) water management; and (d) soil management. The filtering and classification of the presented articles demonstrate how agriculture will benefit from machine learning technologies. By applying machine learning to sensor data, farm management systems are evolving into real time artificial intelligence enabled programs that provide rich recommendations and insights for farmer decision support and action.","author":[{"dropping-particle":"","family":"Liakos","given":"Konstantinos G.","non-dropping-particle":"","parse-names":false,"suffix":""},{"dropping-particle":"","family":"Busato","given":"Patrizia","non-dropping-particle":"","parse-names":false,"suffix":""},{"dropping-particle":"","family":"Moshou","given":"Dimitrios","non-dropping-particle":"","parse-names":false,"suffix":""},{"dropping-particle":"","family":"Pearson","given":"Simon","non-dropping-particle":"","parse-names":false,"suffix":""},{"dropping-particle":"","family":"Bochtis","given":"Dionysis","non-dropping-particle":"","parse-names":false,"suffix":""}],"container-title":"Sensors (Switzerland)","id":"ITEM-1","issue":"8","issued":{"date-parts":[["2018"]]},"page":"1-29","title":"Machine learning in agriculture: A review","type":"article-journal","volume":"18"},"uris":["http://www.mendeley.com/documents/?uuid=2cbd13c7-bc9b-4487-99bd-5a50a071f3c8"]}],"mendeley":{"formattedCitation":"(Liakos et al., 2018)","plainTextFormattedCitation":"(Liakos et al., 2018)","previouslyFormattedCitation":"(Liakos et al., 2018)"},"properties":{"noteIndex":0},"schema":"https://github.com/citation-style-language/schema/raw/master/csl-citation.json"}</w:instrText>
      </w:r>
      <w:r w:rsidR="00C532C5">
        <w:rPr>
          <w:rFonts w:eastAsia="Century" w:cstheme="minorHAnsi"/>
          <w:sz w:val="23"/>
          <w:szCs w:val="23"/>
          <w:lang w:bidi="en-US"/>
        </w:rPr>
        <w:fldChar w:fldCharType="separate"/>
      </w:r>
      <w:r w:rsidR="00C532C5" w:rsidRPr="00C532C5">
        <w:rPr>
          <w:rFonts w:eastAsia="Century" w:cstheme="minorHAnsi"/>
          <w:noProof/>
          <w:sz w:val="23"/>
          <w:szCs w:val="23"/>
          <w:lang w:bidi="en-US"/>
        </w:rPr>
        <w:t>(Liakos et al., 2018)</w:t>
      </w:r>
      <w:r w:rsidR="00C532C5">
        <w:rPr>
          <w:rFonts w:eastAsia="Century" w:cstheme="minorHAnsi"/>
          <w:sz w:val="23"/>
          <w:szCs w:val="23"/>
          <w:lang w:bidi="en-US"/>
        </w:rPr>
        <w:fldChar w:fldCharType="end"/>
      </w:r>
      <w:r w:rsidR="00C532C5">
        <w:rPr>
          <w:rFonts w:eastAsia="Century" w:cstheme="minorHAnsi"/>
          <w:sz w:val="23"/>
          <w:szCs w:val="23"/>
          <w:lang w:bidi="en-US"/>
        </w:rPr>
        <w:t>,</w:t>
      </w:r>
      <w:ins w:id="178" w:author="Yael Edan" w:date="2019-09-22T13:14:00Z">
        <w:r w:rsidR="000F2179">
          <w:rPr>
            <w:rFonts w:eastAsia="Century" w:cstheme="minorHAnsi"/>
            <w:sz w:val="23"/>
            <w:szCs w:val="23"/>
            <w:lang w:bidi="en-US"/>
          </w:rPr>
          <w:t xml:space="preserve"> </w:t>
        </w:r>
      </w:ins>
      <w:r w:rsidR="00C532C5">
        <w:rPr>
          <w:rFonts w:eastAsia="Century" w:cstheme="minorHAnsi"/>
          <w:sz w:val="23"/>
          <w:szCs w:val="23"/>
          <w:lang w:bidi="en-US"/>
        </w:rPr>
        <w:fldChar w:fldCharType="begin" w:fldLock="1"/>
      </w:r>
      <w:r w:rsidR="0081184D">
        <w:rPr>
          <w:rFonts w:eastAsia="Century" w:cstheme="minorHAnsi"/>
          <w:sz w:val="23"/>
          <w:szCs w:val="23"/>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00C532C5">
        <w:rPr>
          <w:rFonts w:eastAsia="Century" w:cstheme="minorHAnsi"/>
          <w:sz w:val="23"/>
          <w:szCs w:val="23"/>
          <w:lang w:bidi="en-US"/>
        </w:rPr>
        <w:fldChar w:fldCharType="separate"/>
      </w:r>
      <w:r w:rsidR="00C532C5" w:rsidRPr="00C532C5">
        <w:rPr>
          <w:rFonts w:eastAsia="Century" w:cstheme="minorHAnsi"/>
          <w:noProof/>
          <w:sz w:val="23"/>
          <w:szCs w:val="23"/>
          <w:lang w:bidi="en-US"/>
        </w:rPr>
        <w:t>(Koirala et al., 2019a)</w:t>
      </w:r>
      <w:r w:rsidR="00C532C5">
        <w:rPr>
          <w:rFonts w:eastAsia="Century" w:cstheme="minorHAnsi"/>
          <w:sz w:val="23"/>
          <w:szCs w:val="23"/>
          <w:lang w:bidi="en-US"/>
        </w:rPr>
        <w:fldChar w:fldCharType="end"/>
      </w:r>
      <w:r w:rsidRPr="00D1736D">
        <w:rPr>
          <w:rFonts w:eastAsia="Century" w:cstheme="minorHAnsi"/>
          <w:sz w:val="23"/>
          <w:szCs w:val="23"/>
          <w:lang w:bidi="en-US"/>
        </w:rPr>
        <w:t>.</w:t>
      </w:r>
    </w:p>
    <w:p w14:paraId="3E1B5B3F" w14:textId="34327A7C" w:rsidR="00CA04E3" w:rsidRPr="00D1736D" w:rsidRDefault="00CA04E3" w:rsidP="000F2179">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In recent years, </w:t>
      </w:r>
      <w:r w:rsidR="00EF0E7F" w:rsidRPr="00D1736D">
        <w:rPr>
          <w:rFonts w:eastAsia="Century" w:cstheme="minorHAnsi"/>
          <w:sz w:val="23"/>
          <w:szCs w:val="23"/>
          <w:lang w:bidi="en-US"/>
        </w:rPr>
        <w:t>new</w:t>
      </w:r>
      <w:r w:rsidRPr="00D1736D">
        <w:rPr>
          <w:rFonts w:eastAsia="Century" w:cstheme="minorHAnsi"/>
          <w:sz w:val="23"/>
          <w:szCs w:val="23"/>
          <w:lang w:bidi="en-US"/>
        </w:rPr>
        <w:t xml:space="preserve"> approach</w:t>
      </w:r>
      <w:r w:rsidR="00313FE1" w:rsidRPr="00D1736D">
        <w:rPr>
          <w:rFonts w:eastAsia="Century" w:cstheme="minorHAnsi"/>
          <w:sz w:val="23"/>
          <w:szCs w:val="23"/>
          <w:lang w:bidi="en-US"/>
        </w:rPr>
        <w:t>es</w:t>
      </w:r>
      <w:r w:rsidRPr="00D1736D">
        <w:rPr>
          <w:rFonts w:eastAsia="Century" w:cstheme="minorHAnsi"/>
          <w:sz w:val="23"/>
          <w:szCs w:val="23"/>
          <w:lang w:bidi="en-US"/>
        </w:rPr>
        <w:t xml:space="preserve"> of </w:t>
      </w:r>
      <w:r w:rsidR="00313FE1" w:rsidRPr="00D1736D">
        <w:rPr>
          <w:rFonts w:eastAsia="Century" w:cstheme="minorHAnsi"/>
          <w:sz w:val="23"/>
          <w:szCs w:val="23"/>
          <w:lang w:bidi="en-US"/>
        </w:rPr>
        <w:t>computer vision</w:t>
      </w:r>
      <w:r w:rsidR="00EF0E7F" w:rsidRPr="00D1736D">
        <w:rPr>
          <w:rFonts w:eastAsia="Century" w:cstheme="minorHAnsi"/>
          <w:sz w:val="23"/>
          <w:szCs w:val="23"/>
          <w:lang w:bidi="en-US"/>
        </w:rPr>
        <w:t xml:space="preserve"> ha</w:t>
      </w:r>
      <w:ins w:id="179" w:author="Yael Edan" w:date="2019-09-22T13:15:00Z">
        <w:r w:rsidR="000F2179">
          <w:rPr>
            <w:rFonts w:eastAsia="Century" w:cstheme="minorHAnsi"/>
            <w:sz w:val="23"/>
            <w:szCs w:val="23"/>
            <w:lang w:bidi="en-US"/>
          </w:rPr>
          <w:t>ve</w:t>
        </w:r>
      </w:ins>
      <w:del w:id="180" w:author="Yael Edan" w:date="2019-09-22T13:15:00Z">
        <w:r w:rsidR="00EF0E7F" w:rsidRPr="00D1736D" w:rsidDel="000F2179">
          <w:rPr>
            <w:rFonts w:eastAsia="Century" w:cstheme="minorHAnsi"/>
            <w:sz w:val="23"/>
            <w:szCs w:val="23"/>
            <w:lang w:bidi="en-US"/>
          </w:rPr>
          <w:delText>s</w:delText>
        </w:r>
      </w:del>
      <w:r w:rsidR="00EF0E7F" w:rsidRPr="00D1736D">
        <w:rPr>
          <w:rFonts w:eastAsia="Century" w:cstheme="minorHAnsi"/>
          <w:sz w:val="23"/>
          <w:szCs w:val="23"/>
          <w:lang w:bidi="en-US"/>
        </w:rPr>
        <w:t xml:space="preserve"> emerged, </w:t>
      </w:r>
      <w:r w:rsidRPr="00D1736D">
        <w:rPr>
          <w:rFonts w:eastAsia="Century" w:cstheme="minorHAnsi"/>
          <w:sz w:val="23"/>
          <w:szCs w:val="23"/>
          <w:lang w:bidi="en-US"/>
        </w:rPr>
        <w:t>based on machine learning</w:t>
      </w:r>
      <w:r w:rsidR="00313FE1" w:rsidRPr="00D1736D">
        <w:rPr>
          <w:rFonts w:eastAsia="Century" w:cstheme="minorHAnsi"/>
          <w:sz w:val="23"/>
          <w:szCs w:val="23"/>
          <w:lang w:bidi="en-US"/>
        </w:rPr>
        <w:t xml:space="preserve"> algorithms</w:t>
      </w:r>
      <w:r w:rsidR="002A26D0" w:rsidRPr="00D1736D">
        <w:rPr>
          <w:rFonts w:eastAsia="Century" w:cstheme="minorHAnsi"/>
          <w:sz w:val="23"/>
          <w:szCs w:val="23"/>
          <w:lang w:bidi="en-US"/>
        </w:rPr>
        <w:t>,</w:t>
      </w:r>
      <w:r w:rsidR="00313FE1" w:rsidRPr="00D1736D">
        <w:rPr>
          <w:rFonts w:eastAsia="Century" w:cstheme="minorHAnsi"/>
          <w:sz w:val="23"/>
          <w:szCs w:val="23"/>
          <w:lang w:bidi="en-US"/>
        </w:rPr>
        <w:t xml:space="preserve"> such as </w:t>
      </w:r>
      <w:ins w:id="181" w:author="Yael Edan" w:date="2019-09-22T13:15:00Z">
        <w:r w:rsidR="000F2179">
          <w:rPr>
            <w:rFonts w:eastAsia="Century" w:cstheme="minorHAnsi"/>
            <w:sz w:val="23"/>
            <w:szCs w:val="23"/>
            <w:lang w:bidi="en-US"/>
          </w:rPr>
          <w:t>n</w:t>
        </w:r>
      </w:ins>
      <w:del w:id="182" w:author="Yael Edan" w:date="2019-09-22T13:15:00Z">
        <w:r w:rsidR="00313FE1" w:rsidRPr="00D1736D" w:rsidDel="000F2179">
          <w:rPr>
            <w:rFonts w:eastAsia="Century" w:cstheme="minorHAnsi"/>
            <w:sz w:val="23"/>
            <w:szCs w:val="23"/>
            <w:lang w:bidi="en-US"/>
          </w:rPr>
          <w:delText>N</w:delText>
        </w:r>
      </w:del>
      <w:r w:rsidR="00313FE1" w:rsidRPr="00D1736D">
        <w:rPr>
          <w:rFonts w:eastAsia="Century" w:cstheme="minorHAnsi"/>
          <w:sz w:val="23"/>
          <w:szCs w:val="23"/>
          <w:lang w:bidi="en-US"/>
        </w:rPr>
        <w:t xml:space="preserve">eural </w:t>
      </w:r>
      <w:ins w:id="183" w:author="Yael Edan" w:date="2019-09-22T13:15:00Z">
        <w:r w:rsidR="000F2179">
          <w:rPr>
            <w:rFonts w:eastAsia="Century" w:cstheme="minorHAnsi"/>
            <w:sz w:val="23"/>
            <w:szCs w:val="23"/>
            <w:lang w:bidi="en-US"/>
          </w:rPr>
          <w:t>n</w:t>
        </w:r>
      </w:ins>
      <w:del w:id="184" w:author="Yael Edan" w:date="2019-09-22T13:15:00Z">
        <w:r w:rsidR="00313FE1" w:rsidRPr="00D1736D" w:rsidDel="000F2179">
          <w:rPr>
            <w:rFonts w:eastAsia="Century" w:cstheme="minorHAnsi"/>
            <w:sz w:val="23"/>
            <w:szCs w:val="23"/>
            <w:lang w:bidi="en-US"/>
          </w:rPr>
          <w:delText>N</w:delText>
        </w:r>
      </w:del>
      <w:r w:rsidR="00313FE1" w:rsidRPr="00D1736D">
        <w:rPr>
          <w:rFonts w:eastAsia="Century" w:cstheme="minorHAnsi"/>
          <w:sz w:val="23"/>
          <w:szCs w:val="23"/>
          <w:lang w:bidi="en-US"/>
        </w:rPr>
        <w:t>etwork</w:t>
      </w:r>
      <w:ins w:id="185" w:author="Yael Edan" w:date="2019-09-22T13:15:00Z">
        <w:r w:rsidR="000F2179">
          <w:rPr>
            <w:rFonts w:eastAsia="Century" w:cstheme="minorHAnsi"/>
            <w:sz w:val="23"/>
            <w:szCs w:val="23"/>
            <w:lang w:bidi="en-US"/>
          </w:rPr>
          <w:t>s</w:t>
        </w:r>
      </w:ins>
      <w:r w:rsidR="00670E53">
        <w:rPr>
          <w:rFonts w:eastAsia="Century" w:cstheme="minorHAnsi"/>
          <w:sz w:val="23"/>
          <w:szCs w:val="23"/>
          <w:lang w:bidi="en-US"/>
        </w:rPr>
        <w:t xml:space="preserve"> (NN)</w:t>
      </w:r>
      <w:ins w:id="186" w:author="Yael Edan" w:date="2019-09-22T13:15:00Z">
        <w:r w:rsidR="000F2179">
          <w:rPr>
            <w:rFonts w:eastAsia="Century" w:cstheme="minorHAnsi"/>
            <w:sz w:val="23"/>
            <w:szCs w:val="23"/>
            <w:lang w:bidi="en-US"/>
          </w:rPr>
          <w:t>. These algorithms</w:t>
        </w:r>
      </w:ins>
      <w:del w:id="187" w:author="Yael Edan" w:date="2019-09-22T13:15:00Z">
        <w:r w:rsidR="002A26D0" w:rsidRPr="00D1736D" w:rsidDel="000F2179">
          <w:rPr>
            <w:rFonts w:eastAsia="Century" w:cstheme="minorHAnsi"/>
            <w:sz w:val="23"/>
            <w:szCs w:val="23"/>
            <w:lang w:bidi="en-US"/>
          </w:rPr>
          <w:delText>,</w:delText>
        </w:r>
      </w:del>
      <w:r w:rsidRPr="00D1736D">
        <w:rPr>
          <w:rFonts w:eastAsia="Century" w:cstheme="minorHAnsi"/>
          <w:sz w:val="23"/>
          <w:szCs w:val="23"/>
          <w:lang w:bidi="en-US"/>
        </w:rPr>
        <w:t xml:space="preserve"> together with big data technologies and high-performance</w:t>
      </w:r>
      <w:r w:rsidR="00EF0E7F" w:rsidRPr="00D1736D">
        <w:rPr>
          <w:rFonts w:eastAsia="Century" w:cstheme="minorHAnsi"/>
          <w:sz w:val="23"/>
          <w:szCs w:val="23"/>
          <w:lang w:bidi="en-US"/>
        </w:rPr>
        <w:t xml:space="preserve"> </w:t>
      </w:r>
      <w:r w:rsidRPr="00D1736D">
        <w:rPr>
          <w:rFonts w:eastAsia="Century" w:cstheme="minorHAnsi"/>
          <w:sz w:val="23"/>
          <w:szCs w:val="23"/>
          <w:lang w:bidi="en-US"/>
        </w:rPr>
        <w:t>computing</w:t>
      </w:r>
      <w:r w:rsidR="00EF0E7F" w:rsidRPr="00D1736D">
        <w:rPr>
          <w:rFonts w:eastAsia="Century" w:cstheme="minorHAnsi"/>
          <w:sz w:val="23"/>
          <w:szCs w:val="23"/>
          <w:lang w:bidi="en-US"/>
        </w:rPr>
        <w:t>,</w:t>
      </w:r>
      <w:r w:rsidRPr="00D1736D">
        <w:rPr>
          <w:rFonts w:eastAsia="Century" w:cstheme="minorHAnsi"/>
          <w:sz w:val="23"/>
          <w:szCs w:val="23"/>
          <w:lang w:bidi="en-US"/>
        </w:rPr>
        <w:t xml:space="preserve"> create</w:t>
      </w:r>
      <w:del w:id="188" w:author="Yael Edan" w:date="2019-09-22T13:15:00Z">
        <w:r w:rsidRPr="00D1736D" w:rsidDel="000F2179">
          <w:rPr>
            <w:rFonts w:eastAsia="Century" w:cstheme="minorHAnsi"/>
            <w:sz w:val="23"/>
            <w:szCs w:val="23"/>
            <w:lang w:bidi="en-US"/>
          </w:rPr>
          <w:delText>s</w:delText>
        </w:r>
      </w:del>
      <w:r w:rsidRPr="00D1736D">
        <w:rPr>
          <w:rFonts w:eastAsia="Century" w:cstheme="minorHAnsi"/>
          <w:sz w:val="23"/>
          <w:szCs w:val="23"/>
          <w:lang w:bidi="en-US"/>
        </w:rPr>
        <w:t xml:space="preserve"> new opportunities to unravel, quantify, and understand data intensive processes in agricultural operational </w:t>
      </w:r>
      <w:r w:rsidRPr="00D1736D">
        <w:rPr>
          <w:rFonts w:eastAsia="Century" w:cstheme="minorHAnsi"/>
          <w:sz w:val="23"/>
          <w:szCs w:val="23"/>
          <w:lang w:bidi="en-US"/>
        </w:rPr>
        <w:lastRenderedPageBreak/>
        <w:t>environments</w:t>
      </w:r>
      <w:r w:rsidR="00EF0E7F" w:rsidRPr="00D1736D">
        <w:rPr>
          <w:rFonts w:eastAsia="Century" w:cstheme="minorHAnsi"/>
          <w:sz w:val="23"/>
          <w:szCs w:val="23"/>
          <w:lang w:bidi="en-US"/>
        </w:rPr>
        <w:t xml:space="preserve"> </w:t>
      </w:r>
      <w:r w:rsidR="00EF0E7F"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{"citationItems":[{"id":"ITEM-1","itemData":{"ISSN":"14248220","abstract":"Machine learning has emerged with big data technologies and high-performance computing to create new opportunities for data intensive science in the multi-disciplinary agri-technologies domain. In this paper, we present a comprehensive review of research dedicated to applications of machine learning in agricultural production systems. The works analyzed were categorized in (a) crop management, including applications on yield prediction, disease detection, weed detection crop quality, and species recognition; (b) livestock management, including applications on animal welfare and livestock production; (c) water management; and (d) soil management. The filtering and classification of the presented articles demonstrate how agriculture will benefit from machine learning technologies. By applying machine learning to sensor data, farm management systems are evolving into real time artificial intelligence enabled programs that provide rich recommendations and insights for farmer decision support and action.","author":[{"dropping-particle":"","family":"Liakos","given":"Konstantinos G.","non-dropping-particle":"","parse-names":false,"suffix":""},{"dropping-particle":"","family":"Busato","given":"Patrizia","non-dropping-particle":"","parse-names":false,"suffix":""},{"dropping-particle":"","family":"Moshou","given":"Dimitrios","non-dropping-particle":"","parse-names":false,"suffix":""},{"dropping-particle":"","family":"Pearson","given":"Simon","non-dropping-particle":"","parse-names":false,"suffix":""},{"dropping-particle":"","family":"Bochtis","given":"Dionysis","non-dropping-particle":"","parse-names":false,"suffix":""}],"container-title":"Sensors (Switzerland)","id":"ITEM-1","issue":"8","issued":{"date-parts":[["2018"]]},"page":"1-29","title":"Machine learning in agriculture: A review","type":"article-journal","volume":"18"},"uris":["http://www.mendeley.com/documents/?uuid=2cbd13c7-bc9b-4487-99bd-5a50a071f3c8"]}],"mendeley":{"formattedCitation":"(Liakos et al., 2018)","plainTextFormattedCitation":"(Liakos et al., 2018)","previouslyFormattedCitation":"(Liakos et al., 2018)"},"properties":{"noteIndex":0},"schema":"https://github.com/citation-style-language/schema/raw/master/csl-citation.json"}</w:instrText>
      </w:r>
      <w:r w:rsidR="00EF0E7F"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(Liakos et al., 2018)</w:t>
      </w:r>
      <w:r w:rsidR="00EF0E7F" w:rsidRPr="00D1736D">
        <w:rPr>
          <w:rFonts w:eastAsia="Century" w:cstheme="minorHAnsi"/>
          <w:sz w:val="23"/>
          <w:szCs w:val="23"/>
          <w:lang w:bidi="en-US"/>
        </w:rPr>
        <w:fldChar w:fldCharType="end"/>
      </w:r>
      <w:r w:rsidRPr="00D1736D">
        <w:rPr>
          <w:rFonts w:eastAsia="Century" w:cstheme="minorHAnsi"/>
          <w:sz w:val="23"/>
          <w:szCs w:val="23"/>
          <w:lang w:bidi="en-US"/>
        </w:rPr>
        <w:t>.</w:t>
      </w:r>
      <w:r w:rsidR="00670E53">
        <w:rPr>
          <w:rFonts w:eastAsia="Century" w:cstheme="minorHAnsi"/>
          <w:sz w:val="23"/>
          <w:szCs w:val="23"/>
          <w:lang w:bidi="en-US"/>
        </w:rPr>
        <w:t xml:space="preserve"> One of the most powerful implementation</w:t>
      </w:r>
      <w:ins w:id="189" w:author="Yael Edan" w:date="2019-09-22T13:15:00Z">
        <w:r w:rsidR="000F2179">
          <w:rPr>
            <w:rFonts w:eastAsia="Century" w:cstheme="minorHAnsi"/>
            <w:sz w:val="23"/>
            <w:szCs w:val="23"/>
            <w:lang w:bidi="en-US"/>
          </w:rPr>
          <w:t>s</w:t>
        </w:r>
      </w:ins>
      <w:r w:rsidR="00670E53">
        <w:rPr>
          <w:rFonts w:eastAsia="Century" w:cstheme="minorHAnsi"/>
          <w:sz w:val="23"/>
          <w:szCs w:val="23"/>
          <w:lang w:bidi="en-US"/>
        </w:rPr>
        <w:t xml:space="preserve"> of the NN is the convolution neural network (CNN)</w:t>
      </w:r>
      <w:ins w:id="190" w:author="Yael Edan" w:date="2019-09-22T13:15:00Z">
        <w:r w:rsidR="000F2179">
          <w:rPr>
            <w:rFonts w:eastAsia="Century" w:cstheme="minorHAnsi"/>
            <w:sz w:val="23"/>
            <w:szCs w:val="23"/>
            <w:lang w:bidi="en-US"/>
          </w:rPr>
          <w:t xml:space="preserve">. </w:t>
        </w:r>
      </w:ins>
      <w:r w:rsidR="00670E53">
        <w:rPr>
          <w:rFonts w:eastAsia="Century" w:cstheme="minorHAnsi"/>
          <w:sz w:val="23"/>
          <w:szCs w:val="23"/>
          <w:lang w:bidi="en-US"/>
        </w:rPr>
        <w:t xml:space="preserve"> </w:t>
      </w:r>
    </w:p>
    <w:p w14:paraId="2F2A8AC3" w14:textId="77777777" w:rsidR="00D43105" w:rsidRPr="00D1736D" w:rsidRDefault="00D43105" w:rsidP="001D18A7">
      <w:pPr>
        <w:pStyle w:val="NoSpacing"/>
        <w:bidi w:val="0"/>
        <w:spacing w:line="276" w:lineRule="auto"/>
        <w:rPr>
          <w:rFonts w:eastAsia="Century" w:cstheme="minorHAnsi"/>
          <w:sz w:val="24"/>
          <w:szCs w:val="24"/>
          <w:lang w:bidi="en-US"/>
        </w:rPr>
      </w:pPr>
    </w:p>
    <w:p w14:paraId="6DF1E17B" w14:textId="44718D4B" w:rsidR="0063481D" w:rsidRPr="00D1736D" w:rsidRDefault="008D5D06" w:rsidP="001D18A7">
      <w:pPr>
        <w:pStyle w:val="Heading1"/>
        <w:bidi w:val="0"/>
        <w:spacing w:line="276" w:lineRule="auto"/>
        <w:rPr>
          <w:rFonts w:asciiTheme="minorHAnsi" w:hAnsiTheme="minorHAnsi" w:cstheme="minorHAnsi"/>
        </w:rPr>
      </w:pPr>
      <w:bookmarkStart w:id="191" w:name="_Toc14857517"/>
      <w:bookmarkStart w:id="192" w:name="_Toc14857763"/>
      <w:bookmarkStart w:id="193" w:name="_Toc19806680"/>
      <w:bookmarkStart w:id="194" w:name="_Hlk10444872"/>
      <w:r w:rsidRPr="00D1736D">
        <w:rPr>
          <w:rFonts w:asciiTheme="minorHAnsi" w:hAnsiTheme="minorHAnsi" w:cstheme="minorHAnsi"/>
        </w:rPr>
        <w:t xml:space="preserve">2.2 </w:t>
      </w:r>
      <w:r w:rsidR="0063481D" w:rsidRPr="00D1736D">
        <w:rPr>
          <w:rFonts w:asciiTheme="minorHAnsi" w:hAnsiTheme="minorHAnsi" w:cstheme="minorHAnsi"/>
        </w:rPr>
        <w:t>Artificial Neural Networks</w:t>
      </w:r>
      <w:bookmarkEnd w:id="191"/>
      <w:bookmarkEnd w:id="192"/>
      <w:bookmarkEnd w:id="193"/>
    </w:p>
    <w:p w14:paraId="73641FD2" w14:textId="21518B8F" w:rsidR="0063481D" w:rsidRPr="00D1736D" w:rsidRDefault="008D5D06" w:rsidP="001D18A7">
      <w:pPr>
        <w:pStyle w:val="Heading2"/>
        <w:bidi w:val="0"/>
        <w:spacing w:line="276" w:lineRule="auto"/>
        <w:rPr>
          <w:rFonts w:asciiTheme="minorHAnsi" w:hAnsiTheme="minorHAnsi" w:cstheme="minorHAnsi"/>
        </w:rPr>
      </w:pPr>
      <w:bookmarkStart w:id="195" w:name="_Toc14857518"/>
      <w:bookmarkStart w:id="196" w:name="_Toc14857764"/>
      <w:bookmarkStart w:id="197" w:name="_Toc19806681"/>
      <w:bookmarkEnd w:id="194"/>
      <w:r w:rsidRPr="00D1736D">
        <w:rPr>
          <w:rFonts w:asciiTheme="minorHAnsi" w:hAnsiTheme="minorHAnsi" w:cstheme="minorHAnsi"/>
        </w:rPr>
        <w:t xml:space="preserve">2.2.1 </w:t>
      </w:r>
      <w:r w:rsidR="00D43105" w:rsidRPr="00D1736D">
        <w:rPr>
          <w:rFonts w:asciiTheme="minorHAnsi" w:hAnsiTheme="minorHAnsi" w:cstheme="minorHAnsi"/>
        </w:rPr>
        <w:t>Background</w:t>
      </w:r>
      <w:bookmarkEnd w:id="195"/>
      <w:bookmarkEnd w:id="196"/>
      <w:bookmarkEnd w:id="197"/>
    </w:p>
    <w:p w14:paraId="24E97858" w14:textId="631E5FA7" w:rsidR="00AF2C64" w:rsidRPr="00D1736D" w:rsidRDefault="00313FE1" w:rsidP="000F2179">
      <w:pPr>
        <w:pStyle w:val="NoSpacing"/>
        <w:bidi w:val="0"/>
        <w:spacing w:line="276" w:lineRule="auto"/>
        <w:jc w:val="both"/>
        <w:rPr>
          <w:rFonts w:eastAsia="Century" w:cstheme="minorHAnsi"/>
          <w:sz w:val="23"/>
          <w:szCs w:val="23"/>
          <w:lang w:bidi="en-US"/>
        </w:rPr>
      </w:pPr>
      <w:del w:id="198" w:author="Yael Edan" w:date="2019-09-22T13:15:00Z">
        <w:r w:rsidRPr="00D1736D" w:rsidDel="000F2179">
          <w:rPr>
            <w:rFonts w:eastAsia="Century" w:cstheme="minorHAnsi"/>
            <w:sz w:val="23"/>
            <w:szCs w:val="23"/>
            <w:lang w:bidi="en-US"/>
          </w:rPr>
          <w:delText xml:space="preserve">The </w:delText>
        </w:r>
      </w:del>
      <w:r w:rsidR="00A77752" w:rsidRPr="00D1736D">
        <w:rPr>
          <w:rFonts w:eastAsia="Century" w:cstheme="minorHAnsi"/>
          <w:sz w:val="23"/>
          <w:szCs w:val="23"/>
          <w:lang w:bidi="en-US"/>
        </w:rPr>
        <w:t>A</w:t>
      </w:r>
      <w:r w:rsidRPr="00D1736D">
        <w:rPr>
          <w:rFonts w:eastAsia="Century" w:cstheme="minorHAnsi"/>
          <w:sz w:val="23"/>
          <w:szCs w:val="23"/>
          <w:lang w:bidi="en-US"/>
        </w:rPr>
        <w:t xml:space="preserve">rtificial </w:t>
      </w:r>
      <w:ins w:id="199" w:author="Yael Edan" w:date="2019-09-22T13:15:00Z">
        <w:r w:rsidR="000F2179">
          <w:rPr>
            <w:rFonts w:eastAsia="Century" w:cstheme="minorHAnsi"/>
            <w:sz w:val="23"/>
            <w:szCs w:val="23"/>
            <w:lang w:bidi="en-US"/>
          </w:rPr>
          <w:t>n</w:t>
        </w:r>
      </w:ins>
      <w:del w:id="200" w:author="Yael Edan" w:date="2019-09-22T13:15:00Z">
        <w:r w:rsidR="00A77752" w:rsidRPr="00D1736D" w:rsidDel="000F2179">
          <w:rPr>
            <w:rFonts w:eastAsia="Century" w:cstheme="minorHAnsi"/>
            <w:sz w:val="23"/>
            <w:szCs w:val="23"/>
            <w:lang w:bidi="en-US"/>
          </w:rPr>
          <w:delText>N</w:delText>
        </w:r>
      </w:del>
      <w:r w:rsidRPr="00D1736D">
        <w:rPr>
          <w:rFonts w:eastAsia="Century" w:cstheme="minorHAnsi"/>
          <w:sz w:val="23"/>
          <w:szCs w:val="23"/>
          <w:lang w:bidi="en-US"/>
        </w:rPr>
        <w:t xml:space="preserve">eural </w:t>
      </w:r>
      <w:ins w:id="201" w:author="Yael Edan" w:date="2019-09-22T13:15:00Z">
        <w:r w:rsidR="000F2179">
          <w:rPr>
            <w:rFonts w:eastAsia="Century" w:cstheme="minorHAnsi"/>
            <w:sz w:val="23"/>
            <w:szCs w:val="23"/>
            <w:lang w:bidi="en-US"/>
          </w:rPr>
          <w:t>n</w:t>
        </w:r>
      </w:ins>
      <w:del w:id="202" w:author="Yael Edan" w:date="2019-09-22T13:15:00Z">
        <w:r w:rsidR="00A77752" w:rsidRPr="00D1736D" w:rsidDel="000F2179">
          <w:rPr>
            <w:rFonts w:eastAsia="Century" w:cstheme="minorHAnsi"/>
            <w:sz w:val="23"/>
            <w:szCs w:val="23"/>
            <w:lang w:bidi="en-US"/>
          </w:rPr>
          <w:delText>N</w:delText>
        </w:r>
      </w:del>
      <w:r w:rsidRPr="00D1736D">
        <w:rPr>
          <w:rFonts w:eastAsia="Century" w:cstheme="minorHAnsi"/>
          <w:sz w:val="23"/>
          <w:szCs w:val="23"/>
          <w:lang w:bidi="en-US"/>
        </w:rPr>
        <w:t>etworks</w:t>
      </w:r>
      <w:r w:rsidR="00A77752" w:rsidRPr="00D1736D">
        <w:rPr>
          <w:rFonts w:eastAsia="Century" w:cstheme="minorHAnsi"/>
          <w:sz w:val="23"/>
          <w:szCs w:val="23"/>
          <w:lang w:bidi="en-US"/>
        </w:rPr>
        <w:t xml:space="preserve"> (ANN)</w:t>
      </w:r>
      <w:r w:rsidRPr="00D1736D">
        <w:rPr>
          <w:rFonts w:eastAsia="Century" w:cstheme="minorHAnsi"/>
          <w:sz w:val="23"/>
          <w:szCs w:val="23"/>
          <w:lang w:bidi="en-US"/>
        </w:rPr>
        <w:t xml:space="preserve"> are computing systems that </w:t>
      </w:r>
      <w:r w:rsidR="00AF2C64" w:rsidRPr="00D1736D">
        <w:rPr>
          <w:rFonts w:eastAsia="Century" w:cstheme="minorHAnsi"/>
          <w:sz w:val="23"/>
          <w:szCs w:val="23"/>
          <w:lang w:bidi="en-US"/>
        </w:rPr>
        <w:t>were</w:t>
      </w:r>
      <w:r w:rsidRPr="00D1736D">
        <w:rPr>
          <w:rFonts w:eastAsia="Century" w:cstheme="minorHAnsi"/>
          <w:sz w:val="23"/>
          <w:szCs w:val="23"/>
          <w:lang w:bidi="en-US"/>
        </w:rPr>
        <w:t xml:space="preserve"> inspired by </w:t>
      </w:r>
      <w:r w:rsidR="00AF2C64" w:rsidRPr="00D1736D">
        <w:rPr>
          <w:rFonts w:eastAsia="Century" w:cstheme="minorHAnsi"/>
          <w:sz w:val="23"/>
          <w:szCs w:val="23"/>
          <w:lang w:bidi="en-US"/>
        </w:rPr>
        <w:t>the human brain</w:t>
      </w:r>
      <w:r w:rsidR="00926B4D" w:rsidRPr="00D1736D">
        <w:rPr>
          <w:rFonts w:eastAsia="Century" w:cstheme="minorHAnsi"/>
          <w:sz w:val="23"/>
          <w:szCs w:val="23"/>
          <w:lang w:bidi="en-US"/>
        </w:rPr>
        <w:t xml:space="preserve"> </w:t>
      </w:r>
      <w:r w:rsidR="00926B4D"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{"citationItems":[{"id":"ITEM-1","itemData":{"author":[{"dropping-particle":"","family":"Hemming","given":"Cecilia","non-dropping-particle":"","parse-names":false,"suffix":""}],"container-title":"Department of Languages, University College of Skövde, Swedish National Graduate School of Language Technology","id":"ITEM-1","issued":{"date-parts":[["2003"]]},"title":"Using neural networks in linguistic resources","type":"article-journal"},"uris":["http://www.mendeley.com/documents/?uuid=17f2b738-2edd-43fd-b2ef-f3757d765537"]}],"mendeley":{"formattedCitation":"(Hemming, 2003)","plainTextFormattedCitation":"(Hemming, 2003)","previouslyFormattedCitation":"(Hemming, 2003)"},"properties":{"noteIndex":0},"schema":"https://github.com/citation-style-language/schema/raw/master/csl-citation.json"}</w:instrText>
      </w:r>
      <w:r w:rsidR="00926B4D"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(Hemming, 2003)</w:t>
      </w:r>
      <w:r w:rsidR="00926B4D" w:rsidRPr="00D1736D">
        <w:rPr>
          <w:rFonts w:eastAsia="Century" w:cstheme="minorHAnsi"/>
          <w:sz w:val="23"/>
          <w:szCs w:val="23"/>
          <w:lang w:bidi="en-US"/>
        </w:rPr>
        <w:fldChar w:fldCharType="end"/>
      </w:r>
      <w:r w:rsidR="00AF2C64" w:rsidRPr="00D1736D">
        <w:rPr>
          <w:rFonts w:eastAsia="Century" w:cstheme="minorHAnsi"/>
          <w:sz w:val="23"/>
          <w:szCs w:val="23"/>
          <w:lang w:bidi="en-US"/>
        </w:rPr>
        <w:t xml:space="preserve">. </w:t>
      </w:r>
      <w:r w:rsidR="00EF6202" w:rsidRPr="00D1736D">
        <w:rPr>
          <w:rFonts w:eastAsia="Century" w:cstheme="minorHAnsi"/>
          <w:sz w:val="23"/>
          <w:szCs w:val="23"/>
          <w:lang w:bidi="en-US"/>
        </w:rPr>
        <w:t xml:space="preserve">The </w:t>
      </w:r>
      <w:r w:rsidR="00AF2C64" w:rsidRPr="00D1736D">
        <w:rPr>
          <w:rFonts w:eastAsia="Century" w:cstheme="minorHAnsi"/>
          <w:sz w:val="23"/>
          <w:szCs w:val="23"/>
          <w:lang w:bidi="en-US"/>
        </w:rPr>
        <w:t xml:space="preserve">elementary units in an </w:t>
      </w:r>
      <w:r w:rsidR="00A77752" w:rsidRPr="00D1736D">
        <w:rPr>
          <w:rFonts w:eastAsia="Century" w:cstheme="minorHAnsi"/>
          <w:sz w:val="23"/>
          <w:szCs w:val="23"/>
          <w:lang w:bidi="en-US"/>
        </w:rPr>
        <w:t>ANN</w:t>
      </w:r>
      <w:r w:rsidR="00EF6202" w:rsidRPr="00D1736D">
        <w:rPr>
          <w:rFonts w:eastAsia="Century" w:cstheme="minorHAnsi"/>
          <w:sz w:val="23"/>
          <w:szCs w:val="23"/>
          <w:lang w:bidi="en-US"/>
        </w:rPr>
        <w:t xml:space="preserve"> is the</w:t>
      </w:r>
      <w:r w:rsidR="002667DB" w:rsidRPr="00D1736D">
        <w:rPr>
          <w:rFonts w:eastAsia="Century" w:cstheme="minorHAnsi"/>
          <w:sz w:val="23"/>
          <w:szCs w:val="23"/>
          <w:lang w:bidi="en-US"/>
        </w:rPr>
        <w:t xml:space="preserve"> artificial</w:t>
      </w:r>
      <w:r w:rsidR="00EF6202" w:rsidRPr="00D1736D">
        <w:rPr>
          <w:rFonts w:eastAsia="Century" w:cstheme="minorHAnsi"/>
          <w:sz w:val="23"/>
          <w:szCs w:val="23"/>
          <w:lang w:bidi="en-US"/>
        </w:rPr>
        <w:t xml:space="preserve"> neurons</w:t>
      </w:r>
      <w:r w:rsidR="00AF2C64" w:rsidRPr="00D1736D">
        <w:rPr>
          <w:rFonts w:eastAsia="Century" w:cstheme="minorHAnsi"/>
          <w:sz w:val="23"/>
          <w:szCs w:val="23"/>
          <w:lang w:bidi="en-US"/>
        </w:rPr>
        <w:t>,</w:t>
      </w:r>
      <w:r w:rsidR="00EF6202" w:rsidRPr="00D1736D">
        <w:rPr>
          <w:rFonts w:eastAsia="Century" w:cstheme="minorHAnsi"/>
          <w:sz w:val="23"/>
          <w:szCs w:val="23"/>
          <w:lang w:bidi="en-US"/>
        </w:rPr>
        <w:t xml:space="preserve"> was presented first by Rosenblatt et al.</w:t>
      </w:r>
      <w:r w:rsidR="00DC26F6" w:rsidRPr="00D1736D">
        <w:rPr>
          <w:rFonts w:eastAsia="Century" w:cstheme="minorHAnsi"/>
          <w:sz w:val="23"/>
          <w:szCs w:val="23"/>
          <w:lang w:bidi="en-US"/>
        </w:rPr>
        <w:t xml:space="preserve"> </w:t>
      </w:r>
      <w:r w:rsidR="00EF6202" w:rsidRPr="00D1736D">
        <w:rPr>
          <w:rFonts w:eastAsia="Century" w:cstheme="minorHAnsi"/>
          <w:sz w:val="23"/>
          <w:szCs w:val="23"/>
          <w:lang w:bidi="en-US"/>
        </w:rPr>
        <w:t>on purpose to model the work of biology neurons in the human brain</w:t>
      </w:r>
      <w:r w:rsidR="00C7000C" w:rsidRPr="00D1736D">
        <w:rPr>
          <w:rFonts w:eastAsia="Century" w:cstheme="minorHAnsi"/>
          <w:sz w:val="23"/>
          <w:szCs w:val="23"/>
          <w:lang w:bidi="en-US"/>
        </w:rPr>
        <w:t xml:space="preserve"> </w:t>
      </w:r>
      <w:r w:rsidR="00C7000C" w:rsidRPr="00D1736D">
        <w:rPr>
          <w:rFonts w:eastAsia="Century" w:cstheme="minorHAnsi"/>
          <w:sz w:val="23"/>
          <w:szCs w:val="23"/>
          <w:lang w:bidi="en-US"/>
        </w:rPr>
        <w:fldChar w:fldCharType="begin" w:fldLock="1"/>
      </w:r>
      <w:r w:rsidR="007D79E5">
        <w:rPr>
          <w:rFonts w:eastAsia="Century" w:cstheme="minorHAnsi"/>
          <w:sz w:val="23"/>
          <w:szCs w:val="23"/>
          <w:lang w:bidi="en-US"/>
        </w:rPr>
        <w:instrText>ADDIN CSL_CITATION {"citationItems":[{"id":"ITEM-1","itemData":{"author":[{"dropping-particle":"","family":"Lee","given":"Dan Shyang","non-dropping-particle":"","parse-names":false,"suffix":""}],"container-title":"IEEE 1988 International Conference on Neural Networks","id":"ITEM-1","issued":{"date-parts":[["1988"]]},"page":"63-70","title":"Neural network models and their application to handwritten digit recognition","type":"paper-conference"},"uris":["http://www.mendeley.com/documents/?uuid=38c8dc99-1353-4163-a605-beb16a7e7a25"]},{"id":"ITEM-2","itemData":{"author":[{"dropping-particle":"","family":"Rosenblatt","given":"Frank","non-dropping-particle":"","parse-names":false,"suffix":""}],"container-title":"Psychological review","id":"ITEM-2","issue":"6","issued":{"date-parts":[["1958"]]},"page":"386","publisher":"American Psychological Association","title":"The perceptron: a probabilistic model for information storage and organization in the brain.","type":"article-journal","volume":"65"},"uris":["http://www.mendeley.com/documents/?uuid=8027c469-80b9-4daf-8877-54c424bc48e9"]}],"mendeley":{"formattedCitation":"(D. S. Lee, 1988; Rosenblatt, 1958)","plainTextFormattedCitation":"(D. S. Lee, 1988; Rosenblatt, 1958)","previouslyFormattedCitation":"(D. S. Lee, 1988; Rosenblatt, 1958)"},"properties":{"noteIndex":0},"schema":"https://github.com/citation-style-language/schema/raw/master/csl-citation.json"}</w:instrText>
      </w:r>
      <w:r w:rsidR="00C7000C" w:rsidRPr="00D1736D">
        <w:rPr>
          <w:rFonts w:eastAsia="Century" w:cstheme="minorHAnsi"/>
          <w:sz w:val="23"/>
          <w:szCs w:val="23"/>
          <w:lang w:bidi="en-US"/>
        </w:rPr>
        <w:fldChar w:fldCharType="separate"/>
      </w:r>
      <w:r w:rsidR="00007383" w:rsidRPr="00007383">
        <w:rPr>
          <w:rFonts w:eastAsia="Century" w:cstheme="minorHAnsi"/>
          <w:noProof/>
          <w:sz w:val="23"/>
          <w:szCs w:val="23"/>
          <w:lang w:bidi="en-US"/>
        </w:rPr>
        <w:t>(</w:t>
      </w:r>
      <w:r w:rsidR="00007383" w:rsidRPr="000F2179">
        <w:rPr>
          <w:rFonts w:eastAsia="Century" w:cstheme="minorHAnsi"/>
          <w:noProof/>
          <w:sz w:val="23"/>
          <w:szCs w:val="23"/>
          <w:highlight w:val="yellow"/>
          <w:lang w:bidi="en-US"/>
          <w:rPrChange w:id="203" w:author="Yael Edan" w:date="2019-09-22T13:16:00Z">
            <w:rPr>
              <w:rFonts w:eastAsia="Century" w:cstheme="minorHAnsi"/>
              <w:noProof/>
              <w:sz w:val="23"/>
              <w:szCs w:val="23"/>
              <w:lang w:bidi="en-US"/>
            </w:rPr>
          </w:rPrChange>
        </w:rPr>
        <w:t>D. S.</w:t>
      </w:r>
      <w:r w:rsidR="00007383" w:rsidRPr="00007383">
        <w:rPr>
          <w:rFonts w:eastAsia="Century" w:cstheme="minorHAnsi"/>
          <w:noProof/>
          <w:sz w:val="23"/>
          <w:szCs w:val="23"/>
          <w:lang w:bidi="en-US"/>
        </w:rPr>
        <w:t xml:space="preserve"> Lee, 1988; Rosenblatt, 1958)</w:t>
      </w:r>
      <w:r w:rsidR="00C7000C" w:rsidRPr="00D1736D">
        <w:rPr>
          <w:rFonts w:eastAsia="Century" w:cstheme="minorHAnsi"/>
          <w:sz w:val="23"/>
          <w:szCs w:val="23"/>
          <w:lang w:bidi="en-US"/>
        </w:rPr>
        <w:fldChar w:fldCharType="end"/>
      </w:r>
      <w:r w:rsidR="00AF2C64" w:rsidRPr="00D1736D">
        <w:rPr>
          <w:rFonts w:eastAsia="Century" w:cstheme="minorHAnsi"/>
          <w:sz w:val="23"/>
          <w:szCs w:val="23"/>
          <w:lang w:bidi="en-US"/>
        </w:rPr>
        <w:t xml:space="preserve">. </w:t>
      </w:r>
      <w:r w:rsidR="00A77752" w:rsidRPr="00D1736D">
        <w:rPr>
          <w:rFonts w:eastAsia="Century" w:cstheme="minorHAnsi"/>
          <w:sz w:val="23"/>
          <w:szCs w:val="23"/>
        </w:rPr>
        <w:t>The</w:t>
      </w:r>
      <w:r w:rsidR="00AF2C64" w:rsidRPr="00D1736D">
        <w:rPr>
          <w:rFonts w:eastAsia="Century" w:cstheme="minorHAnsi"/>
          <w:sz w:val="23"/>
          <w:szCs w:val="23"/>
          <w:lang w:bidi="en-US"/>
        </w:rPr>
        <w:t xml:space="preserve"> human brain contains an enormous amount of nerve cells</w:t>
      </w:r>
      <w:r w:rsidR="00A77752" w:rsidRPr="00D1736D">
        <w:rPr>
          <w:rFonts w:eastAsia="Century" w:cstheme="minorHAnsi"/>
          <w:sz w:val="23"/>
          <w:szCs w:val="23"/>
          <w:lang w:bidi="en-US"/>
        </w:rPr>
        <w:t xml:space="preserve"> called</w:t>
      </w:r>
      <w:r w:rsidR="00AF2C64" w:rsidRPr="00D1736D">
        <w:rPr>
          <w:rFonts w:eastAsia="Century" w:cstheme="minorHAnsi"/>
          <w:sz w:val="23"/>
          <w:szCs w:val="23"/>
          <w:lang w:bidi="en-US"/>
        </w:rPr>
        <w:t xml:space="preserve"> neurons. Each of these cells are connected to many other similar cells, creating a very complex network of signal transmission. Each cell collects inputs from all other neural cells it is connected to, and if it reaches a certain threshold, it signals to all the cells it is connected to</w:t>
      </w:r>
      <w:r w:rsidR="00926B4D" w:rsidRPr="00D1736D">
        <w:rPr>
          <w:rFonts w:eastAsia="Century" w:cstheme="minorHAnsi"/>
          <w:sz w:val="23"/>
          <w:szCs w:val="23"/>
          <w:lang w:bidi="en-US"/>
        </w:rPr>
        <w:t xml:space="preserve"> </w:t>
      </w:r>
      <w:r w:rsidR="00926B4D"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{"citationItems":[{"id":"ITEM-1","itemData":{"author":[{"dropping-particle":"","family":"Hemming","given":"Cecilia","non-dropping-particle":"","parse-names":false,"suffix":""}],"container-title":"Department of Languages, University College of Skövde, Swedish National Graduate School of Language Technology","id":"ITEM-1","issued":{"date-parts":[["2003"]]},"title":"Using neural networks in linguistic resources","type":"article-journal"},"uris":["http://www.mendeley.com/documents/?uuid=17f2b738-2edd-43fd-b2ef-f3757d765537"]}],"mendeley":{"formattedCitation":"(Hemming, 2003)","plainTextFormattedCitation":"(Hemming, 2003)","previouslyFormattedCitation":"(Hemming, 2003)"},"properties":{"noteIndex":0},"schema":"https://github.com/citation-style-language/schema/raw/master/csl-citation.json"}</w:instrText>
      </w:r>
      <w:r w:rsidR="00926B4D"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(Hemming, 2003)</w:t>
      </w:r>
      <w:r w:rsidR="00926B4D" w:rsidRPr="00D1736D">
        <w:rPr>
          <w:rFonts w:eastAsia="Century" w:cstheme="minorHAnsi"/>
          <w:sz w:val="23"/>
          <w:szCs w:val="23"/>
          <w:lang w:bidi="en-US"/>
        </w:rPr>
        <w:fldChar w:fldCharType="end"/>
      </w:r>
      <w:r w:rsidR="00AF2C64" w:rsidRPr="00D1736D">
        <w:rPr>
          <w:rFonts w:eastAsia="Century" w:cstheme="minorHAnsi"/>
          <w:sz w:val="23"/>
          <w:szCs w:val="23"/>
          <w:lang w:bidi="en-US"/>
        </w:rPr>
        <w:t>.</w:t>
      </w:r>
      <w:r w:rsidR="00DC26F6" w:rsidRPr="00D1736D">
        <w:rPr>
          <w:rFonts w:eastAsia="Century" w:cstheme="minorHAnsi"/>
          <w:sz w:val="23"/>
          <w:szCs w:val="23"/>
          <w:lang w:bidi="en-US"/>
        </w:rPr>
        <w:t xml:space="preserve"> </w:t>
      </w:r>
      <w:r w:rsidR="00926B4D" w:rsidRPr="00D1736D">
        <w:rPr>
          <w:rFonts w:eastAsia="Century" w:cstheme="minorHAnsi"/>
          <w:sz w:val="23"/>
          <w:szCs w:val="23"/>
          <w:lang w:bidi="en-US"/>
        </w:rPr>
        <w:t>Similar to the biology neurons, the artificial neuron receives one or more inputs and sums them to produce an output</w:t>
      </w:r>
      <w:r w:rsidR="00283932">
        <w:rPr>
          <w:rFonts w:eastAsia="Century" w:cstheme="minorHAnsi"/>
          <w:sz w:val="23"/>
          <w:szCs w:val="23"/>
          <w:lang w:bidi="en-US"/>
        </w:rPr>
        <w:t xml:space="preserve">. Illustration of artificial </w:t>
      </w:r>
      <w:r w:rsidR="00670E53">
        <w:rPr>
          <w:rFonts w:eastAsia="Century" w:cstheme="minorHAnsi"/>
          <w:sz w:val="23"/>
          <w:szCs w:val="23"/>
          <w:lang w:bidi="en-US"/>
        </w:rPr>
        <w:t>and</w:t>
      </w:r>
      <w:r w:rsidR="00283932">
        <w:rPr>
          <w:rFonts w:eastAsia="Century" w:cstheme="minorHAnsi"/>
          <w:sz w:val="23"/>
          <w:szCs w:val="23"/>
          <w:lang w:bidi="en-US"/>
        </w:rPr>
        <w:t xml:space="preserve"> live neural </w:t>
      </w:r>
      <w:r w:rsidR="00BC64A6">
        <w:rPr>
          <w:rFonts w:eastAsia="Century" w:cstheme="minorHAnsi"/>
          <w:sz w:val="23"/>
          <w:szCs w:val="23"/>
          <w:lang w:bidi="en-US"/>
        </w:rPr>
        <w:t xml:space="preserve">cells </w:t>
      </w:r>
      <w:ins w:id="204" w:author="Yael Edan" w:date="2019-09-22T13:16:00Z">
        <w:r w:rsidR="000F2179">
          <w:rPr>
            <w:rFonts w:eastAsia="Century" w:cstheme="minorHAnsi"/>
            <w:sz w:val="23"/>
            <w:szCs w:val="23"/>
            <w:lang w:bidi="en-US"/>
          </w:rPr>
          <w:t xml:space="preserve">is </w:t>
        </w:r>
      </w:ins>
      <w:r w:rsidR="00BC64A6">
        <w:rPr>
          <w:rFonts w:eastAsia="Century" w:cstheme="minorHAnsi"/>
          <w:sz w:val="23"/>
          <w:szCs w:val="23"/>
          <w:lang w:bidi="en-US"/>
        </w:rPr>
        <w:t>presented</w:t>
      </w:r>
      <w:r w:rsidR="00670E53">
        <w:rPr>
          <w:rFonts w:eastAsia="Century" w:cstheme="minorHAnsi"/>
          <w:sz w:val="23"/>
          <w:szCs w:val="23"/>
          <w:lang w:bidi="en-US"/>
        </w:rPr>
        <w:t xml:space="preserve"> in figure 2</w:t>
      </w:r>
      <w:r w:rsidR="00926B4D" w:rsidRPr="00D1736D">
        <w:rPr>
          <w:rFonts w:eastAsia="Century" w:cstheme="minorHAnsi"/>
          <w:sz w:val="23"/>
          <w:szCs w:val="23"/>
          <w:lang w:bidi="en-US"/>
        </w:rPr>
        <w:t>.</w:t>
      </w:r>
    </w:p>
    <w:p w14:paraId="5B3F58EF" w14:textId="77777777" w:rsidR="00780A30" w:rsidRPr="00D1736D" w:rsidRDefault="002667DB" w:rsidP="001D18A7">
      <w:pPr>
        <w:pStyle w:val="NoSpacing"/>
        <w:keepNext/>
        <w:bidi w:val="0"/>
        <w:spacing w:line="276" w:lineRule="auto"/>
        <w:rPr>
          <w:rFonts w:cstheme="minorHAnsi"/>
        </w:rPr>
      </w:pPr>
      <w:r w:rsidRPr="00D1736D">
        <w:rPr>
          <w:rFonts w:cstheme="minorHAnsi"/>
          <w:noProof/>
        </w:rPr>
        <w:drawing>
          <wp:inline distT="0" distB="0" distL="0" distR="0" wp14:anchorId="5C9AD1EF" wp14:editId="70577BA7">
            <wp:extent cx="4222115" cy="3045460"/>
            <wp:effectExtent l="0" t="0" r="6985" b="2540"/>
            <wp:docPr id="2" name="Picture 2" descr="https://cdn-images-1.medium.com/max/1200/1*FLyQXTVPePOtRpeO75-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FLyQXTVPePOtRpeO75-_w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2115" cy="3045460"/>
                    </a:xfrm>
                    <a:prstGeom prst="rect">
                      <a:avLst/>
                    </a:prstGeom>
                    <a:noFill/>
                    <a:ln>
                      <a:noFill/>
                    </a:ln>
                  </pic:spPr>
                </pic:pic>
              </a:graphicData>
            </a:graphic>
          </wp:inline>
        </w:drawing>
      </w:r>
    </w:p>
    <w:p w14:paraId="77BDBDD1" w14:textId="4281BF26" w:rsidR="00780A30" w:rsidRPr="00D1736D" w:rsidRDefault="00780A30" w:rsidP="001D18A7">
      <w:pPr>
        <w:pStyle w:val="Caption"/>
        <w:bidi w:val="0"/>
        <w:rPr>
          <w:rFonts w:eastAsia="Century"/>
          <w:sz w:val="23"/>
          <w:szCs w:val="23"/>
        </w:rPr>
      </w:pPr>
      <w:bookmarkStart w:id="205" w:name="_Toc18444126"/>
      <w:bookmarkStart w:id="206" w:name="_Toc18444280"/>
      <w:r w:rsidRPr="00D1736D">
        <w:rPr>
          <w:rFonts w:eastAsia="Century"/>
          <w:sz w:val="23"/>
          <w:szCs w:val="23"/>
        </w:rPr>
        <w:t xml:space="preserve">Figure </w:t>
      </w:r>
      <w:r w:rsidRPr="00D1736D">
        <w:rPr>
          <w:rFonts w:eastAsia="Century"/>
          <w:sz w:val="23"/>
          <w:szCs w:val="23"/>
        </w:rPr>
        <w:fldChar w:fldCharType="begin"/>
      </w:r>
      <w:r w:rsidRPr="00D1736D">
        <w:rPr>
          <w:rFonts w:eastAsia="Century"/>
          <w:sz w:val="23"/>
          <w:szCs w:val="23"/>
        </w:rPr>
        <w:instrText xml:space="preserve"> SEQ Figure \* ARABIC </w:instrText>
      </w:r>
      <w:r w:rsidRPr="00D1736D">
        <w:rPr>
          <w:rFonts w:eastAsia="Century"/>
          <w:sz w:val="23"/>
          <w:szCs w:val="23"/>
        </w:rPr>
        <w:fldChar w:fldCharType="separate"/>
      </w:r>
      <w:r w:rsidR="00AD6620" w:rsidRPr="00D1736D">
        <w:rPr>
          <w:rFonts w:eastAsia="Century"/>
          <w:noProof/>
          <w:sz w:val="23"/>
          <w:szCs w:val="23"/>
        </w:rPr>
        <w:t>2</w:t>
      </w:r>
      <w:r w:rsidRPr="00D1736D">
        <w:rPr>
          <w:rFonts w:eastAsia="Century"/>
          <w:sz w:val="23"/>
          <w:szCs w:val="23"/>
        </w:rPr>
        <w:fldChar w:fldCharType="end"/>
      </w:r>
      <w:r w:rsidRPr="00D1736D">
        <w:rPr>
          <w:rFonts w:eastAsia="Century"/>
          <w:sz w:val="23"/>
          <w:szCs w:val="23"/>
        </w:rPr>
        <w:t xml:space="preserve"> </w:t>
      </w:r>
      <w:r w:rsidR="00BC64A6">
        <w:rPr>
          <w:rFonts w:eastAsia="Century"/>
          <w:sz w:val="23"/>
          <w:szCs w:val="23"/>
        </w:rPr>
        <w:t>–</w:t>
      </w:r>
      <w:r w:rsidRPr="00D1736D">
        <w:rPr>
          <w:rFonts w:eastAsia="Century"/>
          <w:sz w:val="23"/>
          <w:szCs w:val="23"/>
        </w:rPr>
        <w:t xml:space="preserve"> Artificial Neuron (right)  inspired by Biological Neuron (left) </w:t>
      </w:r>
      <w:r w:rsidRPr="00D1736D">
        <w:rPr>
          <w:rFonts w:eastAsia="Century"/>
          <w:sz w:val="23"/>
          <w:szCs w:val="23"/>
        </w:rPr>
        <w:fldChar w:fldCharType="begin" w:fldLock="1"/>
      </w:r>
      <w:r w:rsidR="00D1736D" w:rsidRPr="00D1736D">
        <w:rPr>
          <w:rFonts w:eastAsia="Century"/>
          <w:sz w:val="23"/>
          <w:szCs w:val="23"/>
        </w:rPr>
        <w:instrText>ADDIN CSL_CITATION {"citationItems":[{"id":"ITEM-1","itemData":{"author":[{"dropping-particle":"","family":"Hemming","given":"Cecilia","non-dropping-particle":"","parse-names":false,"suffix":""}],"container-title":"Department of Languages, University College of Skövde, Swedish National Graduate School of Language Technology","id":"ITEM-1","issued":{"date-parts":[["2003"]]},"title":"Using neural networks in linguistic resources","type":"article-journal"},"uris":["http://www.mendeley.com/documents/?uuid=17f2b738-2edd-43fd-b2ef-f3757d765537"]}],"mendeley":{"formattedCitation":"(Hemming, 2003)","plainTextFormattedCitation":"(Hemming, 2003)","previouslyFormattedCitation":"(Hemming, 2003)"},"properties":{"noteIndex":0},"schema":"https://github.com/citation-style-language/schema/raw/master/csl-citation.json"}</w:instrText>
      </w:r>
      <w:r w:rsidRPr="00D1736D">
        <w:rPr>
          <w:rFonts w:eastAsia="Century"/>
          <w:sz w:val="23"/>
          <w:szCs w:val="23"/>
        </w:rPr>
        <w:fldChar w:fldCharType="separate"/>
      </w:r>
      <w:r w:rsidR="006538C1" w:rsidRPr="00D1736D">
        <w:rPr>
          <w:rFonts w:eastAsia="Century"/>
          <w:i w:val="0"/>
          <w:noProof/>
          <w:sz w:val="23"/>
          <w:szCs w:val="23"/>
        </w:rPr>
        <w:t>(Hemming, 2003)</w:t>
      </w:r>
      <w:bookmarkEnd w:id="205"/>
      <w:bookmarkEnd w:id="206"/>
      <w:r w:rsidRPr="00D1736D">
        <w:rPr>
          <w:rFonts w:eastAsia="Century"/>
          <w:sz w:val="23"/>
          <w:szCs w:val="23"/>
        </w:rPr>
        <w:fldChar w:fldCharType="end"/>
      </w:r>
    </w:p>
    <w:p w14:paraId="11D24C24" w14:textId="77777777" w:rsidR="00376B4D" w:rsidRPr="00D1736D" w:rsidRDefault="00376B4D" w:rsidP="001D18A7">
      <w:pPr>
        <w:pStyle w:val="NoSpacing"/>
        <w:bidi w:val="0"/>
        <w:spacing w:line="276" w:lineRule="auto"/>
        <w:rPr>
          <w:rFonts w:eastAsia="Century" w:cstheme="minorHAnsi"/>
          <w:sz w:val="23"/>
          <w:szCs w:val="23"/>
          <w:lang w:bidi="en-US"/>
        </w:rPr>
      </w:pPr>
    </w:p>
    <w:p w14:paraId="6FBF0802" w14:textId="1EA6380A" w:rsidR="00CD5669" w:rsidRPr="00D1736D" w:rsidRDefault="008D5D06" w:rsidP="001D18A7">
      <w:pPr>
        <w:pStyle w:val="Heading2"/>
        <w:bidi w:val="0"/>
        <w:spacing w:line="276" w:lineRule="auto"/>
        <w:rPr>
          <w:rFonts w:asciiTheme="minorHAnsi" w:eastAsia="Century" w:hAnsiTheme="minorHAnsi" w:cstheme="minorHAnsi"/>
          <w:lang w:bidi="en-US"/>
        </w:rPr>
      </w:pPr>
      <w:bookmarkStart w:id="207" w:name="_Toc14857519"/>
      <w:bookmarkStart w:id="208" w:name="_Toc14857765"/>
      <w:bookmarkStart w:id="209" w:name="_Toc19806682"/>
      <w:r w:rsidRPr="00D1736D">
        <w:rPr>
          <w:rFonts w:asciiTheme="minorHAnsi" w:eastAsia="Century" w:hAnsiTheme="minorHAnsi" w:cstheme="minorHAnsi"/>
          <w:lang w:bidi="en-US"/>
        </w:rPr>
        <w:t xml:space="preserve">2.2.2 </w:t>
      </w:r>
      <w:r w:rsidR="00CD5669" w:rsidRPr="00D1736D">
        <w:rPr>
          <w:rFonts w:asciiTheme="minorHAnsi" w:eastAsia="Century" w:hAnsiTheme="minorHAnsi" w:cstheme="minorHAnsi"/>
          <w:lang w:bidi="en-US"/>
        </w:rPr>
        <w:t>Neural networks characteristics</w:t>
      </w:r>
      <w:bookmarkEnd w:id="207"/>
      <w:bookmarkEnd w:id="208"/>
      <w:bookmarkEnd w:id="209"/>
      <w:r w:rsidR="00CD5669" w:rsidRPr="00D1736D">
        <w:rPr>
          <w:rFonts w:asciiTheme="minorHAnsi" w:eastAsia="Century" w:hAnsiTheme="minorHAnsi" w:cstheme="minorHAnsi"/>
          <w:lang w:bidi="en-US"/>
        </w:rPr>
        <w:t xml:space="preserve"> </w:t>
      </w:r>
    </w:p>
    <w:p w14:paraId="343B0078" w14:textId="629F3AAA" w:rsidR="00CD5669" w:rsidRPr="00D1736D" w:rsidRDefault="00CD5669" w:rsidP="001D18A7">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Artificial neural networks </w:t>
      </w:r>
      <w:r w:rsidR="00F30860" w:rsidRPr="00D1736D">
        <w:rPr>
          <w:rFonts w:eastAsia="Century" w:cstheme="minorHAnsi"/>
          <w:sz w:val="23"/>
          <w:szCs w:val="23"/>
          <w:lang w:bidi="en-US"/>
        </w:rPr>
        <w:t xml:space="preserve">include </w:t>
      </w:r>
      <w:r w:rsidRPr="00D1736D">
        <w:rPr>
          <w:rFonts w:eastAsia="Century" w:cstheme="minorHAnsi"/>
          <w:sz w:val="23"/>
          <w:szCs w:val="23"/>
          <w:lang w:bidi="en-US"/>
        </w:rPr>
        <w:t>three fundamental characteristics</w:t>
      </w:r>
      <w:r w:rsidR="004F08ED">
        <w:rPr>
          <w:rFonts w:eastAsia="Century" w:cstheme="minorHAnsi"/>
          <w:sz w:val="23"/>
          <w:szCs w:val="23"/>
          <w:lang w:bidi="en-US"/>
        </w:rPr>
        <w:t xml:space="preserve"> </w:t>
      </w:r>
      <w:r w:rsidR="004F08ED" w:rsidRPr="00D1736D">
        <w:rPr>
          <w:rFonts w:eastAsia="Century"/>
          <w:sz w:val="23"/>
          <w:szCs w:val="23"/>
        </w:rPr>
        <w:fldChar w:fldCharType="begin" w:fldLock="1"/>
      </w:r>
      <w:r w:rsidR="004F08ED" w:rsidRPr="00D1736D">
        <w:rPr>
          <w:rFonts w:eastAsia="Century"/>
          <w:sz w:val="23"/>
          <w:szCs w:val="23"/>
        </w:rPr>
        <w:instrText>ADDIN CSL_CITATION {"citationItems":[{"id":"ITEM-1","itemData":{"author":[{"dropping-particle":"","family":"Hemming","given":"Cecilia","non-dropping-particle":"","parse-names":false,"suffix":""}],"container-title":"Department of Languages, University College of Skövde, Swedish National Graduate School of Language Technology","id":"ITEM-1","issued":{"date-parts":[["2003"]]},"title":"Using neural networks in linguistic resources","type":"article-journal"},"uris":["http://www.mendeley.com/documents/?uuid=17f2b738-2edd-43fd-b2ef-f3757d765537"]}],"mendeley":{"formattedCitation":"(Hemming, 2003)","plainTextFormattedCitation":"(Hemming, 2003)","previouslyFormattedCitation":"(Hemming, 2003)"},"properties":{"noteIndex":0},"schema":"https://github.com/citation-style-language/schema/raw/master/csl-citation.json"}</w:instrText>
      </w:r>
      <w:r w:rsidR="004F08ED" w:rsidRPr="00D1736D">
        <w:rPr>
          <w:rFonts w:eastAsia="Century"/>
          <w:sz w:val="23"/>
          <w:szCs w:val="23"/>
        </w:rPr>
        <w:fldChar w:fldCharType="separate"/>
      </w:r>
      <w:r w:rsidR="004F08ED" w:rsidRPr="00D1736D">
        <w:rPr>
          <w:rFonts w:eastAsia="Century"/>
          <w:i/>
          <w:noProof/>
          <w:sz w:val="23"/>
          <w:szCs w:val="23"/>
        </w:rPr>
        <w:t>(</w:t>
      </w:r>
      <w:r w:rsidR="004F08ED" w:rsidRPr="000F2179">
        <w:rPr>
          <w:rFonts w:eastAsia="Century"/>
          <w:i/>
          <w:noProof/>
          <w:sz w:val="23"/>
          <w:szCs w:val="23"/>
          <w:highlight w:val="yellow"/>
          <w:rPrChange w:id="210" w:author="Yael Edan" w:date="2019-09-22T13:16:00Z">
            <w:rPr>
              <w:rFonts w:eastAsia="Century"/>
              <w:i/>
              <w:noProof/>
              <w:sz w:val="23"/>
              <w:szCs w:val="23"/>
            </w:rPr>
          </w:rPrChange>
        </w:rPr>
        <w:t>Hemming, 2</w:t>
      </w:r>
      <w:r w:rsidR="004F08ED" w:rsidRPr="00D1736D">
        <w:rPr>
          <w:rFonts w:eastAsia="Century"/>
          <w:i/>
          <w:noProof/>
          <w:sz w:val="23"/>
          <w:szCs w:val="23"/>
        </w:rPr>
        <w:t>003)</w:t>
      </w:r>
      <w:r w:rsidR="004F08ED" w:rsidRPr="00D1736D">
        <w:rPr>
          <w:rFonts w:eastAsia="Century"/>
          <w:sz w:val="23"/>
          <w:szCs w:val="23"/>
        </w:rPr>
        <w:fldChar w:fldCharType="end"/>
      </w:r>
      <w:r w:rsidR="004F08ED">
        <w:rPr>
          <w:rFonts w:eastAsia="Century"/>
          <w:sz w:val="23"/>
          <w:szCs w:val="23"/>
        </w:rPr>
        <w:t xml:space="preserve"> </w:t>
      </w:r>
      <w:r w:rsidRPr="00D1736D">
        <w:rPr>
          <w:rFonts w:eastAsia="Century" w:cstheme="minorHAnsi"/>
          <w:sz w:val="23"/>
          <w:szCs w:val="23"/>
          <w:lang w:bidi="en-US"/>
        </w:rPr>
        <w:t xml:space="preserve">: </w:t>
      </w:r>
      <w:r w:rsidR="006C3F48" w:rsidRPr="00D1736D">
        <w:rPr>
          <w:rFonts w:eastAsia="Century" w:cstheme="minorHAnsi"/>
          <w:sz w:val="23"/>
          <w:szCs w:val="23"/>
          <w:lang w:bidi="en-US"/>
        </w:rPr>
        <w:t xml:space="preserve">a) </w:t>
      </w:r>
      <w:r w:rsidRPr="00D1736D">
        <w:rPr>
          <w:rFonts w:eastAsia="Century" w:cstheme="minorHAnsi"/>
          <w:sz w:val="23"/>
          <w:szCs w:val="23"/>
          <w:lang w:bidi="en-US"/>
        </w:rPr>
        <w:t>the network architecture</w:t>
      </w:r>
      <w:r w:rsidR="006C3F48" w:rsidRPr="00D1736D">
        <w:rPr>
          <w:rFonts w:eastAsia="Century" w:cstheme="minorHAnsi"/>
          <w:sz w:val="23"/>
          <w:szCs w:val="23"/>
          <w:lang w:bidi="en-US"/>
        </w:rPr>
        <w:t>.</w:t>
      </w:r>
      <w:r w:rsidRPr="00D1736D">
        <w:rPr>
          <w:rFonts w:eastAsia="Century" w:cstheme="minorHAnsi"/>
          <w:sz w:val="23"/>
          <w:szCs w:val="23"/>
          <w:lang w:bidi="en-US"/>
        </w:rPr>
        <w:t xml:space="preserve"> </w:t>
      </w:r>
      <w:r w:rsidR="006C3F48" w:rsidRPr="00D1736D">
        <w:rPr>
          <w:rFonts w:eastAsia="Century" w:cstheme="minorHAnsi"/>
          <w:sz w:val="23"/>
          <w:szCs w:val="23"/>
          <w:lang w:bidi="en-US"/>
        </w:rPr>
        <w:t>b)</w:t>
      </w:r>
      <w:r w:rsidRPr="00D1736D">
        <w:rPr>
          <w:rFonts w:eastAsia="Century" w:cstheme="minorHAnsi"/>
          <w:sz w:val="23"/>
          <w:szCs w:val="23"/>
          <w:lang w:bidi="en-US"/>
        </w:rPr>
        <w:t xml:space="preserve"> activation functions</w:t>
      </w:r>
      <w:r w:rsidR="006C3F48" w:rsidRPr="00D1736D">
        <w:rPr>
          <w:rFonts w:eastAsia="Century" w:cstheme="minorHAnsi"/>
          <w:sz w:val="23"/>
          <w:szCs w:val="23"/>
          <w:lang w:bidi="en-US"/>
        </w:rPr>
        <w:t xml:space="preserve"> c) </w:t>
      </w:r>
      <w:r w:rsidRPr="00D1736D">
        <w:rPr>
          <w:rFonts w:eastAsia="Century" w:cstheme="minorHAnsi"/>
          <w:sz w:val="23"/>
          <w:szCs w:val="23"/>
          <w:lang w:bidi="en-US"/>
        </w:rPr>
        <w:t>the weight of input connections.</w:t>
      </w:r>
    </w:p>
    <w:p w14:paraId="6F60C70F" w14:textId="519C920B" w:rsidR="00CD5669" w:rsidRPr="00D1736D" w:rsidRDefault="00CD5669" w:rsidP="001D18A7">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The network architecture </w:t>
      </w:r>
      <w:r w:rsidR="006C3F48" w:rsidRPr="00D1736D">
        <w:rPr>
          <w:rFonts w:eastAsia="Century" w:cstheme="minorHAnsi"/>
          <w:sz w:val="23"/>
          <w:szCs w:val="23"/>
          <w:lang w:bidi="en-US"/>
        </w:rPr>
        <w:t>t</w:t>
      </w:r>
      <w:r w:rsidR="00926B4D" w:rsidRPr="00D1736D">
        <w:rPr>
          <w:rFonts w:eastAsia="Century" w:cstheme="minorHAnsi"/>
          <w:sz w:val="23"/>
          <w:szCs w:val="23"/>
          <w:lang w:bidi="en-US"/>
        </w:rPr>
        <w:t>o</w:t>
      </w:r>
      <w:r w:rsidR="006C3F48" w:rsidRPr="00D1736D">
        <w:rPr>
          <w:rFonts w:eastAsia="Century" w:cstheme="minorHAnsi"/>
          <w:sz w:val="23"/>
          <w:szCs w:val="23"/>
          <w:lang w:bidi="en-US"/>
        </w:rPr>
        <w:t>g</w:t>
      </w:r>
      <w:r w:rsidR="00926B4D" w:rsidRPr="00D1736D">
        <w:rPr>
          <w:rFonts w:eastAsia="Century" w:cstheme="minorHAnsi"/>
          <w:sz w:val="23"/>
          <w:szCs w:val="23"/>
        </w:rPr>
        <w:t>et</w:t>
      </w:r>
      <w:r w:rsidR="006C3F48" w:rsidRPr="00D1736D">
        <w:rPr>
          <w:rFonts w:eastAsia="Century" w:cstheme="minorHAnsi"/>
          <w:sz w:val="23"/>
          <w:szCs w:val="23"/>
          <w:lang w:bidi="en-US"/>
        </w:rPr>
        <w:t>her with the activation</w:t>
      </w:r>
      <w:r w:rsidRPr="00D1736D">
        <w:rPr>
          <w:rFonts w:eastAsia="Century" w:cstheme="minorHAnsi"/>
          <w:sz w:val="23"/>
          <w:szCs w:val="23"/>
          <w:lang w:bidi="en-US"/>
        </w:rPr>
        <w:t xml:space="preserve"> functions are chosen at the initial stage and remain the same during </w:t>
      </w:r>
      <w:r w:rsidR="00F30860" w:rsidRPr="00D1736D">
        <w:rPr>
          <w:rFonts w:eastAsia="Century" w:cstheme="minorHAnsi"/>
          <w:sz w:val="23"/>
          <w:szCs w:val="23"/>
          <w:lang w:bidi="en-US"/>
        </w:rPr>
        <w:t xml:space="preserve">the </w:t>
      </w:r>
      <w:r w:rsidRPr="00D1736D">
        <w:rPr>
          <w:rFonts w:eastAsia="Century" w:cstheme="minorHAnsi"/>
          <w:sz w:val="23"/>
          <w:szCs w:val="23"/>
          <w:lang w:bidi="en-US"/>
        </w:rPr>
        <w:t>training</w:t>
      </w:r>
      <w:r w:rsidR="00926B4D" w:rsidRPr="00D1736D">
        <w:rPr>
          <w:rFonts w:eastAsia="Century" w:cstheme="minorHAnsi"/>
          <w:sz w:val="23"/>
          <w:szCs w:val="23"/>
          <w:lang w:bidi="en-US"/>
        </w:rPr>
        <w:t xml:space="preserve"> process</w:t>
      </w:r>
      <w:r w:rsidRPr="00D1736D">
        <w:rPr>
          <w:rFonts w:eastAsia="Century" w:cstheme="minorHAnsi"/>
          <w:sz w:val="23"/>
          <w:szCs w:val="23"/>
          <w:lang w:bidi="en-US"/>
        </w:rPr>
        <w:t xml:space="preserve">. The performance of the neural network </w:t>
      </w:r>
      <w:r w:rsidR="00F30860" w:rsidRPr="00D1736D">
        <w:rPr>
          <w:rFonts w:eastAsia="Century" w:cstheme="minorHAnsi"/>
          <w:sz w:val="23"/>
          <w:szCs w:val="23"/>
          <w:lang w:bidi="en-US"/>
        </w:rPr>
        <w:t>depends</w:t>
      </w:r>
      <w:r w:rsidRPr="00D1736D">
        <w:rPr>
          <w:rFonts w:eastAsia="Century" w:cstheme="minorHAnsi"/>
          <w:sz w:val="23"/>
          <w:szCs w:val="23"/>
          <w:lang w:bidi="en-US"/>
        </w:rPr>
        <w:t xml:space="preserve"> on the value of the weights. The weights are tuned during the training process </w:t>
      </w:r>
      <w:r w:rsidR="00F30860" w:rsidRPr="00D1736D">
        <w:rPr>
          <w:rFonts w:eastAsia="Century" w:cstheme="minorHAnsi"/>
          <w:sz w:val="23"/>
          <w:szCs w:val="23"/>
          <w:lang w:bidi="en-US"/>
        </w:rPr>
        <w:t>to obtain a specific</w:t>
      </w:r>
      <w:r w:rsidRPr="00D1736D">
        <w:rPr>
          <w:rFonts w:eastAsia="Century" w:cstheme="minorHAnsi"/>
          <w:sz w:val="23"/>
          <w:szCs w:val="23"/>
          <w:lang w:bidi="en-US"/>
        </w:rPr>
        <w:t xml:space="preserve"> output. </w:t>
      </w:r>
    </w:p>
    <w:p w14:paraId="6423E7E4" w14:textId="77777777" w:rsidR="00CD5669" w:rsidRPr="00D1736D" w:rsidRDefault="00CD5669" w:rsidP="001D18A7">
      <w:pPr>
        <w:pStyle w:val="NoSpacing"/>
        <w:bidi w:val="0"/>
        <w:spacing w:line="276" w:lineRule="auto"/>
        <w:rPr>
          <w:rFonts w:eastAsia="Century" w:cstheme="minorHAnsi"/>
          <w:sz w:val="23"/>
          <w:szCs w:val="23"/>
          <w:lang w:bidi="en-US"/>
        </w:rPr>
      </w:pPr>
    </w:p>
    <w:p w14:paraId="7234D1C7" w14:textId="71F0E181" w:rsidR="00CD5669" w:rsidRPr="00D1736D" w:rsidRDefault="00CD5669" w:rsidP="001D18A7">
      <w:pPr>
        <w:pStyle w:val="Heading3"/>
        <w:bidi w:val="0"/>
        <w:spacing w:line="276" w:lineRule="auto"/>
        <w:rPr>
          <w:rFonts w:asciiTheme="minorHAnsi" w:eastAsia="Century" w:hAnsiTheme="minorHAnsi" w:cstheme="minorHAnsi"/>
          <w:lang w:bidi="en-US"/>
        </w:rPr>
      </w:pPr>
      <w:bookmarkStart w:id="211" w:name="_Toc14857520"/>
      <w:bookmarkStart w:id="212" w:name="_Toc14857766"/>
      <w:r w:rsidRPr="00D1736D">
        <w:rPr>
          <w:rFonts w:asciiTheme="minorHAnsi" w:eastAsia="Century" w:hAnsiTheme="minorHAnsi" w:cstheme="minorHAnsi"/>
          <w:lang w:bidi="en-US"/>
        </w:rPr>
        <w:lastRenderedPageBreak/>
        <w:t>Architectures of Neural networks</w:t>
      </w:r>
      <w:bookmarkEnd w:id="211"/>
      <w:bookmarkEnd w:id="212"/>
    </w:p>
    <w:p w14:paraId="05BB45D7" w14:textId="5B14D2A6" w:rsidR="001F4044" w:rsidRPr="00D1736D" w:rsidRDefault="00CD5669" w:rsidP="000F2179">
      <w:pPr>
        <w:pStyle w:val="NoSpacing"/>
        <w:bidi w:val="0"/>
        <w:spacing w:line="276" w:lineRule="auto"/>
        <w:jc w:val="both"/>
        <w:rPr>
          <w:rFonts w:eastAsia="Century" w:cstheme="minorHAnsi"/>
          <w:sz w:val="23"/>
          <w:szCs w:val="23"/>
          <w:lang w:bidi="en-US"/>
        </w:rPr>
      </w:pPr>
      <w:r w:rsidRPr="00D1736D">
        <w:rPr>
          <w:rFonts w:eastAsia="Century" w:cstheme="minorHAnsi"/>
          <w:lang w:bidi="en-US"/>
        </w:rPr>
        <w:t>N</w:t>
      </w:r>
      <w:r w:rsidRPr="00D1736D">
        <w:rPr>
          <w:rFonts w:cstheme="minorHAnsi"/>
          <w:lang w:bidi="en-US"/>
        </w:rPr>
        <w:t>eural networks</w:t>
      </w:r>
      <w:r w:rsidRPr="00D1736D">
        <w:rPr>
          <w:rFonts w:eastAsia="Century" w:cstheme="minorHAnsi"/>
          <w:sz w:val="23"/>
          <w:szCs w:val="23"/>
          <w:lang w:bidi="en-US"/>
        </w:rPr>
        <w:t xml:space="preserve"> </w:t>
      </w:r>
      <w:r w:rsidR="00F30860" w:rsidRPr="00D1736D">
        <w:rPr>
          <w:rFonts w:eastAsia="Century" w:cstheme="minorHAnsi"/>
          <w:sz w:val="23"/>
          <w:szCs w:val="23"/>
          <w:lang w:bidi="en-US"/>
        </w:rPr>
        <w:t>include</w:t>
      </w:r>
      <w:del w:id="213" w:author="Yael Edan" w:date="2019-09-22T13:16:00Z">
        <w:r w:rsidR="00283932" w:rsidDel="000F2179">
          <w:rPr>
            <w:rFonts w:eastAsia="Century" w:cstheme="minorHAnsi"/>
            <w:sz w:val="23"/>
            <w:szCs w:val="23"/>
            <w:lang w:bidi="en-US"/>
          </w:rPr>
          <w:delText>s</w:delText>
        </w:r>
      </w:del>
      <w:r w:rsidR="00F30860" w:rsidRPr="00D1736D">
        <w:rPr>
          <w:rFonts w:eastAsia="Century" w:cstheme="minorHAnsi"/>
          <w:sz w:val="23"/>
          <w:szCs w:val="23"/>
          <w:lang w:bidi="en-US"/>
        </w:rPr>
        <w:t xml:space="preserve"> </w:t>
      </w:r>
      <w:r w:rsidR="00283932">
        <w:rPr>
          <w:rFonts w:eastAsia="Century" w:cstheme="minorHAnsi"/>
          <w:sz w:val="23"/>
          <w:szCs w:val="23"/>
          <w:lang w:bidi="en-US"/>
        </w:rPr>
        <w:t xml:space="preserve">at list </w:t>
      </w:r>
      <w:r w:rsidR="00A77752" w:rsidRPr="00D1736D">
        <w:rPr>
          <w:rFonts w:eastAsia="Century" w:cstheme="minorHAnsi"/>
          <w:sz w:val="23"/>
          <w:szCs w:val="23"/>
          <w:lang w:bidi="en-US"/>
        </w:rPr>
        <w:t>three different layers</w:t>
      </w:r>
      <w:r w:rsidR="00F30860" w:rsidRPr="00D1736D">
        <w:rPr>
          <w:rFonts w:eastAsia="Century" w:cstheme="minorHAnsi"/>
          <w:sz w:val="23"/>
          <w:szCs w:val="23"/>
          <w:lang w:bidi="en-US"/>
        </w:rPr>
        <w:t xml:space="preserve"> (Figure 3)</w:t>
      </w:r>
      <w:r w:rsidR="00A77752" w:rsidRPr="00D1736D">
        <w:rPr>
          <w:rFonts w:eastAsia="Century" w:cstheme="minorHAnsi"/>
          <w:sz w:val="23"/>
          <w:szCs w:val="23"/>
          <w:lang w:bidi="en-US"/>
        </w:rPr>
        <w:t xml:space="preserve">: the input layer which contains the input feature </w:t>
      </w:r>
      <w:r w:rsidR="006C3F48" w:rsidRPr="00D1736D">
        <w:rPr>
          <w:rFonts w:eastAsia="Century" w:cstheme="minorHAnsi"/>
          <w:sz w:val="23"/>
          <w:szCs w:val="23"/>
          <w:lang w:bidi="en-US"/>
        </w:rPr>
        <w:t>vector</w:t>
      </w:r>
      <w:r w:rsidR="00F30860" w:rsidRPr="00D1736D">
        <w:rPr>
          <w:rFonts w:eastAsia="Century" w:cstheme="minorHAnsi"/>
          <w:sz w:val="23"/>
          <w:szCs w:val="23"/>
          <w:lang w:bidi="en-US"/>
        </w:rPr>
        <w:t xml:space="preserve"> Xq = (X</w:t>
      </w:r>
      <w:r w:rsidR="00F30860" w:rsidRPr="00D1736D">
        <w:rPr>
          <w:rFonts w:eastAsia="Century" w:cstheme="minorHAnsi"/>
          <w:sz w:val="18"/>
          <w:szCs w:val="18"/>
          <w:lang w:bidi="en-US"/>
        </w:rPr>
        <w:t>1</w:t>
      </w:r>
      <w:r w:rsidR="00F30860" w:rsidRPr="00D1736D">
        <w:rPr>
          <w:rFonts w:eastAsia="Century" w:cstheme="minorHAnsi"/>
          <w:sz w:val="23"/>
          <w:szCs w:val="23"/>
          <w:lang w:bidi="en-US"/>
        </w:rPr>
        <w:t>, X</w:t>
      </w:r>
      <w:r w:rsidR="00F30860" w:rsidRPr="00D1736D">
        <w:rPr>
          <w:rFonts w:eastAsia="Century" w:cstheme="minorHAnsi"/>
          <w:sz w:val="18"/>
          <w:szCs w:val="18"/>
          <w:lang w:bidi="en-US"/>
        </w:rPr>
        <w:t>2</w:t>
      </w:r>
      <w:r w:rsidR="00F30860" w:rsidRPr="00D1736D">
        <w:rPr>
          <w:rFonts w:eastAsia="Century" w:cstheme="minorHAnsi"/>
          <w:sz w:val="23"/>
          <w:szCs w:val="23"/>
          <w:lang w:bidi="en-US"/>
        </w:rPr>
        <w:t>,</w:t>
      </w:r>
      <w:r w:rsidR="00F30860" w:rsidRPr="00D1736D">
        <w:rPr>
          <w:rFonts w:eastAsia="Century" w:cstheme="minorHAnsi"/>
          <w:sz w:val="18"/>
          <w:szCs w:val="18"/>
          <w:lang w:bidi="en-US"/>
        </w:rPr>
        <w:t xml:space="preserve"> </w:t>
      </w:r>
      <w:r w:rsidR="00F30860" w:rsidRPr="00D1736D">
        <w:rPr>
          <w:rFonts w:eastAsia="Century" w:cstheme="minorHAnsi"/>
          <w:sz w:val="23"/>
          <w:szCs w:val="23"/>
          <w:lang w:bidi="en-US"/>
        </w:rPr>
        <w:t>X</w:t>
      </w:r>
      <w:r w:rsidR="00F30860" w:rsidRPr="00D1736D">
        <w:rPr>
          <w:rFonts w:eastAsia="Century" w:cstheme="minorHAnsi"/>
          <w:sz w:val="18"/>
          <w:szCs w:val="18"/>
          <w:lang w:bidi="en-US"/>
        </w:rPr>
        <w:t>3</w:t>
      </w:r>
      <w:r w:rsidR="00F30860" w:rsidRPr="00D1736D">
        <w:rPr>
          <w:rFonts w:eastAsia="Century" w:cstheme="minorHAnsi"/>
          <w:sz w:val="23"/>
          <w:szCs w:val="23"/>
          <w:lang w:bidi="en-US"/>
        </w:rPr>
        <w:t>)</w:t>
      </w:r>
      <w:r w:rsidR="006C3F48" w:rsidRPr="00D1736D">
        <w:rPr>
          <w:rFonts w:eastAsia="Century" w:cstheme="minorHAnsi"/>
          <w:sz w:val="23"/>
          <w:szCs w:val="23"/>
          <w:lang w:bidi="en-US"/>
        </w:rPr>
        <w:t>,</w:t>
      </w:r>
      <w:r w:rsidR="00A77752" w:rsidRPr="00D1736D">
        <w:rPr>
          <w:rFonts w:eastAsia="Century" w:cstheme="minorHAnsi"/>
          <w:sz w:val="23"/>
          <w:szCs w:val="23"/>
          <w:lang w:bidi="en-US"/>
        </w:rPr>
        <w:t xml:space="preserve"> the output layer that consists of the neural network response</w:t>
      </w:r>
      <w:r w:rsidR="002667DB" w:rsidRPr="00D1736D">
        <w:rPr>
          <w:rFonts w:eastAsia="Century" w:cstheme="minorHAnsi"/>
          <w:sz w:val="23"/>
          <w:szCs w:val="23"/>
          <w:lang w:bidi="en-US"/>
        </w:rPr>
        <w:t>,</w:t>
      </w:r>
      <w:r w:rsidR="00A77752" w:rsidRPr="00D1736D">
        <w:rPr>
          <w:rFonts w:eastAsia="Century" w:cstheme="minorHAnsi"/>
          <w:sz w:val="23"/>
          <w:szCs w:val="23"/>
          <w:lang w:bidi="en-US"/>
        </w:rPr>
        <w:t xml:space="preserve"> and </w:t>
      </w:r>
      <w:r w:rsidR="002667DB" w:rsidRPr="00D1736D">
        <w:rPr>
          <w:rFonts w:eastAsia="Century" w:cstheme="minorHAnsi"/>
          <w:sz w:val="23"/>
          <w:szCs w:val="23"/>
          <w:lang w:bidi="en-US"/>
        </w:rPr>
        <w:t xml:space="preserve">hidden layer </w:t>
      </w:r>
      <w:r w:rsidR="00A77752" w:rsidRPr="00D1736D">
        <w:rPr>
          <w:rFonts w:eastAsia="Century" w:cstheme="minorHAnsi"/>
          <w:sz w:val="23"/>
          <w:szCs w:val="23"/>
          <w:lang w:bidi="en-US"/>
        </w:rPr>
        <w:t>the layer in between that contains the neurons that connect to both the input and output</w:t>
      </w:r>
      <w:r w:rsidR="00893C94" w:rsidRPr="00D1736D">
        <w:rPr>
          <w:rFonts w:eastAsia="Century" w:cstheme="minorHAnsi"/>
          <w:sz w:val="23"/>
          <w:szCs w:val="23"/>
          <w:lang w:bidi="en-US"/>
        </w:rPr>
        <w:t xml:space="preserve"> </w:t>
      </w:r>
      <w:r w:rsidR="00893C94"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{"citationItems":[{"id":"ITEM-1","itemData":{"author":[{"dropping-particle":"","family":"Jain","given":"Anil K","non-dropping-particle":"","parse-names":false,"suffix":""},{"dropping-particle":"","family":"Mao","given":"Jianchang","non-dropping-particle":"","parse-names":false,"suffix":""},{"dropping-particle":"","family":"Mohiuddin","given":"K M","non-dropping-particle":"","parse-names":false,"suffix":""}],"container-title":"Computer","id":"ITEM-1","issue":"3","issued":{"date-parts":[["1996"]]},"page":"31-44","publisher":"IEEE","title":"Artificial neural networks: A tutorial","type":"article-journal"},"uris":["http://www.mendeley.com/documents/?uuid=074b986c-0507-4059-af9b-c04d12c55b94"]}],"mendeley":{"formattedCitation":"(Jain, Mao, &amp; Mohiuddin, 1996)","plainTextFormattedCitation":"(Jain, Mao, &amp; Mohiuddin, 1996)","previouslyFormattedCitation":"(Jain, Mao, &amp; Mohiuddin, 1996)"},"properties":{"noteIndex":0},"schema":"https://github.com/citation-style-language/schema/raw/master/csl-citation.json"}</w:instrText>
      </w:r>
      <w:r w:rsidR="00893C94"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(Jain, Mao, &amp; Mohiuddin, 1996)</w:t>
      </w:r>
      <w:r w:rsidR="00893C94" w:rsidRPr="00D1736D">
        <w:rPr>
          <w:rFonts w:eastAsia="Century" w:cstheme="minorHAnsi"/>
          <w:sz w:val="23"/>
          <w:szCs w:val="23"/>
          <w:lang w:bidi="en-US"/>
        </w:rPr>
        <w:fldChar w:fldCharType="end"/>
      </w:r>
      <w:r w:rsidR="00A77752" w:rsidRPr="00D1736D">
        <w:rPr>
          <w:rFonts w:eastAsia="Century" w:cstheme="minorHAnsi"/>
          <w:sz w:val="23"/>
          <w:szCs w:val="23"/>
          <w:lang w:bidi="en-US"/>
        </w:rPr>
        <w:t xml:space="preserve">. </w:t>
      </w:r>
    </w:p>
    <w:p w14:paraId="7D1A8126" w14:textId="0E1F7ADF" w:rsidR="00A77752" w:rsidRPr="00D1736D" w:rsidRDefault="00F30860" w:rsidP="000F2179">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The </w:t>
      </w:r>
      <w:r w:rsidR="001F4044" w:rsidRPr="00D1736D">
        <w:rPr>
          <w:rFonts w:eastAsia="Century" w:cstheme="minorHAnsi"/>
          <w:sz w:val="23"/>
          <w:szCs w:val="23"/>
          <w:lang w:bidi="en-US"/>
        </w:rPr>
        <w:t xml:space="preserve">input layer receives </w:t>
      </w:r>
      <w:r w:rsidRPr="00D1736D">
        <w:rPr>
          <w:rFonts w:eastAsia="Century" w:cstheme="minorHAnsi"/>
          <w:sz w:val="23"/>
          <w:szCs w:val="23"/>
          <w:lang w:bidi="en-US"/>
        </w:rPr>
        <w:t xml:space="preserve">a </w:t>
      </w:r>
      <w:r w:rsidR="001F4044" w:rsidRPr="00D1736D">
        <w:rPr>
          <w:rFonts w:eastAsia="Century" w:cstheme="minorHAnsi"/>
          <w:sz w:val="23"/>
          <w:szCs w:val="23"/>
          <w:lang w:bidi="en-US"/>
        </w:rPr>
        <w:t xml:space="preserve">vector, two </w:t>
      </w:r>
      <w:ins w:id="214" w:author="Yael Edan" w:date="2019-09-22T13:16:00Z">
        <w:r w:rsidR="000F2179">
          <w:rPr>
            <w:rFonts w:eastAsia="Century" w:cstheme="minorHAnsi"/>
            <w:sz w:val="23"/>
            <w:szCs w:val="23"/>
            <w:lang w:bidi="en-US"/>
          </w:rPr>
          <w:t>f</w:t>
        </w:r>
      </w:ins>
      <w:del w:id="215" w:author="Yael Edan" w:date="2019-09-22T13:16:00Z">
        <w:r w:rsidR="001F4044" w:rsidRPr="00D1736D" w:rsidDel="000F2179">
          <w:rPr>
            <w:rFonts w:eastAsia="Century" w:cstheme="minorHAnsi"/>
            <w:sz w:val="23"/>
            <w:szCs w:val="23"/>
            <w:lang w:bidi="en-US"/>
          </w:rPr>
          <w:delText>F</w:delText>
        </w:r>
      </w:del>
      <w:r w:rsidR="001F4044" w:rsidRPr="00D1736D">
        <w:rPr>
          <w:rFonts w:eastAsia="Century" w:cstheme="minorHAnsi"/>
          <w:sz w:val="23"/>
          <w:szCs w:val="23"/>
          <w:lang w:bidi="en-US"/>
        </w:rPr>
        <w:t>ully connected hidden layers</w:t>
      </w:r>
      <w:r w:rsidR="00E1740C" w:rsidRPr="00D1736D">
        <w:rPr>
          <w:rFonts w:eastAsia="Century" w:cstheme="minorHAnsi"/>
          <w:sz w:val="23"/>
          <w:szCs w:val="23"/>
          <w:lang w:bidi="en-US"/>
        </w:rPr>
        <w:t>, each layer has 3 neurons</w:t>
      </w:r>
      <w:r w:rsidR="001F4044" w:rsidRPr="00D1736D">
        <w:rPr>
          <w:rFonts w:eastAsia="Century" w:cstheme="minorHAnsi"/>
          <w:sz w:val="23"/>
          <w:szCs w:val="23"/>
          <w:lang w:bidi="en-US"/>
        </w:rPr>
        <w:t xml:space="preserve"> multiplied by vector W, and</w:t>
      </w:r>
      <w:r w:rsidR="00E1740C" w:rsidRPr="00D1736D">
        <w:rPr>
          <w:rFonts w:eastAsia="Century" w:cstheme="minorHAnsi"/>
          <w:sz w:val="23"/>
          <w:szCs w:val="23"/>
          <w:lang w:bidi="en-US"/>
        </w:rPr>
        <w:t xml:space="preserve"> final</w:t>
      </w:r>
      <w:r w:rsidR="001F4044" w:rsidRPr="00D1736D">
        <w:rPr>
          <w:rFonts w:eastAsia="Century" w:cstheme="minorHAnsi"/>
          <w:sz w:val="23"/>
          <w:szCs w:val="23"/>
          <w:lang w:bidi="en-US"/>
        </w:rPr>
        <w:t xml:space="preserve"> output layer </w:t>
      </w:r>
      <w:r w:rsidR="00E1740C" w:rsidRPr="00D1736D">
        <w:rPr>
          <w:rFonts w:eastAsia="Century" w:cstheme="minorHAnsi"/>
          <w:sz w:val="23"/>
          <w:szCs w:val="23"/>
          <w:lang w:bidi="en-US"/>
        </w:rPr>
        <w:t>Y</w:t>
      </w:r>
      <w:r w:rsidR="00CD1F7F" w:rsidRPr="00D1736D">
        <w:rPr>
          <w:rFonts w:eastAsia="Century" w:cstheme="minorHAnsi"/>
          <w:sz w:val="23"/>
          <w:szCs w:val="23"/>
          <w:lang w:bidi="en-US"/>
        </w:rPr>
        <w:t>-</w:t>
      </w:r>
      <w:r w:rsidR="00E1740C" w:rsidRPr="00D1736D">
        <w:rPr>
          <w:rFonts w:eastAsia="Century" w:cstheme="minorHAnsi"/>
          <w:sz w:val="23"/>
          <w:szCs w:val="23"/>
          <w:lang w:bidi="en-US"/>
        </w:rPr>
        <w:t xml:space="preserve"> vector</w:t>
      </w:r>
      <w:r w:rsidR="001F4044" w:rsidRPr="00D1736D">
        <w:rPr>
          <w:rFonts w:eastAsia="Century" w:cstheme="minorHAnsi"/>
          <w:sz w:val="23"/>
          <w:szCs w:val="23"/>
          <w:lang w:bidi="en-US"/>
        </w:rPr>
        <w:t xml:space="preserve"> with </w:t>
      </w:r>
      <w:r w:rsidR="00E1740C" w:rsidRPr="00D1736D">
        <w:rPr>
          <w:rFonts w:eastAsia="Century" w:cstheme="minorHAnsi"/>
          <w:sz w:val="23"/>
          <w:szCs w:val="23"/>
          <w:lang w:bidi="en-US"/>
        </w:rPr>
        <w:t>3</w:t>
      </w:r>
      <w:r w:rsidR="001F4044" w:rsidRPr="00D1736D">
        <w:rPr>
          <w:rFonts w:eastAsia="Century" w:cstheme="minorHAnsi"/>
          <w:sz w:val="23"/>
          <w:szCs w:val="23"/>
          <w:lang w:bidi="en-US"/>
        </w:rPr>
        <w:t xml:space="preserve"> </w:t>
      </w:r>
      <w:r w:rsidR="00CD1F7F" w:rsidRPr="00D1736D">
        <w:rPr>
          <w:rFonts w:eastAsia="Century" w:cstheme="minorHAnsi"/>
          <w:sz w:val="23"/>
          <w:szCs w:val="23"/>
          <w:lang w:bidi="en-US"/>
        </w:rPr>
        <w:t xml:space="preserve">output </w:t>
      </w:r>
      <w:r w:rsidR="001F4044" w:rsidRPr="00D1736D">
        <w:rPr>
          <w:rFonts w:eastAsia="Century" w:cstheme="minorHAnsi"/>
          <w:sz w:val="23"/>
          <w:szCs w:val="23"/>
          <w:lang w:bidi="en-US"/>
        </w:rPr>
        <w:t>elements</w:t>
      </w:r>
      <w:r w:rsidR="00E1740C" w:rsidRPr="00D1736D">
        <w:rPr>
          <w:rFonts w:eastAsia="Century" w:cstheme="minorHAnsi"/>
          <w:sz w:val="23"/>
          <w:szCs w:val="23"/>
          <w:lang w:bidi="en-US"/>
        </w:rPr>
        <w:t>.</w:t>
      </w:r>
      <w:r w:rsidR="00CD1F7F" w:rsidRPr="00D1736D">
        <w:rPr>
          <w:rFonts w:eastAsia="Century" w:cstheme="minorHAnsi"/>
          <w:sz w:val="23"/>
          <w:szCs w:val="23"/>
          <w:lang w:bidi="en-US"/>
        </w:rPr>
        <w:t xml:space="preserve"> </w:t>
      </w:r>
    </w:p>
    <w:p w14:paraId="4B6D8A5C" w14:textId="77777777" w:rsidR="00CD5669" w:rsidRPr="00D1736D" w:rsidRDefault="00CD5669" w:rsidP="001D18A7">
      <w:pPr>
        <w:pStyle w:val="NoSpacing"/>
        <w:bidi w:val="0"/>
        <w:spacing w:line="276" w:lineRule="auto"/>
        <w:rPr>
          <w:rFonts w:eastAsia="Century" w:cstheme="minorHAnsi"/>
          <w:sz w:val="23"/>
          <w:szCs w:val="23"/>
          <w:lang w:bidi="en-US"/>
        </w:rPr>
      </w:pPr>
    </w:p>
    <w:p w14:paraId="5B649A37" w14:textId="77777777" w:rsidR="00780A30" w:rsidRPr="00D1736D" w:rsidRDefault="006C3F48" w:rsidP="001D18A7">
      <w:pPr>
        <w:pStyle w:val="NoSpacing"/>
        <w:keepNext/>
        <w:bidi w:val="0"/>
        <w:spacing w:line="276" w:lineRule="auto"/>
        <w:jc w:val="center"/>
        <w:rPr>
          <w:rFonts w:cstheme="minorHAnsi"/>
        </w:rPr>
      </w:pPr>
      <w:r w:rsidRPr="00D1736D">
        <w:rPr>
          <w:rFonts w:cstheme="minorHAnsi"/>
          <w:noProof/>
        </w:rPr>
        <w:drawing>
          <wp:inline distT="0" distB="0" distL="0" distR="0" wp14:anchorId="0EEA0875" wp14:editId="1F33C62E">
            <wp:extent cx="5274310" cy="24079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07920"/>
                    </a:xfrm>
                    <a:prstGeom prst="rect">
                      <a:avLst/>
                    </a:prstGeom>
                  </pic:spPr>
                </pic:pic>
              </a:graphicData>
            </a:graphic>
          </wp:inline>
        </w:drawing>
      </w:r>
    </w:p>
    <w:p w14:paraId="2683912F" w14:textId="7E952FAC" w:rsidR="00780A30" w:rsidRPr="00D1736D" w:rsidRDefault="00780A30" w:rsidP="001D18A7">
      <w:pPr>
        <w:pStyle w:val="NoSpacing"/>
        <w:bidi w:val="0"/>
        <w:spacing w:line="276" w:lineRule="auto"/>
        <w:rPr>
          <w:rFonts w:eastAsia="Century" w:cstheme="minorHAnsi"/>
          <w:i/>
          <w:iCs/>
          <w:color w:val="44546A" w:themeColor="text2"/>
          <w:sz w:val="23"/>
          <w:szCs w:val="23"/>
        </w:rPr>
      </w:pPr>
      <w:bookmarkStart w:id="216" w:name="_Toc18444127"/>
      <w:bookmarkStart w:id="217" w:name="_Toc18444281"/>
      <w:r w:rsidRPr="00D1736D">
        <w:rPr>
          <w:rFonts w:eastAsia="Century" w:cstheme="minorHAnsi"/>
          <w:i/>
          <w:iCs/>
          <w:color w:val="44546A" w:themeColor="text2"/>
          <w:sz w:val="23"/>
          <w:szCs w:val="23"/>
        </w:rPr>
        <w:t xml:space="preserve">Figure </w:t>
      </w:r>
      <w:r w:rsidRPr="00D1736D">
        <w:rPr>
          <w:rFonts w:eastAsia="Century" w:cstheme="minorHAnsi"/>
          <w:i/>
          <w:iCs/>
          <w:color w:val="44546A" w:themeColor="text2"/>
          <w:sz w:val="23"/>
          <w:szCs w:val="23"/>
        </w:rPr>
        <w:fldChar w:fldCharType="begin"/>
      </w:r>
      <w:r w:rsidRPr="00D1736D">
        <w:rPr>
          <w:rFonts w:eastAsia="Century" w:cstheme="minorHAnsi"/>
          <w:i/>
          <w:iCs/>
          <w:color w:val="44546A" w:themeColor="text2"/>
          <w:sz w:val="23"/>
          <w:szCs w:val="23"/>
        </w:rPr>
        <w:instrText xml:space="preserve"> SEQ Figure \* ARABIC </w:instrText>
      </w:r>
      <w:r w:rsidRPr="00D1736D">
        <w:rPr>
          <w:rFonts w:eastAsia="Century" w:cstheme="minorHAnsi"/>
          <w:i/>
          <w:iCs/>
          <w:color w:val="44546A" w:themeColor="text2"/>
          <w:sz w:val="23"/>
          <w:szCs w:val="23"/>
        </w:rPr>
        <w:fldChar w:fldCharType="separate"/>
      </w:r>
      <w:r w:rsidR="00AD6620" w:rsidRPr="00D1736D">
        <w:rPr>
          <w:rFonts w:eastAsia="Century" w:cstheme="minorHAnsi"/>
          <w:i/>
          <w:iCs/>
          <w:noProof/>
          <w:color w:val="44546A" w:themeColor="text2"/>
          <w:sz w:val="23"/>
          <w:szCs w:val="23"/>
        </w:rPr>
        <w:t>3</w:t>
      </w:r>
      <w:r w:rsidRPr="00D1736D">
        <w:rPr>
          <w:rFonts w:eastAsia="Century" w:cstheme="minorHAnsi"/>
          <w:i/>
          <w:iCs/>
          <w:color w:val="44546A" w:themeColor="text2"/>
          <w:sz w:val="23"/>
          <w:szCs w:val="23"/>
        </w:rPr>
        <w:fldChar w:fldCharType="end"/>
      </w:r>
      <w:r w:rsidRPr="00D1736D">
        <w:rPr>
          <w:rFonts w:eastAsia="Century" w:cstheme="minorHAnsi"/>
          <w:i/>
          <w:iCs/>
          <w:color w:val="44546A" w:themeColor="text2"/>
          <w:sz w:val="23"/>
          <w:szCs w:val="23"/>
        </w:rPr>
        <w:t xml:space="preserve"> - The Parts of an Artificial Neural Network </w:t>
      </w:r>
      <w:r w:rsidRPr="00D1736D">
        <w:rPr>
          <w:rFonts w:eastAsia="Century" w:cstheme="minorHAnsi"/>
          <w:i/>
          <w:iCs/>
          <w:color w:val="44546A" w:themeColor="text2"/>
          <w:sz w:val="23"/>
          <w:szCs w:val="23"/>
        </w:rPr>
        <w:fldChar w:fldCharType="begin" w:fldLock="1"/>
      </w:r>
      <w:r w:rsidR="00D1736D" w:rsidRPr="00D1736D">
        <w:rPr>
          <w:rFonts w:eastAsia="Century" w:cstheme="minorHAnsi"/>
          <w:i/>
          <w:iCs/>
          <w:color w:val="44546A" w:themeColor="text2"/>
          <w:sz w:val="23"/>
          <w:szCs w:val="23"/>
        </w:rPr>
        <w:instrText>ADDIN CSL_CITATION {"citationItems":[{"id":"ITEM-1","itemData":{"author":[{"dropping-particle":"","family":"Jain","given":"Anil K","non-dropping-particle":"","parse-names":false,"suffix":""},{"dropping-particle":"","family":"Mao","given":"Jianchang","non-dropping-particle":"","parse-names":false,"suffix":""},{"dropping-particle":"","family":"Mohiuddin","given":"K M","non-dropping-particle":"","parse-names":false,"suffix":""}],"container-title":"Computer","id":"ITEM-1","issue":"3","issued":{"date-parts":[["1996"]]},"page":"31-44","publisher":"IEEE","title":"Artificial neural networks: A tutorial","type":"article-journal"},"uris":["http://www.mendeley.com/documents/?uuid=074b986c-0507-4059-af9b-c04d12c55b94"]}],"mendeley":{"formattedCitation":"(Jain et al., 1996)","plainTextFormattedCitation":"(Jain et al., 1996)","previouslyFormattedCitation":"(Jain et al., 1996)"},"properties":{"noteIndex":0},"schema":"https://github.com/citation-style-language/schema/raw/master/csl-citation.json"}</w:instrText>
      </w:r>
      <w:r w:rsidRPr="00D1736D">
        <w:rPr>
          <w:rFonts w:eastAsia="Century" w:cstheme="minorHAnsi"/>
          <w:i/>
          <w:iCs/>
          <w:color w:val="44546A" w:themeColor="text2"/>
          <w:sz w:val="23"/>
          <w:szCs w:val="23"/>
        </w:rPr>
        <w:fldChar w:fldCharType="separate"/>
      </w:r>
      <w:r w:rsidR="006538C1" w:rsidRPr="00D1736D">
        <w:rPr>
          <w:rFonts w:eastAsia="Century" w:cstheme="minorHAnsi"/>
          <w:iCs/>
          <w:noProof/>
          <w:color w:val="44546A" w:themeColor="text2"/>
          <w:sz w:val="23"/>
          <w:szCs w:val="23"/>
        </w:rPr>
        <w:t>(Jain et al., 1996)</w:t>
      </w:r>
      <w:bookmarkEnd w:id="216"/>
      <w:bookmarkEnd w:id="217"/>
      <w:r w:rsidRPr="00D1736D">
        <w:rPr>
          <w:rFonts w:eastAsia="Century" w:cstheme="minorHAnsi"/>
          <w:i/>
          <w:iCs/>
          <w:color w:val="44546A" w:themeColor="text2"/>
          <w:sz w:val="23"/>
          <w:szCs w:val="23"/>
        </w:rPr>
        <w:fldChar w:fldCharType="end"/>
      </w:r>
    </w:p>
    <w:p w14:paraId="73AFAEC6" w14:textId="77777777" w:rsidR="00780A30" w:rsidRPr="00D1736D" w:rsidRDefault="00780A30" w:rsidP="001D18A7">
      <w:pPr>
        <w:pStyle w:val="NoSpacing"/>
        <w:bidi w:val="0"/>
        <w:spacing w:line="276" w:lineRule="auto"/>
        <w:jc w:val="both"/>
        <w:rPr>
          <w:rFonts w:eastAsia="Century" w:cstheme="minorHAnsi"/>
          <w:sz w:val="23"/>
          <w:szCs w:val="23"/>
          <w:lang w:bidi="en-US"/>
        </w:rPr>
      </w:pPr>
    </w:p>
    <w:p w14:paraId="10232460" w14:textId="2CD45AD3" w:rsidR="002667DB" w:rsidRPr="00D1736D" w:rsidRDefault="00CD1F7F" w:rsidP="001D18A7">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Each hidden layer contains several artificial neurons </w:t>
      </w:r>
      <w:r w:rsidR="001F4044" w:rsidRPr="00D1736D">
        <w:rPr>
          <w:rFonts w:eastAsia="Century" w:cstheme="minorHAnsi"/>
          <w:sz w:val="23"/>
          <w:szCs w:val="23"/>
          <w:lang w:bidi="en-US"/>
        </w:rPr>
        <w:t>neuron</w:t>
      </w:r>
      <w:r w:rsidRPr="00D1736D">
        <w:rPr>
          <w:rFonts w:eastAsia="Century" w:cstheme="minorHAnsi"/>
          <w:sz w:val="23"/>
          <w:szCs w:val="23"/>
          <w:lang w:bidi="en-US"/>
        </w:rPr>
        <w:t xml:space="preserve"> units </w:t>
      </w:r>
      <w:r w:rsidR="00F30860" w:rsidRPr="00D1736D">
        <w:rPr>
          <w:rFonts w:eastAsia="Century" w:cstheme="minorHAnsi"/>
          <w:sz w:val="23"/>
          <w:szCs w:val="23"/>
          <w:lang w:bidi="en-US"/>
        </w:rPr>
        <w:t>that</w:t>
      </w:r>
      <w:r w:rsidR="00283932">
        <w:rPr>
          <w:rFonts w:eastAsia="Century" w:cstheme="minorHAnsi"/>
          <w:sz w:val="23"/>
          <w:szCs w:val="23"/>
          <w:lang w:bidi="en-US"/>
        </w:rPr>
        <w:t xml:space="preserve"> in the basic scheme</w:t>
      </w:r>
      <w:r w:rsidR="00F30860" w:rsidRPr="00D1736D">
        <w:rPr>
          <w:rFonts w:eastAsia="Century" w:cstheme="minorHAnsi"/>
          <w:sz w:val="23"/>
          <w:szCs w:val="23"/>
          <w:lang w:bidi="en-US"/>
        </w:rPr>
        <w:t xml:space="preserve"> are </w:t>
      </w:r>
      <w:r w:rsidRPr="00D1736D">
        <w:rPr>
          <w:rFonts w:eastAsia="Century" w:cstheme="minorHAnsi"/>
          <w:sz w:val="23"/>
          <w:szCs w:val="23"/>
          <w:lang w:bidi="en-US"/>
        </w:rPr>
        <w:t xml:space="preserve">fully connected to the neurons of the next layer, </w:t>
      </w:r>
      <w:r w:rsidR="00893C94" w:rsidRPr="00D1736D">
        <w:rPr>
          <w:rFonts w:eastAsia="Century" w:cstheme="minorHAnsi"/>
          <w:sz w:val="23"/>
          <w:szCs w:val="23"/>
          <w:lang w:bidi="en-US"/>
        </w:rPr>
        <w:t>t</w:t>
      </w:r>
      <w:r w:rsidRPr="00D1736D">
        <w:rPr>
          <w:rFonts w:eastAsia="Century" w:cstheme="minorHAnsi"/>
          <w:sz w:val="23"/>
          <w:szCs w:val="23"/>
          <w:lang w:bidi="en-US"/>
        </w:rPr>
        <w:t>he artificial neuron output is the summed multiplication between the input vector X and a weights vector W. This sum goes through a</w:t>
      </w:r>
      <w:r w:rsidR="00893C94" w:rsidRPr="00D1736D">
        <w:rPr>
          <w:rFonts w:eastAsia="Century" w:cstheme="minorHAnsi"/>
          <w:sz w:val="23"/>
          <w:szCs w:val="23"/>
          <w:lang w:bidi="en-US"/>
        </w:rPr>
        <w:t>n</w:t>
      </w:r>
      <w:r w:rsidRPr="00D1736D">
        <w:rPr>
          <w:rFonts w:eastAsia="Century" w:cstheme="minorHAnsi"/>
          <w:sz w:val="23"/>
          <w:szCs w:val="23"/>
          <w:lang w:bidi="en-US"/>
        </w:rPr>
        <w:t xml:space="preserve"> activation function which determines if the neuron is activated and </w:t>
      </w:r>
      <w:r w:rsidR="00F30860" w:rsidRPr="00D1736D">
        <w:rPr>
          <w:rFonts w:eastAsia="Century" w:cstheme="minorHAnsi"/>
          <w:sz w:val="23"/>
          <w:szCs w:val="23"/>
          <w:lang w:bidi="en-US"/>
        </w:rPr>
        <w:t xml:space="preserve">accordingly </w:t>
      </w:r>
      <w:r w:rsidRPr="00D1736D">
        <w:rPr>
          <w:rFonts w:eastAsia="Century" w:cstheme="minorHAnsi"/>
          <w:sz w:val="23"/>
          <w:szCs w:val="23"/>
          <w:lang w:bidi="en-US"/>
        </w:rPr>
        <w:t>an output is generated</w:t>
      </w:r>
      <w:r w:rsidR="00A76F05" w:rsidRPr="00D1736D">
        <w:rPr>
          <w:rFonts w:eastAsia="Century" w:cstheme="minorHAnsi"/>
          <w:sz w:val="23"/>
          <w:szCs w:val="23"/>
          <w:lang w:bidi="en-US"/>
        </w:rPr>
        <w:t>.</w:t>
      </w:r>
    </w:p>
    <w:p w14:paraId="22C8015F" w14:textId="6DE967CF" w:rsidR="00A76F05" w:rsidRPr="00D1736D" w:rsidRDefault="00A76F05" w:rsidP="001D18A7">
      <w:pPr>
        <w:pStyle w:val="NoSpacing"/>
        <w:bidi w:val="0"/>
        <w:spacing w:line="276" w:lineRule="auto"/>
        <w:jc w:val="both"/>
        <w:rPr>
          <w:rFonts w:eastAsia="Century" w:cstheme="minorHAnsi"/>
          <w:sz w:val="23"/>
          <w:szCs w:val="23"/>
          <w:lang w:bidi="en-US"/>
        </w:rPr>
      </w:pPr>
    </w:p>
    <w:p w14:paraId="2E406949" w14:textId="4B3D5CEF" w:rsidR="00A76F05" w:rsidRPr="00D1736D" w:rsidRDefault="00F30860" w:rsidP="001D18A7">
      <w:pPr>
        <w:pStyle w:val="Heading3"/>
        <w:bidi w:val="0"/>
        <w:spacing w:line="276" w:lineRule="auto"/>
        <w:rPr>
          <w:rFonts w:asciiTheme="minorHAnsi" w:eastAsia="Century" w:hAnsiTheme="minorHAnsi" w:cstheme="minorHAnsi"/>
          <w:sz w:val="23"/>
          <w:szCs w:val="23"/>
          <w:lang w:bidi="en-US"/>
        </w:rPr>
      </w:pPr>
      <w:bookmarkStart w:id="218" w:name="_Toc14857521"/>
      <w:bookmarkStart w:id="219" w:name="_Toc14857767"/>
      <w:r w:rsidRPr="00D1736D">
        <w:rPr>
          <w:rFonts w:asciiTheme="minorHAnsi" w:eastAsia="Century" w:hAnsiTheme="minorHAnsi" w:cstheme="minorHAnsi"/>
          <w:lang w:bidi="en-US"/>
        </w:rPr>
        <w:t>A</w:t>
      </w:r>
      <w:r w:rsidR="00A76F05" w:rsidRPr="00D1736D">
        <w:rPr>
          <w:rFonts w:asciiTheme="minorHAnsi" w:eastAsia="Century" w:hAnsiTheme="minorHAnsi" w:cstheme="minorHAnsi"/>
          <w:lang w:bidi="en-US"/>
        </w:rPr>
        <w:t>ctivation function</w:t>
      </w:r>
      <w:bookmarkEnd w:id="218"/>
      <w:bookmarkEnd w:id="219"/>
    </w:p>
    <w:p w14:paraId="2366A5EC" w14:textId="27CD9605" w:rsidR="008A6905" w:rsidRPr="00D1736D" w:rsidRDefault="00DA1FC3" w:rsidP="001D18A7">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Artificial neural networks are designed as universal function approximators and </w:t>
      </w:r>
      <w:r w:rsidR="005A7A85" w:rsidRPr="00D1736D">
        <w:rPr>
          <w:rFonts w:eastAsia="Century" w:cstheme="minorHAnsi"/>
          <w:sz w:val="23"/>
          <w:szCs w:val="23"/>
          <w:lang w:bidi="en-US"/>
        </w:rPr>
        <w:t xml:space="preserve">are capable </w:t>
      </w:r>
      <w:r w:rsidRPr="00D1736D">
        <w:rPr>
          <w:rFonts w:eastAsia="Century" w:cstheme="minorHAnsi"/>
          <w:sz w:val="23"/>
          <w:szCs w:val="23"/>
          <w:lang w:bidi="en-US"/>
        </w:rPr>
        <w:t>to calculate and learn any</w:t>
      </w:r>
      <w:r w:rsidR="00AE0A39" w:rsidRPr="00D1736D">
        <w:rPr>
          <w:rFonts w:eastAsia="Century" w:cstheme="minorHAnsi"/>
          <w:sz w:val="23"/>
          <w:szCs w:val="23"/>
          <w:lang w:bidi="en-US"/>
        </w:rPr>
        <w:t xml:space="preserve"> polynomial degree</w:t>
      </w:r>
      <w:r w:rsidRPr="00D1736D">
        <w:rPr>
          <w:rFonts w:eastAsia="Century" w:cstheme="minorHAnsi"/>
          <w:sz w:val="23"/>
          <w:szCs w:val="23"/>
          <w:lang w:bidi="en-US"/>
        </w:rPr>
        <w:t xml:space="preserve"> function. Thanks to the non-linear activation functions, stronger learning of networks can be achieved</w:t>
      </w:r>
      <w:r w:rsidR="005C2F19" w:rsidRPr="00D1736D">
        <w:rPr>
          <w:rFonts w:eastAsia="Century" w:cstheme="minorHAnsi"/>
          <w:sz w:val="23"/>
          <w:szCs w:val="23"/>
          <w:lang w:bidi="en-US"/>
        </w:rPr>
        <w:t>.</w:t>
      </w:r>
      <w:r w:rsidR="00AE0A39" w:rsidRPr="00D1736D">
        <w:rPr>
          <w:rFonts w:eastAsia="Century" w:cstheme="minorHAnsi"/>
          <w:sz w:val="23"/>
          <w:szCs w:val="23"/>
          <w:lang w:bidi="en-US"/>
        </w:rPr>
        <w:t xml:space="preserve"> </w:t>
      </w:r>
    </w:p>
    <w:p w14:paraId="32BF7A15" w14:textId="13D03EDB" w:rsidR="00AE0A39" w:rsidRPr="00D1736D" w:rsidRDefault="005A7A85"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T</w:t>
      </w:r>
      <w:r w:rsidR="00AE0A39" w:rsidRPr="00D1736D">
        <w:rPr>
          <w:rFonts w:eastAsia="Century" w:cstheme="minorHAnsi"/>
          <w:sz w:val="23"/>
          <w:szCs w:val="23"/>
          <w:lang w:bidi="en-US"/>
        </w:rPr>
        <w:t xml:space="preserve">he activation functions </w:t>
      </w:r>
      <w:r w:rsidRPr="00D1736D">
        <w:rPr>
          <w:rFonts w:eastAsia="Century" w:cstheme="minorHAnsi"/>
          <w:sz w:val="23"/>
          <w:szCs w:val="23"/>
          <w:lang w:bidi="en-US"/>
        </w:rPr>
        <w:t>are executed after</w:t>
      </w:r>
      <w:r w:rsidR="008A6905" w:rsidRPr="00D1736D">
        <w:rPr>
          <w:rFonts w:eastAsia="Century" w:cstheme="minorHAnsi"/>
          <w:sz w:val="23"/>
          <w:szCs w:val="23"/>
          <w:lang w:bidi="en-US"/>
        </w:rPr>
        <w:t xml:space="preserve"> the input vector </w:t>
      </w:r>
      <m:oMath>
        <m:r>
          <w:rPr>
            <w:rFonts w:ascii="Cambria Math" w:eastAsia="Century" w:hAnsi="Cambria Math" w:cstheme="minorHAnsi"/>
            <w:sz w:val="23"/>
            <w:szCs w:val="23"/>
            <w:lang w:bidi="en-US"/>
          </w:rPr>
          <m:t>x</m:t>
        </m:r>
      </m:oMath>
      <w:r w:rsidR="008A6905" w:rsidRPr="00D1736D">
        <w:rPr>
          <w:rFonts w:eastAsia="Century" w:cstheme="minorHAnsi"/>
          <w:sz w:val="23"/>
          <w:szCs w:val="23"/>
          <w:lang w:bidi="en-US"/>
        </w:rPr>
        <w:t xml:space="preserve"> </w:t>
      </w:r>
      <w:r w:rsidRPr="00D1736D">
        <w:rPr>
          <w:rFonts w:eastAsia="Century" w:cstheme="minorHAnsi"/>
          <w:sz w:val="23"/>
          <w:szCs w:val="23"/>
          <w:lang w:bidi="en-US"/>
        </w:rPr>
        <w:t xml:space="preserve">is multiplied </w:t>
      </w:r>
      <w:r w:rsidR="008A6905" w:rsidRPr="00D1736D">
        <w:rPr>
          <w:rFonts w:eastAsia="Century" w:cstheme="minorHAnsi"/>
          <w:sz w:val="23"/>
          <w:szCs w:val="23"/>
          <w:lang w:bidi="en-US"/>
        </w:rPr>
        <w:t xml:space="preserve">with the weight vector </w:t>
      </w:r>
      <m:oMath>
        <m:r>
          <w:rPr>
            <w:rFonts w:ascii="Cambria Math" w:eastAsia="Century" w:hAnsi="Cambria Math" w:cstheme="minorHAnsi"/>
            <w:sz w:val="23"/>
            <w:szCs w:val="23"/>
            <w:lang w:bidi="en-US"/>
          </w:rPr>
          <m:t>W</m:t>
        </m:r>
      </m:oMath>
      <w:r w:rsidR="00AE0A39" w:rsidRPr="00D1736D">
        <w:rPr>
          <w:rFonts w:eastAsia="Century" w:cstheme="minorHAnsi"/>
          <w:sz w:val="23"/>
          <w:szCs w:val="23"/>
          <w:lang w:bidi="en-US"/>
        </w:rPr>
        <w:t xml:space="preserve"> </w:t>
      </w:r>
    </w:p>
    <w:p w14:paraId="7E455189" w14:textId="15B1B282" w:rsidR="008A6905" w:rsidRPr="00D1736D" w:rsidRDefault="00290C8F" w:rsidP="001D18A7">
      <w:pPr>
        <w:bidi w:val="0"/>
        <w:spacing w:line="276" w:lineRule="auto"/>
        <w:ind w:left="2160"/>
        <w:rPr>
          <w:rFonts w:eastAsia="Century" w:cstheme="minorHAnsi"/>
          <w:sz w:val="23"/>
          <w:szCs w:val="23"/>
          <w:lang w:bidi="en-US"/>
        </w:rPr>
      </w:pPr>
      <m:oMath>
        <m:sSup>
          <m:sSupPr>
            <m:ctrlPr>
              <w:rPr>
                <w:rFonts w:ascii="Cambria Math" w:eastAsia="Century" w:hAnsi="Cambria Math" w:cstheme="minorHAnsi"/>
                <w:sz w:val="23"/>
                <w:szCs w:val="23"/>
                <w:lang w:bidi="en-US"/>
              </w:rPr>
            </m:ctrlPr>
          </m:sSupPr>
          <m:e>
            <m:r>
              <w:rPr>
                <w:rFonts w:ascii="Cambria Math" w:eastAsia="Century" w:hAnsi="Cambria Math" w:cstheme="minorHAnsi"/>
                <w:sz w:val="23"/>
                <w:szCs w:val="23"/>
                <w:lang w:bidi="en-US"/>
              </w:rPr>
              <m:t>x</m:t>
            </m:r>
          </m:e>
          <m:sup>
            <m:r>
              <m:rPr>
                <m:sty m:val="p"/>
              </m:rPr>
              <w:rPr>
                <w:rFonts w:ascii="Cambria Math" w:eastAsia="Century" w:hAnsi="Cambria Math" w:cstheme="minorHAnsi"/>
                <w:sz w:val="23"/>
                <w:szCs w:val="23"/>
                <w:lang w:bidi="en-US"/>
              </w:rPr>
              <m:t>[</m:t>
            </m:r>
            <m:r>
              <w:rPr>
                <w:rFonts w:ascii="Cambria Math" w:eastAsia="Century" w:hAnsi="Cambria Math" w:cstheme="minorHAnsi"/>
                <w:sz w:val="23"/>
                <w:szCs w:val="23"/>
                <w:lang w:bidi="en-US"/>
              </w:rPr>
              <m:t>l</m:t>
            </m:r>
            <m:r>
              <m:rPr>
                <m:sty m:val="p"/>
              </m:rPr>
              <w:rPr>
                <w:rFonts w:ascii="Cambria Math" w:eastAsia="Century" w:hAnsi="Cambria Math" w:cstheme="minorHAnsi"/>
                <w:sz w:val="23"/>
                <w:szCs w:val="23"/>
                <w:lang w:bidi="en-US"/>
              </w:rPr>
              <m:t>]</m:t>
            </m:r>
          </m:sup>
        </m:sSup>
        <m:r>
          <m:rPr>
            <m:sty m:val="p"/>
          </m:rPr>
          <w:rPr>
            <w:rFonts w:ascii="Cambria Math" w:eastAsia="Century" w:hAnsi="Cambria Math" w:cstheme="minorHAnsi"/>
            <w:sz w:val="23"/>
            <w:szCs w:val="23"/>
            <w:lang w:bidi="en-US"/>
          </w:rPr>
          <m:t xml:space="preserve"> = </m:t>
        </m:r>
        <m:r>
          <w:rPr>
            <w:rFonts w:ascii="Cambria Math" w:eastAsia="Century" w:hAnsi="Cambria Math" w:cstheme="minorHAnsi"/>
            <w:sz w:val="23"/>
            <w:szCs w:val="23"/>
            <w:lang w:bidi="en-US"/>
          </w:rPr>
          <m:t>f</m:t>
        </m:r>
        <m:r>
          <m:rPr>
            <m:sty m:val="p"/>
          </m:rPr>
          <w:rPr>
            <w:rFonts w:ascii="Cambria Math" w:eastAsia="Century" w:hAnsi="Cambria Math" w:cstheme="minorHAnsi"/>
            <w:sz w:val="23"/>
            <w:szCs w:val="23"/>
            <w:lang w:bidi="en-US"/>
          </w:rPr>
          <m:t>(</m:t>
        </m:r>
        <m:sSup>
          <m:sSupPr>
            <m:ctrlPr>
              <w:rPr>
                <w:rFonts w:ascii="Cambria Math" w:eastAsia="Century" w:hAnsi="Cambria Math" w:cstheme="minorHAnsi"/>
                <w:sz w:val="23"/>
                <w:szCs w:val="23"/>
                <w:lang w:bidi="en-US"/>
              </w:rPr>
            </m:ctrlPr>
          </m:sSupPr>
          <m:e>
            <m:r>
              <w:rPr>
                <w:rFonts w:ascii="Cambria Math" w:eastAsia="Century" w:hAnsi="Cambria Math" w:cstheme="minorHAnsi"/>
                <w:sz w:val="23"/>
                <w:szCs w:val="23"/>
                <w:lang w:bidi="en-US"/>
              </w:rPr>
              <m:t>W</m:t>
            </m:r>
          </m:e>
          <m:sup>
            <m:r>
              <m:rPr>
                <m:sty m:val="p"/>
              </m:rPr>
              <w:rPr>
                <w:rFonts w:ascii="Cambria Math" w:eastAsia="Century" w:hAnsi="Cambria Math" w:cstheme="minorHAnsi"/>
                <w:sz w:val="23"/>
                <w:szCs w:val="23"/>
                <w:lang w:bidi="en-US"/>
              </w:rPr>
              <m:t>[</m:t>
            </m:r>
            <m:r>
              <w:rPr>
                <w:rFonts w:ascii="Cambria Math" w:eastAsia="Century" w:hAnsi="Cambria Math" w:cstheme="minorHAnsi"/>
                <w:sz w:val="23"/>
                <w:szCs w:val="23"/>
                <w:lang w:bidi="en-US"/>
              </w:rPr>
              <m:t>l</m:t>
            </m:r>
            <m:r>
              <m:rPr>
                <m:sty m:val="p"/>
              </m:rPr>
              <w:rPr>
                <w:rFonts w:ascii="Cambria Math" w:eastAsia="Century" w:hAnsi="Cambria Math" w:cstheme="minorHAnsi"/>
                <w:sz w:val="23"/>
                <w:szCs w:val="23"/>
                <w:lang w:bidi="en-US"/>
              </w:rPr>
              <m:t>]</m:t>
            </m:r>
          </m:sup>
        </m:sSup>
        <m:r>
          <m:rPr>
            <m:sty m:val="p"/>
          </m:rPr>
          <w:rPr>
            <w:rFonts w:ascii="Cambria Math" w:eastAsia="Century" w:hAnsi="Cambria Math" w:cstheme="minorHAnsi"/>
            <w:sz w:val="23"/>
            <w:szCs w:val="23"/>
            <w:lang w:bidi="en-US"/>
          </w:rPr>
          <m:t xml:space="preserve"> ·</m:t>
        </m:r>
        <m:sSup>
          <m:sSupPr>
            <m:ctrlPr>
              <w:rPr>
                <w:rFonts w:ascii="Cambria Math" w:eastAsia="Century" w:hAnsi="Cambria Math" w:cstheme="minorHAnsi"/>
                <w:sz w:val="23"/>
                <w:szCs w:val="23"/>
                <w:lang w:bidi="en-US"/>
              </w:rPr>
            </m:ctrlPr>
          </m:sSupPr>
          <m:e>
            <m:r>
              <w:rPr>
                <w:rFonts w:ascii="Cambria Math" w:eastAsia="Century" w:hAnsi="Cambria Math" w:cstheme="minorHAnsi"/>
                <w:sz w:val="23"/>
                <w:szCs w:val="23"/>
                <w:lang w:bidi="en-US"/>
              </w:rPr>
              <m:t>x</m:t>
            </m:r>
          </m:e>
          <m:sup>
            <m:r>
              <m:rPr>
                <m:sty m:val="p"/>
              </m:rPr>
              <w:rPr>
                <w:rFonts w:ascii="Cambria Math" w:eastAsia="Century" w:hAnsi="Cambria Math" w:cstheme="minorHAnsi"/>
                <w:sz w:val="23"/>
                <w:szCs w:val="23"/>
                <w:lang w:bidi="en-US"/>
              </w:rPr>
              <m:t>[</m:t>
            </m:r>
            <m:r>
              <w:rPr>
                <w:rFonts w:ascii="Cambria Math" w:eastAsia="Century" w:hAnsi="Cambria Math" w:cstheme="minorHAnsi"/>
                <w:sz w:val="23"/>
                <w:szCs w:val="23"/>
                <w:lang w:bidi="en-US"/>
              </w:rPr>
              <m:t>l</m:t>
            </m:r>
            <m:r>
              <m:rPr>
                <m:sty m:val="p"/>
              </m:rPr>
              <w:rPr>
                <w:rFonts w:ascii="Cambria Math" w:eastAsia="Century" w:hAnsi="Cambria Math" w:cstheme="minorHAnsi"/>
                <w:sz w:val="23"/>
                <w:szCs w:val="23"/>
                <w:lang w:bidi="en-US"/>
              </w:rPr>
              <m:t>-1]</m:t>
            </m:r>
          </m:sup>
        </m:sSup>
        <m:r>
          <m:rPr>
            <m:sty m:val="p"/>
          </m:rPr>
          <w:rPr>
            <w:rFonts w:ascii="Cambria Math" w:eastAsia="Century" w:hAnsi="Cambria Math" w:cstheme="minorHAnsi"/>
            <w:sz w:val="23"/>
            <w:szCs w:val="23"/>
            <w:lang w:bidi="en-US"/>
          </w:rPr>
          <m:t>)</m:t>
        </m:r>
      </m:oMath>
      <w:r w:rsidR="00780A30" w:rsidRPr="00D1736D">
        <w:rPr>
          <w:rFonts w:eastAsia="Century" w:cstheme="minorHAnsi"/>
          <w:sz w:val="23"/>
          <w:szCs w:val="23"/>
          <w:lang w:bidi="en-US"/>
        </w:rPr>
        <w:t xml:space="preserve">                                                        (1)</w:t>
      </w:r>
    </w:p>
    <w:p w14:paraId="33FE414C" w14:textId="68165508" w:rsidR="00C069DD" w:rsidRPr="00D1736D" w:rsidRDefault="008A6905"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where </w:t>
      </w:r>
      <m:oMath>
        <m:r>
          <w:rPr>
            <w:rFonts w:ascii="Cambria Math" w:eastAsia="Century" w:hAnsi="Cambria Math" w:cstheme="minorHAnsi"/>
            <w:sz w:val="23"/>
            <w:szCs w:val="23"/>
            <w:lang w:bidi="en-US"/>
          </w:rPr>
          <m:t>f</m:t>
        </m:r>
      </m:oMath>
      <w:r w:rsidRPr="00D1736D">
        <w:rPr>
          <w:rFonts w:eastAsia="Century" w:cstheme="minorHAnsi"/>
          <w:sz w:val="23"/>
          <w:szCs w:val="23"/>
          <w:lang w:bidi="en-US"/>
        </w:rPr>
        <w:t xml:space="preserve"> is </w:t>
      </w:r>
      <w:r w:rsidR="00C069DD" w:rsidRPr="00D1736D">
        <w:rPr>
          <w:rFonts w:eastAsia="Century" w:cstheme="minorHAnsi"/>
          <w:sz w:val="23"/>
          <w:szCs w:val="23"/>
          <w:lang w:bidi="en-US"/>
        </w:rPr>
        <w:t xml:space="preserve">an </w:t>
      </w:r>
      <w:r w:rsidRPr="00D1736D">
        <w:rPr>
          <w:rFonts w:eastAsia="Century" w:cstheme="minorHAnsi"/>
          <w:sz w:val="23"/>
          <w:szCs w:val="23"/>
          <w:lang w:bidi="en-US"/>
        </w:rPr>
        <w:t>activation function applied to each of its elements</w:t>
      </w:r>
      <w:r w:rsidRPr="00D1736D">
        <w:rPr>
          <w:rFonts w:eastAsia="Century" w:cstheme="minorHAnsi"/>
          <w:sz w:val="23"/>
          <w:szCs w:val="23"/>
          <w:rtl/>
        </w:rPr>
        <w:t>.</w:t>
      </w:r>
      <w:r w:rsidRPr="00D1736D">
        <w:rPr>
          <w:rFonts w:eastAsia="Century" w:cstheme="minorHAnsi"/>
          <w:sz w:val="23"/>
          <w:szCs w:val="23"/>
          <w:lang w:bidi="en-US"/>
        </w:rPr>
        <w:t xml:space="preserve"> Different </w:t>
      </w:r>
      <w:r w:rsidR="00C069DD" w:rsidRPr="00D1736D">
        <w:rPr>
          <w:rFonts w:eastAsia="Century" w:cstheme="minorHAnsi"/>
          <w:sz w:val="23"/>
          <w:szCs w:val="23"/>
          <w:lang w:bidi="en-US"/>
        </w:rPr>
        <w:t xml:space="preserve">nonlinear </w:t>
      </w:r>
      <w:r w:rsidRPr="00D1736D">
        <w:rPr>
          <w:rFonts w:eastAsia="Century" w:cstheme="minorHAnsi"/>
          <w:sz w:val="23"/>
          <w:szCs w:val="23"/>
          <w:lang w:bidi="en-US"/>
        </w:rPr>
        <w:t>activation functions can be used</w:t>
      </w:r>
      <w:r w:rsidR="0047348D">
        <w:rPr>
          <w:rFonts w:eastAsia="Century" w:cstheme="minorHAnsi"/>
          <w:sz w:val="23"/>
          <w:szCs w:val="23"/>
          <w:lang w:bidi="en-US"/>
        </w:rPr>
        <w:t xml:space="preserve"> </w:t>
      </w:r>
      <w:r w:rsidR="0047348D" w:rsidRPr="00D1736D">
        <w:rPr>
          <w:rFonts w:eastAsia="Century" w:cstheme="minorHAnsi"/>
          <w:sz w:val="23"/>
          <w:szCs w:val="23"/>
          <w:lang w:bidi="en-US"/>
        </w:rPr>
        <w:fldChar w:fldCharType="begin" w:fldLock="1"/>
      </w:r>
      <w:r w:rsidR="0047348D" w:rsidRPr="00D1736D">
        <w:rPr>
          <w:rFonts w:eastAsia="Century" w:cstheme="minorHAnsi"/>
          <w:sz w:val="23"/>
          <w:szCs w:val="23"/>
          <w:lang w:bidi="en-US"/>
        </w:rPr>
        <w:instrText>ADDIN CSL_CITATION {"citationItems":[{"id":"ITEM-1","itemData":{"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publisher":"Nature Publishing Group","title":"Deep learning","type":"article-journal","volume":"521"},"uris":["http://www.mendeley.com/documents/?uuid=920b0b57-6724-4308-85df-71030f00f7b8"]}],"mendeley":{"formattedCitation":"(LeCun, Bengio, &amp; Hinton, 2015)","plainTextFormattedCitation":"(LeCun, Bengio, &amp; Hinton, 2015)","previouslyFormattedCitation":"(LeCun, Bengio, &amp; Hinton, 2015)"},"properties":{"noteIndex":0},"schema":"https://github.com/citation-style-language/schema/raw/master/csl-citation.json"}</w:instrText>
      </w:r>
      <w:r w:rsidR="0047348D" w:rsidRPr="00D1736D">
        <w:rPr>
          <w:rFonts w:eastAsia="Century" w:cstheme="minorHAnsi"/>
          <w:sz w:val="23"/>
          <w:szCs w:val="23"/>
          <w:lang w:bidi="en-US"/>
        </w:rPr>
        <w:fldChar w:fldCharType="separate"/>
      </w:r>
      <w:r w:rsidR="0047348D" w:rsidRPr="00D1736D">
        <w:rPr>
          <w:rFonts w:eastAsia="Century" w:cstheme="minorHAnsi"/>
          <w:noProof/>
          <w:sz w:val="23"/>
          <w:szCs w:val="23"/>
          <w:lang w:bidi="en-US"/>
        </w:rPr>
        <w:t>(LeCun, Bengio, &amp; Hinton, 2015)</w:t>
      </w:r>
      <w:r w:rsidR="0047348D" w:rsidRPr="00D1736D">
        <w:rPr>
          <w:rFonts w:eastAsia="Century" w:cstheme="minorHAnsi"/>
          <w:sz w:val="23"/>
          <w:szCs w:val="23"/>
          <w:lang w:bidi="en-US"/>
        </w:rPr>
        <w:fldChar w:fldCharType="end"/>
      </w:r>
      <w:r w:rsidRPr="00D1736D">
        <w:rPr>
          <w:rFonts w:eastAsia="Century" w:cstheme="minorHAnsi"/>
          <w:sz w:val="23"/>
          <w:szCs w:val="23"/>
          <w:lang w:bidi="en-US"/>
        </w:rPr>
        <w:t xml:space="preserve"> </w:t>
      </w:r>
      <w:r w:rsidR="00C069DD" w:rsidRPr="00D1736D">
        <w:rPr>
          <w:rFonts w:eastAsia="Century" w:cstheme="minorHAnsi"/>
          <w:sz w:val="23"/>
          <w:szCs w:val="23"/>
          <w:lang w:bidi="en-US"/>
        </w:rPr>
        <w:t>e.g.</w:t>
      </w:r>
      <w:r w:rsidR="00894978" w:rsidRPr="00D1736D">
        <w:rPr>
          <w:rFonts w:eastAsia="Century" w:cstheme="minorHAnsi"/>
          <w:sz w:val="23"/>
          <w:szCs w:val="23"/>
          <w:lang w:bidi="en-US"/>
        </w:rPr>
        <w:t xml:space="preserve"> </w:t>
      </w:r>
      <w:r w:rsidRPr="00D1736D">
        <w:rPr>
          <w:rFonts w:eastAsia="Century" w:cstheme="minorHAnsi"/>
          <w:sz w:val="23"/>
          <w:szCs w:val="23"/>
          <w:lang w:bidi="en-US"/>
        </w:rPr>
        <w:t>sigmoid</w:t>
      </w:r>
      <w:r w:rsidR="0047348D">
        <w:rPr>
          <w:rFonts w:eastAsia="Century" w:cstheme="minorHAnsi"/>
          <w:sz w:val="23"/>
          <w:szCs w:val="23"/>
          <w:lang w:bidi="en-US"/>
        </w:rPr>
        <w:t xml:space="preserve"> </w:t>
      </w:r>
      <w:r w:rsidR="0047348D">
        <w:rPr>
          <w:rFonts w:eastAsia="Century" w:cstheme="minorHAnsi"/>
          <w:sz w:val="23"/>
          <w:szCs w:val="23"/>
          <w:lang w:bidi="en-US"/>
        </w:rPr>
        <w:fldChar w:fldCharType="begin" w:fldLock="1"/>
      </w:r>
      <w:r w:rsidR="0047348D">
        <w:rPr>
          <w:rFonts w:eastAsia="Century" w:cstheme="minorHAnsi"/>
          <w:sz w:val="23"/>
          <w:szCs w:val="23"/>
          <w:lang w:bidi="en-US"/>
        </w:rPr>
        <w:instrText>ADDIN CSL_CITATION {"citationItems":[{"id":"ITEM-1","itemData":{"author":[{"dropping-particle":"","family":"Han","given":"Jun","non-dropping-particle":"","parse-names":false,"suffix":""},{"dropping-particle":"","family":"Moraga","given":"Claudio","non-dropping-particle":"","parse-names":false,"suffix":""}],"container-title":"International Workshop on Artificial Neural Networks","id":"ITEM-1","issued":{"date-parts":[["1995"]]},"page":"195-201","title":"The influence of the sigmoid function parameters on the speed of backpropagation learning","type":"paper-conference"},"uris":["http://www.mendeley.com/documents/?uuid=4419d6c1-bef7-41bc-b261-27a0f7016f63"]}],"mendeley":{"formattedCitation":"(Han &amp; Moraga, 1995)","plainTextFormattedCitation":"(Han &amp; Moraga, 1995)","previouslyFormattedCitation":"(Han &amp; Moraga, 1995)"},"properties":{"noteIndex":0},"schema":"https://github.com/citation-style-language/schema/raw/master/csl-citation.json"}</w:instrText>
      </w:r>
      <w:r w:rsidR="0047348D">
        <w:rPr>
          <w:rFonts w:eastAsia="Century" w:cstheme="minorHAnsi"/>
          <w:sz w:val="23"/>
          <w:szCs w:val="23"/>
          <w:lang w:bidi="en-US"/>
        </w:rPr>
        <w:fldChar w:fldCharType="separate"/>
      </w:r>
      <w:r w:rsidR="0047348D" w:rsidRPr="0047348D">
        <w:rPr>
          <w:rFonts w:eastAsia="Century" w:cstheme="minorHAnsi"/>
          <w:noProof/>
          <w:sz w:val="23"/>
          <w:szCs w:val="23"/>
          <w:lang w:bidi="en-US"/>
        </w:rPr>
        <w:t>(Han &amp; Moraga, 1995)</w:t>
      </w:r>
      <w:r w:rsidR="0047348D">
        <w:rPr>
          <w:rFonts w:eastAsia="Century" w:cstheme="minorHAnsi"/>
          <w:sz w:val="23"/>
          <w:szCs w:val="23"/>
          <w:lang w:bidi="en-US"/>
        </w:rPr>
        <w:fldChar w:fldCharType="end"/>
      </w:r>
      <w:r w:rsidR="00C069DD" w:rsidRPr="00D1736D">
        <w:rPr>
          <w:rFonts w:eastAsia="Century" w:cstheme="minorHAnsi"/>
          <w:sz w:val="23"/>
          <w:szCs w:val="23"/>
          <w:lang w:bidi="en-US"/>
        </w:rPr>
        <w:t xml:space="preserve"> </w:t>
      </w:r>
      <w:r w:rsidR="0047348D">
        <w:rPr>
          <w:rFonts w:eastAsia="Century" w:cstheme="minorHAnsi"/>
          <w:sz w:val="23"/>
          <w:szCs w:val="23"/>
          <w:lang w:bidi="en-US"/>
        </w:rPr>
        <w:t>,</w:t>
      </w:r>
      <w:r w:rsidRPr="00D1736D">
        <w:rPr>
          <w:rFonts w:eastAsia="Century" w:cstheme="minorHAnsi"/>
          <w:sz w:val="23"/>
          <w:szCs w:val="23"/>
          <w:lang w:bidi="en-US"/>
        </w:rPr>
        <w:t>ReLU</w:t>
      </w:r>
      <w:r w:rsidR="0047348D">
        <w:rPr>
          <w:rFonts w:eastAsia="Century" w:cstheme="minorHAnsi"/>
          <w:sz w:val="23"/>
          <w:szCs w:val="23"/>
          <w:lang w:bidi="en-US"/>
        </w:rPr>
        <w:t xml:space="preserve"> </w:t>
      </w:r>
      <w:r w:rsidR="0047348D">
        <w:rPr>
          <w:rFonts w:eastAsia="Century" w:cstheme="minorHAnsi"/>
          <w:sz w:val="23"/>
          <w:szCs w:val="23"/>
          <w:lang w:bidi="en-US"/>
        </w:rPr>
        <w:fldChar w:fldCharType="begin" w:fldLock="1"/>
      </w:r>
      <w:r w:rsidR="00701565">
        <w:rPr>
          <w:rFonts w:eastAsia="Century" w:cstheme="minorHAnsi"/>
          <w:sz w:val="23"/>
          <w:szCs w:val="23"/>
          <w:lang w:bidi="en-US"/>
        </w:rPr>
        <w:instrText>ADDIN CSL_CITATION {"citationItems":[{"id":"ITEM-1","itemData":{"author":[{"dropping-particle":"","family":"Nair","given":"Vinod","non-dropping-particle":"","parse-names":false,"suffix":""},{"dropping-particle":"","family":"Hinton","given":"Geoffrey E","non-dropping-particle":"","parse-names":false,"suffix":""}],"container-title":"Proceedings of the 27th international conference on machine learning (ICML-10)","id":"ITEM-1","issued":{"date-parts":[["2010"]]},"page":"807-814","title":"Rectified linear units improve restricted boltzmann machines","type":"paper-conference"},"uris":["http://www.mendeley.com/documents/?uuid=0da4ce1f-5fed-4bf9-8e56-5e828316e803"]}],"mendeley":{"formattedCitation":"(Nair &amp; Hinton, 2010)","plainTextFormattedCitation":"(Nair &amp; Hinton, 2010)","previouslyFormattedCitation":"(Nair &amp; Hinton, 2010)"},"properties":{"noteIndex":0},"schema":"https://github.com/citation-style-language/schema/raw/master/csl-citation.json"}</w:instrText>
      </w:r>
      <w:r w:rsidR="0047348D">
        <w:rPr>
          <w:rFonts w:eastAsia="Century" w:cstheme="minorHAnsi"/>
          <w:sz w:val="23"/>
          <w:szCs w:val="23"/>
          <w:lang w:bidi="en-US"/>
        </w:rPr>
        <w:fldChar w:fldCharType="separate"/>
      </w:r>
      <w:r w:rsidR="0047348D" w:rsidRPr="0047348D">
        <w:rPr>
          <w:rFonts w:eastAsia="Century" w:cstheme="minorHAnsi"/>
          <w:noProof/>
          <w:sz w:val="23"/>
          <w:szCs w:val="23"/>
          <w:lang w:bidi="en-US"/>
        </w:rPr>
        <w:t>(Nair &amp; Hinton, 2010)</w:t>
      </w:r>
      <w:r w:rsidR="0047348D">
        <w:rPr>
          <w:rFonts w:eastAsia="Century" w:cstheme="minorHAnsi"/>
          <w:sz w:val="23"/>
          <w:szCs w:val="23"/>
          <w:lang w:bidi="en-US"/>
        </w:rPr>
        <w:fldChar w:fldCharType="end"/>
      </w:r>
      <w:r w:rsidR="0047348D">
        <w:rPr>
          <w:rFonts w:eastAsia="Century" w:cstheme="minorHAnsi"/>
          <w:sz w:val="23"/>
          <w:szCs w:val="23"/>
          <w:lang w:bidi="en-US"/>
        </w:rPr>
        <w:t xml:space="preserve"> , </w:t>
      </w:r>
      <w:r w:rsidR="00701565">
        <w:rPr>
          <w:rFonts w:eastAsia="Century" w:cstheme="minorHAnsi"/>
          <w:sz w:val="23"/>
          <w:szCs w:val="23"/>
          <w:lang w:bidi="en-US"/>
        </w:rPr>
        <w:t>T</w:t>
      </w:r>
      <w:r w:rsidR="0047348D">
        <w:rPr>
          <w:rFonts w:eastAsia="Century" w:cstheme="minorHAnsi"/>
          <w:sz w:val="23"/>
          <w:szCs w:val="23"/>
          <w:lang w:bidi="en-US"/>
        </w:rPr>
        <w:t xml:space="preserve">anh </w:t>
      </w:r>
      <w:r w:rsidR="00701565">
        <w:rPr>
          <w:rFonts w:eastAsia="Century" w:cstheme="minorHAnsi"/>
          <w:sz w:val="23"/>
          <w:szCs w:val="23"/>
          <w:lang w:bidi="en-US"/>
        </w:rPr>
        <w:fldChar w:fldCharType="begin" w:fldLock="1"/>
      </w:r>
      <w:r w:rsidR="00B35749">
        <w:rPr>
          <w:rFonts w:eastAsia="Century" w:cstheme="minorHAnsi"/>
          <w:sz w:val="23"/>
          <w:szCs w:val="23"/>
          <w:lang w:bidi="en-US"/>
        </w:rPr>
        <w:instrText>ADDIN CSL_CITATION {"citationItems":[{"id":"ITEM-1","itemData":{"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container-title":"arXiv preprint arXiv:1811.03378","id":"ITEM-1","issued":{"date-parts":[["2018"]]},"title":"Activation functions: Comparison of trends in practice and research for deep learning","type":"article-journal"},"uris":["http://www.mendeley.com/documents/?uuid=100dbadf-2388-4183-8569-6e6ee21e9a04"]}],"mendeley":{"formattedCitation":"(Nwankpa, Ijomah, Gachagan, &amp; Marshall, 2018)","plainTextFormattedCitation":"(Nwankpa, Ijomah, Gachagan, &amp; Marshall, 2018)","previouslyFormattedCitation":"(Nwankpa, Ijomah, Gachagan, &amp; Marshall, 2018)"},"properties":{"noteIndex":0},"schema":"https://github.com/citation-style-language/schema/raw/master/csl-citation.json"}</w:instrText>
      </w:r>
      <w:r w:rsidR="00701565">
        <w:rPr>
          <w:rFonts w:eastAsia="Century" w:cstheme="minorHAnsi"/>
          <w:sz w:val="23"/>
          <w:szCs w:val="23"/>
          <w:lang w:bidi="en-US"/>
        </w:rPr>
        <w:fldChar w:fldCharType="separate"/>
      </w:r>
      <w:r w:rsidR="00701565" w:rsidRPr="00701565">
        <w:rPr>
          <w:rFonts w:eastAsia="Century" w:cstheme="minorHAnsi"/>
          <w:noProof/>
          <w:sz w:val="23"/>
          <w:szCs w:val="23"/>
          <w:lang w:bidi="en-US"/>
        </w:rPr>
        <w:t>(Nwankpa, Ijomah, Gachagan, &amp; Marshall, 2018)</w:t>
      </w:r>
      <w:r w:rsidR="00701565">
        <w:rPr>
          <w:rFonts w:eastAsia="Century" w:cstheme="minorHAnsi"/>
          <w:sz w:val="23"/>
          <w:szCs w:val="23"/>
          <w:lang w:bidi="en-US"/>
        </w:rPr>
        <w:fldChar w:fldCharType="end"/>
      </w:r>
      <w:r w:rsidR="00701565">
        <w:rPr>
          <w:rFonts w:eastAsia="Century" w:cstheme="minorHAnsi"/>
          <w:sz w:val="23"/>
          <w:szCs w:val="23"/>
          <w:lang w:bidi="en-US"/>
        </w:rPr>
        <w:t xml:space="preserve">, softmax </w:t>
      </w:r>
      <w:r w:rsidR="00701565" w:rsidRPr="00D1736D">
        <w:rPr>
          <w:rFonts w:eastAsia="Century" w:cstheme="minorHAnsi"/>
          <w:sz w:val="23"/>
          <w:szCs w:val="23"/>
          <w:lang w:bidi="en-US"/>
        </w:rPr>
        <w:fldChar w:fldCharType="begin" w:fldLock="1"/>
      </w:r>
      <w:r w:rsidR="00701565" w:rsidRPr="00D1736D">
        <w:rPr>
          <w:rFonts w:eastAsia="Century" w:cstheme="minorHAnsi"/>
          <w:sz w:val="23"/>
          <w:szCs w:val="23"/>
          <w:lang w:bidi="en-US"/>
        </w:rPr>
        <w:instrText>ADDIN CSL_CITATION {"citationItems":[{"id":"ITEM-1","itemData":{"author":[{"dropping-particle":"","family":"Goodfellow","given":"Ian","non-dropping-particle":"","parse-names":false,"suffix":""},{"dropping-particle":"","family":"Bengio","given":"Yoshua","non-dropping-particle":"","parse-names":false,"suffix":""},{"dropping-particle":"","family":"Courville","given":"Aaron","non-dropping-particle":"","parse-names":false,"suffix":""}],"id":"ITEM-1","issued":{"date-parts":[["2016"]]},"note":"\\url{http://www.deeplearningbook.org}","publisher":"MIT Press","title":"Deep Learning","type":"book"},"uris":["http://www.mendeley.com/documents/?uuid=45a5bf74-77d6-4a0e-a94e-7616e1ca0c45"]}],"mendeley":{"formattedCitation":"(Goodfellow, Bengio, &amp; Courville, 2016)","plainTextFormattedCitation":"(Goodfellow, Bengio, &amp; Courville, 2016)","previouslyFormattedCitation":"(Goodfellow, Bengio, &amp; Courville, 2016)"},"properties":{"noteIndex":0},"schema":"https://github.com/citation-style-language/schema/raw/master/csl-citation.json"}</w:instrText>
      </w:r>
      <w:r w:rsidR="00701565" w:rsidRPr="00D1736D">
        <w:rPr>
          <w:rFonts w:eastAsia="Century" w:cstheme="minorHAnsi"/>
          <w:sz w:val="23"/>
          <w:szCs w:val="23"/>
          <w:lang w:bidi="en-US"/>
        </w:rPr>
        <w:fldChar w:fldCharType="separate"/>
      </w:r>
      <w:r w:rsidR="00701565" w:rsidRPr="00D1736D">
        <w:rPr>
          <w:rFonts w:eastAsia="Century" w:cstheme="minorHAnsi"/>
          <w:noProof/>
          <w:sz w:val="23"/>
          <w:szCs w:val="23"/>
          <w:lang w:bidi="en-US"/>
        </w:rPr>
        <w:t>(Goodfellow, Bengio, &amp; Courville, 2016)</w:t>
      </w:r>
      <w:r w:rsidR="00701565" w:rsidRPr="00D1736D">
        <w:rPr>
          <w:rFonts w:eastAsia="Century" w:cstheme="minorHAnsi"/>
          <w:sz w:val="23"/>
          <w:szCs w:val="23"/>
          <w:lang w:bidi="en-US"/>
        </w:rPr>
        <w:fldChar w:fldCharType="end"/>
      </w:r>
    </w:p>
    <w:p w14:paraId="2B64FDB5" w14:textId="3C1BC625" w:rsidR="008A6905" w:rsidRPr="00D1736D" w:rsidRDefault="008A6905" w:rsidP="001D18A7">
      <w:pPr>
        <w:pStyle w:val="Heading4"/>
        <w:bidi w:val="0"/>
        <w:spacing w:line="276" w:lineRule="auto"/>
        <w:rPr>
          <w:rFonts w:asciiTheme="minorHAnsi" w:eastAsia="Century" w:hAnsiTheme="minorHAnsi" w:cstheme="minorHAnsi"/>
          <w:lang w:bidi="en-US"/>
        </w:rPr>
      </w:pPr>
      <w:r w:rsidRPr="00D1736D">
        <w:rPr>
          <w:rFonts w:asciiTheme="minorHAnsi" w:eastAsia="Century" w:hAnsiTheme="minorHAnsi" w:cstheme="minorHAnsi"/>
          <w:lang w:bidi="en-US"/>
        </w:rPr>
        <w:lastRenderedPageBreak/>
        <w:t xml:space="preserve">Sigmoid  </w:t>
      </w:r>
    </w:p>
    <w:p w14:paraId="15CF374C" w14:textId="1096B79C" w:rsidR="008A6905" w:rsidRPr="00D1736D" w:rsidRDefault="00991C7B"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A sigmoid function is a bounded differentiable real function that is defined for all real input values that has a positive derivative </w:t>
      </w:r>
      <w:commentRangeStart w:id="220"/>
      <w:r w:rsidRPr="00D1736D">
        <w:rPr>
          <w:rFonts w:eastAsia="Century" w:cstheme="minorHAnsi"/>
          <w:sz w:val="23"/>
          <w:szCs w:val="23"/>
          <w:lang w:bidi="en-US"/>
        </w:rPr>
        <w:t xml:space="preserve">everywhere </w:t>
      </w:r>
      <w:r w:rsidRPr="000F2179">
        <w:rPr>
          <w:rFonts w:eastAsia="Century" w:cstheme="minorHAnsi"/>
          <w:sz w:val="23"/>
          <w:szCs w:val="23"/>
          <w:highlight w:val="yellow"/>
          <w:lang w:bidi="en-US"/>
          <w:rPrChange w:id="221" w:author="Yael Edan" w:date="2019-09-22T13:16:00Z">
            <w:rPr>
              <w:rFonts w:eastAsia="Century" w:cstheme="minorHAnsi"/>
              <w:sz w:val="23"/>
              <w:szCs w:val="23"/>
              <w:lang w:bidi="en-US"/>
            </w:rPr>
          </w:rPrChange>
        </w:rPr>
        <w:fldChar w:fldCharType="begin" w:fldLock="1"/>
      </w:r>
      <w:r w:rsidR="00D1736D" w:rsidRPr="000F2179">
        <w:rPr>
          <w:rFonts w:eastAsia="Century" w:cstheme="minorHAnsi"/>
          <w:sz w:val="23"/>
          <w:szCs w:val="23"/>
          <w:highlight w:val="yellow"/>
          <w:lang w:bidi="en-US"/>
          <w:rPrChange w:id="222" w:author="Yael Edan" w:date="2019-09-22T13:16:00Z">
            <w:rPr>
              <w:rFonts w:eastAsia="Century" w:cstheme="minorHAnsi"/>
              <w:sz w:val="23"/>
              <w:szCs w:val="23"/>
              <w:lang w:bidi="en-US"/>
            </w:rPr>
          </w:rPrChange>
        </w:rPr>
        <w:instrText>ADDIN CSL_CITATION {"citationItems":[{"id":"ITEM-1","itemData":{"author":[{"dropping-particle":"","family":"Han","given":"Jun","non-dropping-particle":"","parse-names":false,"suffix":""},{"dropping-particle":"","family":"Moraga","given":"Claudio","non-dropping-particle":"","parse-names":false,"suffix":""}],"container-title":"International Workshop on Artificial Neural Networks","id":"ITEM-1","issued":{"date-parts":[["1995"]]},"page":"195-201","title":"The influence of the sigmoid function parameters on the speed of backpropagation learning","type":"paper-conference"},"uris":["http://www.mendeley.com/documents/?uuid=4419d6c1-bef7-41bc-b261-27a0f7016f63"]}],"mendeley":{"formattedCitation":"(Han &amp; Moraga, 1995)","plainTextFormattedCitation":"(Han &amp; Moraga, 1995)","previouslyFormattedCitation":"(Han &amp; Moraga, 1995)"},"properties":{"noteIndex":0},"schema":"https://github.com/citation-style-language/schema/raw/master/csl-citation.json"}</w:instrText>
      </w:r>
      <w:r w:rsidRPr="000F2179">
        <w:rPr>
          <w:rFonts w:eastAsia="Century" w:cstheme="minorHAnsi"/>
          <w:sz w:val="23"/>
          <w:szCs w:val="23"/>
          <w:highlight w:val="yellow"/>
          <w:lang w:bidi="en-US"/>
          <w:rPrChange w:id="223" w:author="Yael Edan" w:date="2019-09-22T13:16:00Z">
            <w:rPr>
              <w:rFonts w:eastAsia="Century" w:cstheme="minorHAnsi"/>
              <w:sz w:val="23"/>
              <w:szCs w:val="23"/>
              <w:lang w:bidi="en-US"/>
            </w:rPr>
          </w:rPrChange>
        </w:rPr>
        <w:fldChar w:fldCharType="separate"/>
      </w:r>
      <w:r w:rsidR="006538C1" w:rsidRPr="000F2179">
        <w:rPr>
          <w:rFonts w:eastAsia="Century" w:cstheme="minorHAnsi"/>
          <w:noProof/>
          <w:sz w:val="23"/>
          <w:szCs w:val="23"/>
          <w:highlight w:val="yellow"/>
          <w:lang w:bidi="en-US"/>
          <w:rPrChange w:id="224" w:author="Yael Edan" w:date="2019-09-22T13:16:00Z">
            <w:rPr>
              <w:rFonts w:eastAsia="Century" w:cstheme="minorHAnsi"/>
              <w:noProof/>
              <w:sz w:val="23"/>
              <w:szCs w:val="23"/>
              <w:lang w:bidi="en-US"/>
            </w:rPr>
          </w:rPrChange>
        </w:rPr>
        <w:t>(Han &amp; Moraga, 1995)</w:t>
      </w:r>
      <w:r w:rsidRPr="000F2179">
        <w:rPr>
          <w:rFonts w:eastAsia="Century" w:cstheme="minorHAnsi"/>
          <w:sz w:val="23"/>
          <w:szCs w:val="23"/>
          <w:highlight w:val="yellow"/>
          <w:lang w:bidi="en-US"/>
          <w:rPrChange w:id="225" w:author="Yael Edan" w:date="2019-09-22T13:16:00Z">
            <w:rPr>
              <w:rFonts w:eastAsia="Century" w:cstheme="minorHAnsi"/>
              <w:sz w:val="23"/>
              <w:szCs w:val="23"/>
              <w:lang w:bidi="en-US"/>
            </w:rPr>
          </w:rPrChange>
        </w:rPr>
        <w:fldChar w:fldCharType="end"/>
      </w:r>
      <w:r w:rsidR="00670E53" w:rsidRPr="000F2179">
        <w:rPr>
          <w:rFonts w:eastAsia="Century" w:cstheme="minorHAnsi"/>
          <w:sz w:val="23"/>
          <w:szCs w:val="23"/>
          <w:highlight w:val="yellow"/>
          <w:lang w:bidi="en-US"/>
          <w:rPrChange w:id="226" w:author="Yael Edan" w:date="2019-09-22T13:16:00Z">
            <w:rPr>
              <w:rFonts w:eastAsia="Century" w:cstheme="minorHAnsi"/>
              <w:sz w:val="23"/>
              <w:szCs w:val="23"/>
              <w:lang w:bidi="en-US"/>
            </w:rPr>
          </w:rPrChange>
        </w:rPr>
        <w:t>, Fig. 4a</w:t>
      </w:r>
      <w:r w:rsidRPr="000F2179">
        <w:rPr>
          <w:rFonts w:eastAsia="Century" w:cstheme="minorHAnsi"/>
          <w:sz w:val="23"/>
          <w:szCs w:val="23"/>
          <w:highlight w:val="yellow"/>
          <w:lang w:bidi="en-US"/>
          <w:rPrChange w:id="227" w:author="Yael Edan" w:date="2019-09-22T13:16:00Z">
            <w:rPr>
              <w:rFonts w:eastAsia="Century" w:cstheme="minorHAnsi"/>
              <w:sz w:val="23"/>
              <w:szCs w:val="23"/>
              <w:lang w:bidi="en-US"/>
            </w:rPr>
          </w:rPrChange>
        </w:rPr>
        <w:t>.</w:t>
      </w:r>
      <w:r w:rsidRPr="00D1736D">
        <w:rPr>
          <w:rFonts w:eastAsia="Century" w:cstheme="minorHAnsi"/>
          <w:sz w:val="23"/>
          <w:szCs w:val="23"/>
          <w:lang w:bidi="en-US"/>
        </w:rPr>
        <w:t xml:space="preserve"> </w:t>
      </w:r>
      <w:r w:rsidR="00037575" w:rsidRPr="00D1736D">
        <w:rPr>
          <w:rFonts w:eastAsia="Century" w:cstheme="minorHAnsi"/>
          <w:sz w:val="23"/>
          <w:szCs w:val="23"/>
          <w:lang w:bidi="en-US"/>
        </w:rPr>
        <w:t>T</w:t>
      </w:r>
      <w:r w:rsidRPr="00D1736D">
        <w:rPr>
          <w:rFonts w:eastAsia="Century" w:cstheme="minorHAnsi"/>
          <w:sz w:val="23"/>
          <w:szCs w:val="23"/>
          <w:lang w:bidi="en-US"/>
        </w:rPr>
        <w:t xml:space="preserve">he </w:t>
      </w:r>
      <w:commentRangeEnd w:id="220"/>
      <w:r w:rsidR="000F2179">
        <w:rPr>
          <w:rStyle w:val="CommentReference"/>
        </w:rPr>
        <w:commentReference w:id="220"/>
      </w:r>
      <w:r w:rsidRPr="00D1736D">
        <w:rPr>
          <w:rFonts w:eastAsia="Century" w:cstheme="minorHAnsi"/>
          <w:sz w:val="23"/>
          <w:szCs w:val="23"/>
          <w:lang w:bidi="en-US"/>
        </w:rPr>
        <w:t xml:space="preserve">output of the </w:t>
      </w:r>
      <w:r w:rsidR="002764AD" w:rsidRPr="00D1736D">
        <w:rPr>
          <w:rFonts w:eastAsia="Century" w:cstheme="minorHAnsi"/>
          <w:sz w:val="23"/>
          <w:szCs w:val="23"/>
          <w:lang w:bidi="en-US"/>
        </w:rPr>
        <w:t>sigmoid logistic</w:t>
      </w:r>
      <w:r w:rsidRPr="00D1736D">
        <w:rPr>
          <w:rFonts w:eastAsia="Century" w:cstheme="minorHAnsi"/>
          <w:sz w:val="23"/>
          <w:szCs w:val="23"/>
          <w:lang w:bidi="en-US"/>
        </w:rPr>
        <w:t xml:space="preserve"> function is in </w:t>
      </w:r>
      <w:r w:rsidR="00037575" w:rsidRPr="00D1736D">
        <w:rPr>
          <w:rFonts w:eastAsia="Century" w:cstheme="minorHAnsi"/>
          <w:sz w:val="23"/>
          <w:szCs w:val="23"/>
          <w:lang w:bidi="en-US"/>
        </w:rPr>
        <w:t xml:space="preserve">the </w:t>
      </w:r>
      <w:r w:rsidRPr="00D1736D">
        <w:rPr>
          <w:rFonts w:eastAsia="Century" w:cstheme="minorHAnsi"/>
          <w:sz w:val="23"/>
          <w:szCs w:val="23"/>
          <w:lang w:bidi="en-US"/>
        </w:rPr>
        <w:t>range (0,1) compared to (-inf, inf) of</w:t>
      </w:r>
      <w:r w:rsidR="00AD6620" w:rsidRPr="00D1736D">
        <w:rPr>
          <w:rFonts w:eastAsia="Century" w:cstheme="minorHAnsi"/>
          <w:sz w:val="23"/>
          <w:szCs w:val="23"/>
          <w:lang w:bidi="en-US"/>
        </w:rPr>
        <w:t xml:space="preserve"> </w:t>
      </w:r>
      <w:r w:rsidR="00037575" w:rsidRPr="00D1736D">
        <w:rPr>
          <w:rFonts w:eastAsia="Century" w:cstheme="minorHAnsi"/>
          <w:sz w:val="23"/>
          <w:szCs w:val="23"/>
          <w:lang w:bidi="en-US"/>
        </w:rPr>
        <w:t xml:space="preserve">a </w:t>
      </w:r>
      <w:r w:rsidRPr="00D1736D">
        <w:rPr>
          <w:rFonts w:eastAsia="Century" w:cstheme="minorHAnsi"/>
          <w:sz w:val="23"/>
          <w:szCs w:val="23"/>
          <w:lang w:bidi="en-US"/>
        </w:rPr>
        <w:t xml:space="preserve">linear function. </w:t>
      </w:r>
      <w:r w:rsidR="00037575" w:rsidRPr="00D1736D">
        <w:rPr>
          <w:rFonts w:eastAsia="Century" w:cstheme="minorHAnsi"/>
          <w:sz w:val="23"/>
          <w:szCs w:val="23"/>
          <w:lang w:bidi="en-US"/>
        </w:rPr>
        <w:t>A</w:t>
      </w:r>
      <w:r w:rsidRPr="00D1736D">
        <w:rPr>
          <w:rFonts w:eastAsia="Century" w:cstheme="minorHAnsi"/>
          <w:sz w:val="23"/>
          <w:szCs w:val="23"/>
          <w:lang w:bidi="en-US"/>
        </w:rPr>
        <w:t>ddition</w:t>
      </w:r>
      <w:r w:rsidR="00037575" w:rsidRPr="00D1736D">
        <w:rPr>
          <w:rFonts w:eastAsia="Century" w:cstheme="minorHAnsi"/>
          <w:sz w:val="23"/>
          <w:szCs w:val="23"/>
          <w:lang w:bidi="en-US"/>
        </w:rPr>
        <w:t>ally</w:t>
      </w:r>
      <w:r w:rsidRPr="00D1736D">
        <w:rPr>
          <w:rFonts w:eastAsia="Century" w:cstheme="minorHAnsi"/>
          <w:sz w:val="23"/>
          <w:szCs w:val="23"/>
          <w:lang w:bidi="en-US"/>
        </w:rPr>
        <w:t xml:space="preserve">, the sigmoid function </w:t>
      </w:r>
      <w:r w:rsidR="002764AD" w:rsidRPr="00D1736D">
        <w:rPr>
          <w:rFonts w:eastAsia="Century" w:cstheme="minorHAnsi"/>
          <w:sz w:val="23"/>
          <w:szCs w:val="23"/>
          <w:lang w:bidi="en-US"/>
        </w:rPr>
        <w:t>provides</w:t>
      </w:r>
      <w:r w:rsidRPr="00D1736D">
        <w:rPr>
          <w:rFonts w:eastAsia="Century" w:cstheme="minorHAnsi"/>
          <w:sz w:val="23"/>
          <w:szCs w:val="23"/>
          <w:lang w:bidi="en-US"/>
        </w:rPr>
        <w:t xml:space="preserve"> the option to have</w:t>
      </w:r>
      <w:r w:rsidR="002764AD" w:rsidRPr="00D1736D">
        <w:rPr>
          <w:rFonts w:eastAsia="Century" w:cstheme="minorHAnsi"/>
          <w:sz w:val="23"/>
          <w:szCs w:val="23"/>
          <w:lang w:bidi="en-US"/>
        </w:rPr>
        <w:t xml:space="preserve"> </w:t>
      </w:r>
      <w:r w:rsidR="00037575" w:rsidRPr="00D1736D">
        <w:rPr>
          <w:rFonts w:eastAsia="Century" w:cstheme="minorHAnsi"/>
          <w:sz w:val="23"/>
          <w:szCs w:val="23"/>
          <w:lang w:bidi="en-US"/>
        </w:rPr>
        <w:t xml:space="preserve">a </w:t>
      </w:r>
      <w:r w:rsidR="002764AD" w:rsidRPr="00D1736D">
        <w:rPr>
          <w:rFonts w:eastAsia="Century" w:cstheme="minorHAnsi"/>
          <w:sz w:val="23"/>
          <w:szCs w:val="23"/>
          <w:lang w:bidi="en-US"/>
        </w:rPr>
        <w:t>continuous output</w:t>
      </w:r>
      <w:r w:rsidRPr="00D1736D">
        <w:rPr>
          <w:rFonts w:eastAsia="Century" w:cstheme="minorHAnsi"/>
          <w:sz w:val="23"/>
          <w:szCs w:val="23"/>
          <w:lang w:bidi="en-US"/>
        </w:rPr>
        <w:t xml:space="preserve"> </w:t>
      </w:r>
      <w:r w:rsidR="002764AD" w:rsidRPr="00D1736D">
        <w:rPr>
          <w:rFonts w:eastAsia="Century" w:cstheme="minorHAnsi"/>
          <w:sz w:val="23"/>
          <w:szCs w:val="23"/>
          <w:lang w:bidi="en-US"/>
        </w:rPr>
        <w:t>i</w:t>
      </w:r>
      <w:r w:rsidR="00C069DD" w:rsidRPr="00D1736D">
        <w:rPr>
          <w:rFonts w:eastAsia="Century" w:cstheme="minorHAnsi"/>
          <w:sz w:val="23"/>
          <w:szCs w:val="23"/>
          <w:lang w:bidi="en-US"/>
        </w:rPr>
        <w:t>nstead of</w:t>
      </w:r>
      <w:r w:rsidR="002764AD" w:rsidRPr="00D1736D">
        <w:rPr>
          <w:rFonts w:eastAsia="Century" w:cstheme="minorHAnsi"/>
          <w:sz w:val="23"/>
          <w:szCs w:val="23"/>
          <w:lang w:bidi="en-US"/>
        </w:rPr>
        <w:t xml:space="preserve"> </w:t>
      </w:r>
      <w:r w:rsidR="00037575" w:rsidRPr="00D1736D">
        <w:rPr>
          <w:rFonts w:eastAsia="Century" w:cstheme="minorHAnsi"/>
          <w:sz w:val="23"/>
          <w:szCs w:val="23"/>
          <w:lang w:bidi="en-US"/>
        </w:rPr>
        <w:t xml:space="preserve">a </w:t>
      </w:r>
      <w:r w:rsidR="002764AD" w:rsidRPr="00D1736D">
        <w:rPr>
          <w:rFonts w:eastAsia="Century" w:cstheme="minorHAnsi"/>
          <w:sz w:val="23"/>
          <w:szCs w:val="23"/>
          <w:lang w:bidi="en-US"/>
        </w:rPr>
        <w:t>binary result such as signal/not signal according to some threshold</w:t>
      </w:r>
      <w:r w:rsidR="00910D33" w:rsidRPr="00D1736D">
        <w:rPr>
          <w:rFonts w:eastAsia="Century" w:cstheme="minorHAnsi"/>
          <w:sz w:val="23"/>
          <w:szCs w:val="23"/>
          <w:lang w:bidi="en-US"/>
        </w:rPr>
        <w:t>.</w:t>
      </w:r>
      <w:r w:rsidR="00443FFF" w:rsidRPr="00D1736D">
        <w:rPr>
          <w:rFonts w:eastAsia="Century" w:cstheme="minorHAnsi"/>
          <w:sz w:val="23"/>
          <w:szCs w:val="23"/>
          <w:lang w:bidi="en-US"/>
        </w:rPr>
        <w:t xml:space="preserve"> Due to the function shape most of its output will be very close to the extremes of 0 or 1</w:t>
      </w:r>
      <w:r w:rsidR="00037575" w:rsidRPr="00D1736D">
        <w:rPr>
          <w:rFonts w:eastAsia="Century" w:cstheme="minorHAnsi"/>
          <w:sz w:val="23"/>
          <w:szCs w:val="23"/>
          <w:lang w:bidi="en-US"/>
        </w:rPr>
        <w:t xml:space="preserve"> </w:t>
      </w:r>
      <w:r w:rsidR="00701565">
        <w:rPr>
          <w:rFonts w:eastAsia="Century" w:cstheme="minorHAnsi"/>
          <w:sz w:val="23"/>
          <w:szCs w:val="23"/>
          <w:lang w:bidi="en-US"/>
        </w:rPr>
        <w:fldChar w:fldCharType="begin" w:fldLock="1"/>
      </w:r>
      <w:r w:rsidR="00B35749">
        <w:rPr>
          <w:rFonts w:eastAsia="Century" w:cstheme="minorHAnsi"/>
          <w:sz w:val="23"/>
          <w:szCs w:val="23"/>
          <w:lang w:bidi="en-US"/>
        </w:rPr>
        <w:instrText>ADDIN CSL_CITATION {"citationItems":[{"id":"ITEM-1","itemData":{"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container-title":"arXiv preprint arXiv:1811.03378","id":"ITEM-1","issued":{"date-parts":[["2018"]]},"title":"Activation functions: Comparison of trends in practice and research for deep learning","type":"article-journal"},"uris":["http://www.mendeley.com/documents/?uuid=100dbadf-2388-4183-8569-6e6ee21e9a04"]}],"mendeley":{"formattedCitation":"(Nwankpa et al., 2018)","plainTextFormattedCitation":"(Nwankpa et al., 2018)","previouslyFormattedCitation":"(Nwankpa et al., 2018)"},"properties":{"noteIndex":0},"schema":"https://github.com/citation-style-language/schema/raw/master/csl-citation.json"}</w:instrText>
      </w:r>
      <w:r w:rsidR="00701565">
        <w:rPr>
          <w:rFonts w:eastAsia="Century" w:cstheme="minorHAnsi"/>
          <w:sz w:val="23"/>
          <w:szCs w:val="23"/>
          <w:lang w:bidi="en-US"/>
        </w:rPr>
        <w:fldChar w:fldCharType="separate"/>
      </w:r>
      <w:r w:rsidR="00B35749" w:rsidRPr="00B35749">
        <w:rPr>
          <w:rFonts w:eastAsia="Century" w:cstheme="minorHAnsi"/>
          <w:noProof/>
          <w:sz w:val="23"/>
          <w:szCs w:val="23"/>
          <w:lang w:bidi="en-US"/>
        </w:rPr>
        <w:t>(Nwankpa et al., 2018)</w:t>
      </w:r>
      <w:r w:rsidR="00701565">
        <w:rPr>
          <w:rFonts w:eastAsia="Century" w:cstheme="minorHAnsi"/>
          <w:sz w:val="23"/>
          <w:szCs w:val="23"/>
          <w:lang w:bidi="en-US"/>
        </w:rPr>
        <w:fldChar w:fldCharType="end"/>
      </w:r>
    </w:p>
    <w:p w14:paraId="09934CE4" w14:textId="121DA1A7" w:rsidR="00AE0A39" w:rsidRPr="00D1736D" w:rsidRDefault="00AE0A39" w:rsidP="001D18A7">
      <w:pPr>
        <w:pStyle w:val="Heading4"/>
        <w:bidi w:val="0"/>
        <w:spacing w:line="276" w:lineRule="auto"/>
        <w:rPr>
          <w:rFonts w:asciiTheme="minorHAnsi" w:hAnsiTheme="minorHAnsi" w:cstheme="minorHAnsi"/>
          <w:lang w:bidi="en-US"/>
        </w:rPr>
      </w:pPr>
      <w:r w:rsidRPr="00D1736D">
        <w:rPr>
          <w:rFonts w:asciiTheme="minorHAnsi" w:hAnsiTheme="minorHAnsi" w:cstheme="minorHAnsi"/>
          <w:lang w:bidi="en-US"/>
        </w:rPr>
        <w:t>Relu</w:t>
      </w:r>
    </w:p>
    <w:p w14:paraId="5D8E71F5" w14:textId="3A0AAB78" w:rsidR="00D0243C" w:rsidRPr="00D1736D" w:rsidRDefault="0056535A" w:rsidP="001D18A7">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R</w:t>
      </w:r>
      <w:r w:rsidR="00910D33" w:rsidRPr="00D1736D">
        <w:rPr>
          <w:rFonts w:eastAsia="Century" w:cstheme="minorHAnsi"/>
          <w:sz w:val="23"/>
          <w:szCs w:val="23"/>
          <w:lang w:bidi="en-US"/>
        </w:rPr>
        <w:t>ectified linear unit (ReLU) is an activation function defined as the positive part of its argument</w:t>
      </w:r>
      <w:r w:rsidR="00670E53">
        <w:rPr>
          <w:rFonts w:eastAsia="Century" w:cstheme="minorHAnsi"/>
          <w:sz w:val="23"/>
          <w:szCs w:val="23"/>
          <w:lang w:bidi="en-US"/>
        </w:rPr>
        <w:t xml:space="preserve"> (Fig. 4b)</w:t>
      </w:r>
      <w:r w:rsidR="00037575" w:rsidRPr="00D1736D">
        <w:rPr>
          <w:rFonts w:eastAsia="Century" w:cstheme="minorHAnsi"/>
          <w:sz w:val="23"/>
          <w:szCs w:val="23"/>
          <w:lang w:bidi="en-US"/>
        </w:rPr>
        <w:t>. A</w:t>
      </w:r>
      <w:r w:rsidR="00443FFF" w:rsidRPr="00D1736D">
        <w:rPr>
          <w:rFonts w:eastAsia="Century" w:cstheme="minorHAnsi"/>
          <w:sz w:val="23"/>
          <w:szCs w:val="23"/>
          <w:lang w:bidi="en-US"/>
        </w:rPr>
        <w:t>s long as the input has a value below zero, the output will be zero but, when the input rises above, the output is a linear relationship with the input variable</w:t>
      </w:r>
      <w:r w:rsidR="00910D33" w:rsidRPr="00D1736D">
        <w:rPr>
          <w:rFonts w:eastAsia="Century" w:cstheme="minorHAnsi"/>
          <w:sz w:val="23"/>
          <w:szCs w:val="23"/>
          <w:lang w:bidi="en-US"/>
        </w:rPr>
        <w:t xml:space="preserve"> </w:t>
      </w:r>
      <w:r w:rsidR="00910D3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{"citationItems":[{"id":"ITEM-1","itemData":{"author":[{"dropping-particle":"","family":"Nair","given":"Vinod","non-dropping-particle":"","parse-names":false,"suffix":""},{"dropping-particle":"","family":"Hinton","given":"Geoffrey E","non-dropping-particle":"","parse-names":false,"suffix":""}],"container-title":"Proceedings of the 27th international conference on machine learning (ICML-10)","id":"ITEM-1","issued":{"date-parts":[["2010"]]},"page":"807-814","title":"Rectified linear units improve restricted boltzmann machines","type":"paper-conference"},"uris":["http://www.mendeley.com/documents/?uuid=0da4ce1f-5fed-4bf9-8e56-5e828316e803"]}],"mendeley":{"formattedCitation":"(Nair &amp; Hinton, 2010)","plainTextFormattedCitation":"(Nair &amp; Hinton, 2010)","previouslyFormattedCitation":"(Nair &amp; Hinton, 2010)"},"properties":{"noteIndex":0},"schema":"https://github.com/citation-style-language/schema/raw/master/csl-citation.json"}</w:instrText>
      </w:r>
      <w:r w:rsidR="00910D3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(Nair &amp; Hinton, 2010)</w:t>
      </w:r>
      <w:r w:rsidR="00910D33" w:rsidRPr="00D1736D">
        <w:rPr>
          <w:rFonts w:eastAsia="Century" w:cstheme="minorHAnsi"/>
          <w:sz w:val="23"/>
          <w:szCs w:val="23"/>
          <w:lang w:bidi="en-US"/>
        </w:rPr>
        <w:fldChar w:fldCharType="end"/>
      </w:r>
      <w:r w:rsidR="00910D33" w:rsidRPr="00D1736D">
        <w:rPr>
          <w:rFonts w:eastAsia="Century" w:cstheme="minorHAnsi"/>
          <w:sz w:val="23"/>
          <w:szCs w:val="23"/>
          <w:lang w:bidi="en-US"/>
        </w:rPr>
        <w:t xml:space="preserve">. </w:t>
      </w:r>
      <w:r w:rsidR="00443FFF" w:rsidRPr="00D1736D">
        <w:rPr>
          <w:rFonts w:eastAsia="Century" w:cstheme="minorHAnsi"/>
          <w:sz w:val="23"/>
          <w:szCs w:val="23"/>
          <w:lang w:bidi="en-US"/>
        </w:rPr>
        <w:t xml:space="preserve">The ReLU activation function has proven to work in many different situations and is currently widely used, </w:t>
      </w:r>
      <w:r w:rsidRPr="00D1736D">
        <w:rPr>
          <w:rFonts w:eastAsia="Century" w:cstheme="minorHAnsi"/>
          <w:sz w:val="23"/>
          <w:szCs w:val="23"/>
          <w:lang w:bidi="en-US"/>
        </w:rPr>
        <w:t xml:space="preserve">considered as the most popular non-linear function </w:t>
      </w:r>
      <w:r w:rsidR="00443FFF" w:rsidRPr="00D1736D">
        <w:rPr>
          <w:rFonts w:eastAsia="Century" w:cstheme="minorHAnsi"/>
          <w:sz w:val="23"/>
          <w:szCs w:val="23"/>
          <w:lang w:bidi="en-US"/>
        </w:rPr>
        <w:t>since</w:t>
      </w:r>
      <w:r w:rsidRPr="00D1736D">
        <w:rPr>
          <w:rFonts w:eastAsia="Century" w:cstheme="minorHAnsi"/>
          <w:sz w:val="23"/>
          <w:szCs w:val="23"/>
          <w:lang w:bidi="en-US"/>
        </w:rPr>
        <w:t xml:space="preserve"> it typically learns faster</w:t>
      </w:r>
      <w:r w:rsidR="00037575" w:rsidRPr="00D1736D">
        <w:rPr>
          <w:rFonts w:eastAsia="Century" w:cstheme="minorHAnsi"/>
          <w:sz w:val="23"/>
          <w:szCs w:val="23"/>
          <w:lang w:bidi="en-US"/>
        </w:rPr>
        <w:t xml:space="preserve"> than other activation functions</w:t>
      </w:r>
      <w:r w:rsidRPr="00D1736D">
        <w:rPr>
          <w:rFonts w:eastAsia="Century" w:cstheme="minorHAnsi"/>
          <w:sz w:val="23"/>
          <w:szCs w:val="23"/>
          <w:lang w:bidi="en-US"/>
        </w:rPr>
        <w:t xml:space="preserve"> in networks with many layers </w:t>
      </w:r>
      <w:r w:rsidRPr="00D1736D">
        <w:rPr>
          <w:rFonts w:eastAsia="Century" w:cstheme="minorHAnsi"/>
          <w:sz w:val="23"/>
          <w:szCs w:val="23"/>
          <w:lang w:bidi="en-US"/>
        </w:rPr>
        <w:fldChar w:fldCharType="begin" w:fldLock="1"/>
      </w:r>
      <w:r w:rsidR="0047348D">
        <w:rPr>
          <w:rFonts w:eastAsia="Century" w:cstheme="minorHAnsi"/>
          <w:sz w:val="23"/>
          <w:szCs w:val="23"/>
          <w:lang w:bidi="en-US"/>
        </w:rPr>
        <w:instrText>ADDIN CSL_CITATION {"citationItems":[{"id":"ITEM-1","itemData":{"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publisher":"Nature Publishing Group","title":"Deep learning","type":"article-journal","volume":"521"},"uris":["http://www.mendeley.com/documents/?uuid=920b0b57-6724-4308-85df-71030f00f7b8"]}],"mendeley":{"formattedCitation":"(LeCun et al., 2015)","plainTextFormattedCitation":"(LeCun et al., 2015)","previouslyFormattedCitation":"(LeCun et al., 2015)"},"properties":{"noteIndex":0},"schema":"https://github.com/citation-style-language/schema/raw/master/csl-citation.json"}</w:instrText>
      </w:r>
      <w:r w:rsidRPr="00D1736D">
        <w:rPr>
          <w:rFonts w:eastAsia="Century" w:cstheme="minorHAnsi"/>
          <w:sz w:val="23"/>
          <w:szCs w:val="23"/>
          <w:lang w:bidi="en-US"/>
        </w:rPr>
        <w:fldChar w:fldCharType="separate"/>
      </w:r>
      <w:r w:rsidR="0047348D" w:rsidRPr="0047348D">
        <w:rPr>
          <w:rFonts w:eastAsia="Century" w:cstheme="minorHAnsi"/>
          <w:noProof/>
          <w:sz w:val="23"/>
          <w:szCs w:val="23"/>
          <w:lang w:bidi="en-US"/>
        </w:rPr>
        <w:t>(LeCun et al., 2015)</w:t>
      </w:r>
      <w:r w:rsidRPr="00D1736D">
        <w:rPr>
          <w:rFonts w:eastAsia="Century" w:cstheme="minorHAnsi"/>
          <w:sz w:val="23"/>
          <w:szCs w:val="23"/>
          <w:lang w:bidi="en-US"/>
        </w:rPr>
        <w:fldChar w:fldCharType="end"/>
      </w:r>
      <w:r w:rsidRPr="00D1736D">
        <w:rPr>
          <w:rFonts w:eastAsia="Century" w:cstheme="minorHAnsi"/>
          <w:sz w:val="23"/>
          <w:szCs w:val="23"/>
          <w:lang w:bidi="en-US"/>
        </w:rPr>
        <w:t>.</w:t>
      </w:r>
      <w:r w:rsidR="00D74AD6" w:rsidRPr="00D1736D">
        <w:rPr>
          <w:rFonts w:eastAsia="Century" w:cstheme="minorHAnsi"/>
          <w:sz w:val="23"/>
          <w:szCs w:val="23"/>
          <w:lang w:bidi="en-US"/>
        </w:rPr>
        <w:t xml:space="preserve"> </w:t>
      </w:r>
    </w:p>
    <w:p w14:paraId="17700211" w14:textId="77777777" w:rsidR="00780A30" w:rsidRPr="00D1736D" w:rsidRDefault="0026278C" w:rsidP="001D18A7">
      <w:pPr>
        <w:pStyle w:val="NoSpacing"/>
        <w:keepNext/>
        <w:bidi w:val="0"/>
        <w:spacing w:line="276" w:lineRule="auto"/>
        <w:rPr>
          <w:rFonts w:cstheme="minorHAnsi"/>
        </w:rPr>
      </w:pPr>
      <w:r w:rsidRPr="00D1736D">
        <w:rPr>
          <w:rFonts w:cstheme="minorHAnsi"/>
          <w:noProof/>
        </w:rPr>
        <w:drawing>
          <wp:inline distT="0" distB="0" distL="0" distR="0" wp14:anchorId="41F96CFA" wp14:editId="3A6F3A0E">
            <wp:extent cx="5274310" cy="2122805"/>
            <wp:effectExtent l="0" t="0" r="2540" b="0"/>
            <wp:docPr id="4" name="Picture 4" descr="https://cdn-images-1.medium.com/max/1200/1*29VH_NiSdoLJ1jUMLrUR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29VH_NiSdoLJ1jUMLrURC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122805"/>
                    </a:xfrm>
                    <a:prstGeom prst="rect">
                      <a:avLst/>
                    </a:prstGeom>
                    <a:noFill/>
                    <a:ln>
                      <a:noFill/>
                    </a:ln>
                  </pic:spPr>
                </pic:pic>
              </a:graphicData>
            </a:graphic>
          </wp:inline>
        </w:drawing>
      </w:r>
    </w:p>
    <w:p w14:paraId="6950EA49" w14:textId="3BC9136F" w:rsidR="00780A30" w:rsidRPr="00D1736D" w:rsidRDefault="00780A30" w:rsidP="001D18A7">
      <w:pPr>
        <w:pStyle w:val="NoSpacing"/>
        <w:bidi w:val="0"/>
        <w:spacing w:line="276" w:lineRule="auto"/>
        <w:rPr>
          <w:rFonts w:eastAsia="Century" w:cstheme="minorHAnsi"/>
          <w:i/>
          <w:iCs/>
          <w:color w:val="44546A" w:themeColor="text2"/>
          <w:sz w:val="23"/>
          <w:szCs w:val="23"/>
          <w:rtl/>
        </w:rPr>
      </w:pPr>
      <w:bookmarkStart w:id="228" w:name="_Toc18444128"/>
      <w:bookmarkStart w:id="229" w:name="_Toc18444282"/>
      <w:r w:rsidRPr="00D1736D">
        <w:rPr>
          <w:rFonts w:eastAsia="Century" w:cstheme="minorHAnsi"/>
          <w:i/>
          <w:iCs/>
          <w:color w:val="44546A" w:themeColor="text2"/>
          <w:sz w:val="23"/>
          <w:szCs w:val="23"/>
        </w:rPr>
        <w:t xml:space="preserve">Figure </w:t>
      </w:r>
      <w:r w:rsidRPr="00D1736D">
        <w:rPr>
          <w:rFonts w:eastAsia="Century" w:cstheme="minorHAnsi"/>
          <w:i/>
          <w:iCs/>
          <w:color w:val="44546A" w:themeColor="text2"/>
          <w:sz w:val="23"/>
          <w:szCs w:val="23"/>
        </w:rPr>
        <w:fldChar w:fldCharType="begin"/>
      </w:r>
      <w:r w:rsidRPr="00D1736D">
        <w:rPr>
          <w:rFonts w:eastAsia="Century" w:cstheme="minorHAnsi"/>
          <w:i/>
          <w:iCs/>
          <w:color w:val="44546A" w:themeColor="text2"/>
          <w:sz w:val="23"/>
          <w:szCs w:val="23"/>
        </w:rPr>
        <w:instrText xml:space="preserve"> SEQ Figure \* ARABIC </w:instrText>
      </w:r>
      <w:r w:rsidRPr="00D1736D">
        <w:rPr>
          <w:rFonts w:eastAsia="Century" w:cstheme="minorHAnsi"/>
          <w:i/>
          <w:iCs/>
          <w:color w:val="44546A" w:themeColor="text2"/>
          <w:sz w:val="23"/>
          <w:szCs w:val="23"/>
        </w:rPr>
        <w:fldChar w:fldCharType="separate"/>
      </w:r>
      <w:r w:rsidR="00AD6620" w:rsidRPr="00D1736D">
        <w:rPr>
          <w:rFonts w:eastAsia="Century" w:cstheme="minorHAnsi"/>
          <w:i/>
          <w:iCs/>
          <w:noProof/>
          <w:color w:val="44546A" w:themeColor="text2"/>
          <w:sz w:val="23"/>
          <w:szCs w:val="23"/>
        </w:rPr>
        <w:t>4</w:t>
      </w:r>
      <w:r w:rsidRPr="00D1736D">
        <w:rPr>
          <w:rFonts w:eastAsia="Century" w:cstheme="minorHAnsi"/>
          <w:i/>
          <w:iCs/>
          <w:color w:val="44546A" w:themeColor="text2"/>
          <w:sz w:val="23"/>
          <w:szCs w:val="23"/>
        </w:rPr>
        <w:fldChar w:fldCharType="end"/>
      </w:r>
      <w:r w:rsidRPr="00D1736D">
        <w:rPr>
          <w:rFonts w:eastAsia="Century" w:cstheme="minorHAnsi"/>
          <w:i/>
          <w:iCs/>
          <w:color w:val="44546A" w:themeColor="text2"/>
          <w:sz w:val="23"/>
          <w:szCs w:val="23"/>
        </w:rPr>
        <w:t xml:space="preserve"> - Sigmoid function Vs. Relu</w:t>
      </w:r>
      <w:bookmarkEnd w:id="228"/>
      <w:bookmarkEnd w:id="229"/>
      <w:r w:rsidR="00670E53">
        <w:rPr>
          <w:rFonts w:eastAsia="Century" w:cstheme="minorHAnsi"/>
          <w:i/>
          <w:iCs/>
          <w:color w:val="44546A" w:themeColor="text2"/>
          <w:sz w:val="23"/>
          <w:szCs w:val="23"/>
        </w:rPr>
        <w:t xml:space="preserve"> a)</w:t>
      </w:r>
      <w:r w:rsidR="00647E54">
        <w:rPr>
          <w:rFonts w:eastAsia="Century" w:cstheme="minorHAnsi"/>
          <w:i/>
          <w:iCs/>
          <w:color w:val="44546A" w:themeColor="text2"/>
          <w:sz w:val="23"/>
          <w:szCs w:val="23"/>
        </w:rPr>
        <w:t xml:space="preserve"> </w:t>
      </w:r>
      <w:r w:rsidR="00670E53">
        <w:rPr>
          <w:rFonts w:eastAsia="Century" w:cstheme="minorHAnsi"/>
          <w:i/>
          <w:iCs/>
          <w:color w:val="44546A" w:themeColor="text2"/>
          <w:sz w:val="23"/>
          <w:szCs w:val="23"/>
        </w:rPr>
        <w:t>sigmoid, b) ReLU</w:t>
      </w:r>
    </w:p>
    <w:p w14:paraId="5516F094" w14:textId="233BA62F" w:rsidR="00631DBA" w:rsidRPr="00D1736D" w:rsidRDefault="00631DBA" w:rsidP="001D18A7">
      <w:pPr>
        <w:pStyle w:val="Caption"/>
        <w:bidi w:val="0"/>
        <w:rPr>
          <w:rFonts w:eastAsia="Century"/>
          <w:sz w:val="23"/>
          <w:szCs w:val="23"/>
        </w:rPr>
      </w:pPr>
    </w:p>
    <w:p w14:paraId="78457053" w14:textId="77777777" w:rsidR="00B36246" w:rsidRPr="00D1736D" w:rsidRDefault="00B36246" w:rsidP="001D18A7">
      <w:pPr>
        <w:spacing w:line="276" w:lineRule="auto"/>
        <w:rPr>
          <w:rFonts w:ascii="Calibri" w:cstheme="minorHAnsi"/>
          <w:rtl/>
          <w:lang w:bidi="en-US"/>
        </w:rPr>
      </w:pPr>
    </w:p>
    <w:p w14:paraId="00481FE8" w14:textId="77777777" w:rsidR="00B64799" w:rsidRPr="00D1736D" w:rsidRDefault="00B64799" w:rsidP="001D18A7">
      <w:pPr>
        <w:pStyle w:val="Heading4"/>
        <w:bidi w:val="0"/>
        <w:spacing w:line="276" w:lineRule="auto"/>
        <w:rPr>
          <w:rFonts w:asciiTheme="minorHAnsi" w:eastAsia="Century" w:hAnsiTheme="minorHAnsi" w:cstheme="minorHAnsi"/>
          <w:lang w:bidi="en-US"/>
        </w:rPr>
      </w:pPr>
      <w:r w:rsidRPr="00D1736D">
        <w:rPr>
          <w:rFonts w:asciiTheme="minorHAnsi" w:eastAsia="Century" w:hAnsiTheme="minorHAnsi" w:cstheme="minorHAnsi"/>
          <w:lang w:bidi="en-US"/>
        </w:rPr>
        <w:t>Softmax</w:t>
      </w:r>
    </w:p>
    <w:p w14:paraId="69FCA57A" w14:textId="7A4E4D8B" w:rsidR="00B64799" w:rsidRPr="00D1736D" w:rsidRDefault="00B64799" w:rsidP="001D18A7">
      <w:pPr>
        <w:bidi w:val="0"/>
        <w:spacing w:line="276" w:lineRule="auto"/>
        <w:jc w:val="both"/>
        <w:rPr>
          <w:rFonts w:eastAsia="Century" w:cstheme="minorHAnsi"/>
          <w:sz w:val="23"/>
          <w:szCs w:val="23"/>
        </w:rPr>
      </w:pPr>
      <w:r w:rsidRPr="00D1736D">
        <w:rPr>
          <w:rFonts w:eastAsia="Century" w:cstheme="minorHAnsi"/>
          <w:sz w:val="23"/>
          <w:szCs w:val="23"/>
          <w:lang w:bidi="en-US"/>
        </w:rPr>
        <w:t xml:space="preserve">The softmax function takes </w:t>
      </w:r>
      <w:ins w:id="230" w:author="Yael Edan" w:date="2019-09-22T13:17:00Z">
        <w:r w:rsidR="000F2179">
          <w:rPr>
            <w:rFonts w:eastAsia="Century" w:cstheme="minorHAnsi"/>
            <w:sz w:val="23"/>
            <w:szCs w:val="23"/>
            <w:lang w:bidi="en-US"/>
          </w:rPr>
          <w:t xml:space="preserve">a </w:t>
        </w:r>
      </w:ins>
      <w:r w:rsidRPr="00D1736D">
        <w:rPr>
          <w:rFonts w:eastAsia="Century" w:cstheme="minorHAnsi"/>
          <w:sz w:val="23"/>
          <w:szCs w:val="23"/>
          <w:lang w:bidi="en-US"/>
        </w:rPr>
        <w:t>N-dimensional vector of real numbers and transforms it into a vector of real number in range (0,1)</w:t>
      </w:r>
      <w:r w:rsidR="00407BD9" w:rsidRPr="00D1736D">
        <w:rPr>
          <w:rFonts w:eastAsia="Century" w:cstheme="minorHAnsi"/>
          <w:sz w:val="23"/>
          <w:szCs w:val="23"/>
          <w:lang w:bidi="en-US"/>
        </w:rPr>
        <w:t xml:space="preserve"> </w:t>
      </w:r>
      <w:r w:rsidR="00407BD9" w:rsidRPr="00D1736D">
        <w:rPr>
          <w:rFonts w:eastAsia="Century" w:cstheme="minorHAnsi"/>
          <w:sz w:val="23"/>
          <w:szCs w:val="23"/>
          <w:lang w:bidi="en-US"/>
        </w:rPr>
        <w:fldChar w:fldCharType="begin" w:fldLock="1"/>
      </w:r>
      <w:r w:rsidR="00B35749">
        <w:rPr>
          <w:rFonts w:eastAsia="Century" w:cstheme="minorHAnsi"/>
          <w:sz w:val="23"/>
          <w:szCs w:val="23"/>
          <w:lang w:bidi="en-US"/>
        </w:rPr>
        <w:instrText>ADDIN CSL_CITATION {"citationItems":[{"id":"ITEM-1","itemData":{"author":[{"dropping-particle":"","family":"Goodfellow","given":"Ian","non-dropping-particle":"","parse-names":false,"suffix":""},{"dropping-particle":"","family":"Bengio","given":"Yoshua","non-dropping-particle":"","parse-names":false,"suffix":""},{"dropping-particle":"","family":"Courville","given":"Aaron","non-dropping-particle":"","parse-names":false,"suffix":""}],"id":"ITEM-1","issued":{"date-parts":[["2016"]]},"note":"\\url{http://www.deeplearningbook.org}","publisher":"MIT Press","title":"Deep Learning","type":"book"},"uris":["http://www.mendeley.com/documents/?uuid=45a5bf74-77d6-4a0e-a94e-7616e1ca0c45"]}],"mendeley":{"formattedCitation":"(Goodfellow et al., 2016)","plainTextFormattedCitation":"(Goodfellow et al., 2016)","previouslyFormattedCitation":"(Goodfellow et al., 2016)"},"properties":{"noteIndex":0},"schema":"https://github.com/citation-style-language/schema/raw/master/csl-citation.json"}</w:instrText>
      </w:r>
      <w:r w:rsidR="00407BD9" w:rsidRPr="00D1736D">
        <w:rPr>
          <w:rFonts w:eastAsia="Century" w:cstheme="minorHAnsi"/>
          <w:sz w:val="23"/>
          <w:szCs w:val="23"/>
          <w:lang w:bidi="en-US"/>
        </w:rPr>
        <w:fldChar w:fldCharType="separate"/>
      </w:r>
      <w:r w:rsidR="00B35749" w:rsidRPr="00B35749">
        <w:rPr>
          <w:rFonts w:eastAsia="Century" w:cstheme="minorHAnsi"/>
          <w:noProof/>
          <w:sz w:val="23"/>
          <w:szCs w:val="23"/>
          <w:lang w:bidi="en-US"/>
        </w:rPr>
        <w:t>(Goodfellow et al., 2016)</w:t>
      </w:r>
      <w:r w:rsidR="00407BD9" w:rsidRPr="00D1736D">
        <w:rPr>
          <w:rFonts w:eastAsia="Century" w:cstheme="minorHAnsi"/>
          <w:sz w:val="23"/>
          <w:szCs w:val="23"/>
          <w:lang w:bidi="en-US"/>
        </w:rPr>
        <w:fldChar w:fldCharType="end"/>
      </w:r>
      <w:r w:rsidRPr="00D1736D">
        <w:rPr>
          <w:rFonts w:eastAsia="Century" w:cstheme="minorHAnsi"/>
          <w:sz w:val="23"/>
          <w:szCs w:val="23"/>
          <w:lang w:bidi="en-US"/>
        </w:rPr>
        <w:t xml:space="preserve">. </w:t>
      </w:r>
      <w:ins w:id="231" w:author="Yael Edan" w:date="2019-09-22T13:17:00Z">
        <w:r w:rsidR="000F2179">
          <w:rPr>
            <w:rFonts w:eastAsia="Century" w:cstheme="minorHAnsi"/>
            <w:sz w:val="23"/>
            <w:szCs w:val="23"/>
            <w:lang w:bidi="en-US"/>
          </w:rPr>
          <w:t xml:space="preserve">The </w:t>
        </w:r>
      </w:ins>
      <w:r w:rsidRPr="00D1736D">
        <w:rPr>
          <w:rFonts w:eastAsia="Century" w:cstheme="minorHAnsi"/>
          <w:sz w:val="23"/>
          <w:szCs w:val="23"/>
          <w:lang w:bidi="en-US"/>
        </w:rPr>
        <w:t xml:space="preserve">Softmax function is a soft version of </w:t>
      </w:r>
      <w:ins w:id="232" w:author="Yael Edan" w:date="2019-09-22T13:17:00Z">
        <w:r w:rsidR="000F2179">
          <w:rPr>
            <w:rFonts w:eastAsia="Century" w:cstheme="minorHAnsi"/>
            <w:sz w:val="23"/>
            <w:szCs w:val="23"/>
            <w:lang w:bidi="en-US"/>
          </w:rPr>
          <w:t xml:space="preserve">the </w:t>
        </w:r>
      </w:ins>
      <w:r w:rsidRPr="00D1736D">
        <w:rPr>
          <w:rFonts w:eastAsia="Century" w:cstheme="minorHAnsi"/>
          <w:sz w:val="23"/>
          <w:szCs w:val="23"/>
          <w:lang w:bidi="en-US"/>
        </w:rPr>
        <w:t>max function. Instead of selecting one maximum value, it will transform the values in the vector in a way that the larger input components will correspond to larger probabilities</w:t>
      </w:r>
      <w:r w:rsidRPr="00D1736D">
        <w:rPr>
          <w:rFonts w:eastAsia="Century" w:cstheme="minorHAnsi"/>
          <w:sz w:val="23"/>
          <w:szCs w:val="23"/>
          <w:rtl/>
        </w:rPr>
        <w:t>.</w:t>
      </w:r>
      <w:r w:rsidRPr="00D1736D">
        <w:rPr>
          <w:rFonts w:eastAsia="Century" w:cstheme="minorHAnsi"/>
          <w:sz w:val="23"/>
          <w:szCs w:val="23"/>
        </w:rPr>
        <w:t xml:space="preserve"> </w:t>
      </w:r>
      <w:r w:rsidR="00037575" w:rsidRPr="00D1736D">
        <w:rPr>
          <w:rFonts w:eastAsia="Century" w:cstheme="minorHAnsi"/>
          <w:sz w:val="23"/>
          <w:szCs w:val="23"/>
          <w:lang w:bidi="en-US"/>
        </w:rPr>
        <w:t xml:space="preserve">Since the </w:t>
      </w:r>
      <w:r w:rsidRPr="00D1736D">
        <w:rPr>
          <w:rFonts w:eastAsia="Century" w:cstheme="minorHAnsi"/>
          <w:sz w:val="23"/>
          <w:szCs w:val="23"/>
          <w:lang w:bidi="en-US"/>
        </w:rPr>
        <w:t xml:space="preserve">output </w:t>
      </w:r>
      <w:r w:rsidR="00037575" w:rsidRPr="00D1736D">
        <w:rPr>
          <w:rFonts w:eastAsia="Century" w:cstheme="minorHAnsi"/>
          <w:sz w:val="23"/>
          <w:szCs w:val="23"/>
          <w:lang w:bidi="en-US"/>
        </w:rPr>
        <w:t xml:space="preserve">is </w:t>
      </w:r>
      <w:r w:rsidRPr="00D1736D">
        <w:rPr>
          <w:rFonts w:eastAsia="Century" w:cstheme="minorHAnsi"/>
          <w:sz w:val="23"/>
          <w:szCs w:val="23"/>
          <w:lang w:bidi="en-US"/>
        </w:rPr>
        <w:t>a probability distribution</w:t>
      </w:r>
      <w:r w:rsidR="00037575" w:rsidRPr="00D1736D">
        <w:rPr>
          <w:rFonts w:eastAsia="Century" w:cstheme="minorHAnsi"/>
          <w:sz w:val="23"/>
          <w:szCs w:val="23"/>
          <w:lang w:bidi="en-US"/>
        </w:rPr>
        <w:t xml:space="preserve"> it is s</w:t>
      </w:r>
      <w:r w:rsidRPr="00D1736D">
        <w:rPr>
          <w:rFonts w:eastAsia="Century" w:cstheme="minorHAnsi"/>
          <w:sz w:val="23"/>
          <w:szCs w:val="23"/>
          <w:lang w:bidi="en-US"/>
        </w:rPr>
        <w:t>uitable for probabilistic interpretation in classification tasks.</w:t>
      </w:r>
    </w:p>
    <w:p w14:paraId="1C651AE2" w14:textId="73D4EC6A" w:rsidR="00B64799" w:rsidRPr="009A1928" w:rsidRDefault="00B64799" w:rsidP="001D18A7">
      <w:pPr>
        <w:bidi w:val="0"/>
        <w:spacing w:line="276" w:lineRule="auto"/>
        <w:jc w:val="right"/>
        <w:rPr>
          <w:rFonts w:eastAsia="Century" w:cstheme="minorHAnsi"/>
          <w:sz w:val="23"/>
          <w:szCs w:val="23"/>
          <w:lang w:bidi="en-US"/>
        </w:rPr>
      </w:pPr>
      <m:oMath>
        <m:r>
          <w:rPr>
            <w:rFonts w:ascii="Cambria Math" w:hAnsi="Cambria Math" w:cstheme="minorHAnsi"/>
          </w:rPr>
          <m:t>P</m:t>
        </m:r>
        <m:d>
          <m:dPr>
            <m:ctrlPr>
              <w:rPr>
                <w:rFonts w:ascii="Cambria Math" w:hAnsi="Cambria Math" w:cstheme="minorHAnsi"/>
                <w:i/>
                <w:iCs/>
              </w:rPr>
            </m:ctrlPr>
          </m:dPr>
          <m:e>
            <m:r>
              <w:rPr>
                <w:rFonts w:ascii="Cambria Math" w:hAnsi="Cambria Math" w:cstheme="minorHAnsi"/>
              </w:rPr>
              <m:t>y=j</m:t>
            </m:r>
          </m:e>
          <m:e>
            <m:r>
              <w:rPr>
                <w:rFonts w:ascii="Cambria Math" w:hAnsi="Cambria Math" w:cstheme="minorHAnsi"/>
                <w:lang w:val="en-GB"/>
              </w:rPr>
              <m:t>x</m:t>
            </m:r>
            <m:r>
              <w:rPr>
                <w:rFonts w:ascii="Cambria Math" w:hAnsi="Cambria Math" w:cstheme="minorHAnsi"/>
              </w:rPr>
              <m:t>,W</m:t>
            </m:r>
          </m:e>
        </m:d>
        <m:r>
          <w:rPr>
            <w:rFonts w:ascii="Cambria Math" w:hAnsi="Cambria Math" w:cstheme="minorHAnsi"/>
          </w:rPr>
          <m:t>=</m:t>
        </m:r>
        <m:f>
          <m:fPr>
            <m:ctrlPr>
              <w:rPr>
                <w:rFonts w:ascii="Cambria Math" w:hAnsi="Cambria Math" w:cstheme="minorHAnsi"/>
                <w:i/>
                <w:iCs/>
              </w:rPr>
            </m:ctrlPr>
          </m:fPr>
          <m:num>
            <m:func>
              <m:funcPr>
                <m:ctrlPr>
                  <w:rPr>
                    <w:rFonts w:ascii="Cambria Math" w:hAnsi="Cambria Math" w:cstheme="minorHAnsi"/>
                    <w:i/>
                    <w:iCs/>
                  </w:rPr>
                </m:ctrlPr>
              </m:funcPr>
              <m:fName>
                <m:r>
                  <w:rPr>
                    <w:rFonts w:ascii="Cambria Math" w:hAnsi="Cambria Math" w:cstheme="minorHAnsi"/>
                  </w:rPr>
                  <m:t>exp</m:t>
                </m:r>
              </m:fName>
              <m:e>
                <m:d>
                  <m:dPr>
                    <m:ctrlPr>
                      <w:rPr>
                        <w:rFonts w:ascii="Cambria Math" w:hAnsi="Cambria Math" w:cstheme="minorHAnsi"/>
                        <w:i/>
                        <w:iCs/>
                      </w:rPr>
                    </m:ctrlPr>
                  </m:dPr>
                  <m:e>
                    <m:sSubSup>
                      <m:sSubSupPr>
                        <m:ctrlPr>
                          <w:rPr>
                            <w:rFonts w:ascii="Cambria Math" w:hAnsi="Cambria Math" w:cstheme="minorHAnsi"/>
                            <w:i/>
                            <w:iCs/>
                          </w:rPr>
                        </m:ctrlPr>
                      </m:sSubSupPr>
                      <m:e>
                        <m:r>
                          <w:rPr>
                            <w:rFonts w:ascii="Cambria Math" w:hAnsi="Cambria Math" w:cstheme="minorHAnsi"/>
                          </w:rPr>
                          <m:t>x</m:t>
                        </m:r>
                      </m:e>
                      <m:sub>
                        <m:r>
                          <w:rPr>
                            <w:rFonts w:ascii="Cambria Math" w:hAnsi="Cambria Math" w:cstheme="minorHAnsi"/>
                          </w:rPr>
                          <m:t>j</m:t>
                        </m:r>
                      </m:sub>
                      <m:sup>
                        <m:r>
                          <w:rPr>
                            <w:rFonts w:ascii="Cambria Math" w:hAnsi="Cambria Math" w:cstheme="minorHAnsi"/>
                          </w:rPr>
                          <m:t>L</m:t>
                        </m:r>
                      </m:sup>
                    </m:sSubSup>
                  </m:e>
                </m:d>
              </m:e>
            </m:func>
          </m:num>
          <m:den>
            <m:nary>
              <m:naryPr>
                <m:chr m:val="∑"/>
                <m:ctrlPr>
                  <w:rPr>
                    <w:rFonts w:ascii="Cambria Math" w:hAnsi="Cambria Math" w:cstheme="minorHAnsi"/>
                    <w:i/>
                    <w:iCs/>
                  </w:rPr>
                </m:ctrlPr>
              </m:naryPr>
              <m:sub>
                <m:r>
                  <w:rPr>
                    <w:rFonts w:ascii="Cambria Math" w:hAnsi="Cambria Math" w:cstheme="minorHAnsi"/>
                  </w:rPr>
                  <m:t>c=1</m:t>
                </m:r>
              </m:sub>
              <m:sup>
                <m:r>
                  <w:rPr>
                    <w:rFonts w:ascii="Cambria Math" w:hAnsi="Cambria Math" w:cstheme="minorHAnsi"/>
                  </w:rPr>
                  <m:t>C</m:t>
                </m:r>
              </m:sup>
              <m:e>
                <m:r>
                  <w:rPr>
                    <w:rFonts w:ascii="Cambria Math" w:hAnsi="Cambria Math" w:cstheme="minorHAnsi"/>
                  </w:rPr>
                  <m:t>exp⁡(</m:t>
                </m:r>
                <m:sSubSup>
                  <m:sSubSupPr>
                    <m:ctrlPr>
                      <w:rPr>
                        <w:rFonts w:ascii="Cambria Math" w:hAnsi="Cambria Math" w:cstheme="minorHAnsi"/>
                        <w:i/>
                        <w:iCs/>
                      </w:rPr>
                    </m:ctrlPr>
                  </m:sSubSupPr>
                  <m:e>
                    <m:r>
                      <w:rPr>
                        <w:rFonts w:ascii="Cambria Math" w:hAnsi="Cambria Math" w:cstheme="minorHAnsi"/>
                      </w:rPr>
                      <m:t>x</m:t>
                    </m:r>
                  </m:e>
                  <m:sub>
                    <m:r>
                      <w:rPr>
                        <w:rFonts w:ascii="Cambria Math" w:hAnsi="Cambria Math" w:cstheme="minorHAnsi"/>
                      </w:rPr>
                      <m:t>c</m:t>
                    </m:r>
                  </m:sub>
                  <m:sup>
                    <m:r>
                      <w:rPr>
                        <w:rFonts w:ascii="Cambria Math" w:hAnsi="Cambria Math" w:cstheme="minorHAnsi"/>
                      </w:rPr>
                      <m:t>L</m:t>
                    </m:r>
                  </m:sup>
                </m:sSubSup>
                <m:r>
                  <w:rPr>
                    <w:rFonts w:ascii="Cambria Math" w:hAnsi="Cambria Math" w:cstheme="minorHAnsi"/>
                  </w:rPr>
                  <m:t>)</m:t>
                </m:r>
              </m:e>
            </m:nary>
          </m:den>
        </m:f>
      </m:oMath>
      <w:r w:rsidR="009A1928">
        <w:rPr>
          <w:rFonts w:eastAsia="Century" w:cstheme="minorHAnsi"/>
          <w:sz w:val="23"/>
          <w:szCs w:val="23"/>
          <w:lang w:bidi="en-US"/>
        </w:rPr>
        <w:tab/>
      </w:r>
      <w:r w:rsidR="009A1928">
        <w:rPr>
          <w:rFonts w:eastAsia="Century" w:cstheme="minorHAnsi"/>
          <w:sz w:val="23"/>
          <w:szCs w:val="23"/>
          <w:lang w:bidi="en-US"/>
        </w:rPr>
        <w:tab/>
        <w:t xml:space="preserve">                        </w:t>
      </w:r>
      <w:r w:rsidR="009A1928">
        <w:rPr>
          <w:rFonts w:eastAsia="Century" w:cstheme="minorHAnsi"/>
          <w:sz w:val="23"/>
          <w:szCs w:val="23"/>
          <w:lang w:bidi="en-US"/>
        </w:rPr>
        <w:tab/>
        <w:t>(2)</w:t>
      </w:r>
    </w:p>
    <w:p w14:paraId="53D6C1E2" w14:textId="1535E8FE" w:rsidR="00B36246" w:rsidRPr="00D1736D" w:rsidRDefault="008D5D06" w:rsidP="001D18A7">
      <w:pPr>
        <w:pStyle w:val="Heading2"/>
        <w:bidi w:val="0"/>
        <w:spacing w:line="276" w:lineRule="auto"/>
        <w:rPr>
          <w:rFonts w:asciiTheme="minorHAnsi" w:hAnsiTheme="minorHAnsi" w:cstheme="minorHAnsi"/>
          <w:lang w:bidi="en-US"/>
        </w:rPr>
      </w:pPr>
      <w:bookmarkStart w:id="233" w:name="_Toc14857522"/>
      <w:bookmarkStart w:id="234" w:name="_Toc14857768"/>
      <w:bookmarkStart w:id="235" w:name="_Toc19806683"/>
      <w:r w:rsidRPr="00D1736D">
        <w:rPr>
          <w:rFonts w:asciiTheme="minorHAnsi" w:eastAsia="Century" w:hAnsiTheme="minorHAnsi" w:cstheme="minorHAnsi"/>
          <w:lang w:bidi="en-US"/>
        </w:rPr>
        <w:lastRenderedPageBreak/>
        <w:t xml:space="preserve">2.2.3 </w:t>
      </w:r>
      <w:r w:rsidR="00B36246" w:rsidRPr="00D1736D">
        <w:rPr>
          <w:rFonts w:asciiTheme="minorHAnsi" w:eastAsia="Century" w:hAnsiTheme="minorHAnsi" w:cstheme="minorHAnsi"/>
          <w:lang w:bidi="en-US"/>
        </w:rPr>
        <w:t xml:space="preserve">Training </w:t>
      </w:r>
      <w:r w:rsidR="00E96520">
        <w:rPr>
          <w:rFonts w:asciiTheme="minorHAnsi" w:eastAsia="Century" w:hAnsiTheme="minorHAnsi" w:cstheme="minorHAnsi"/>
          <w:lang w:bidi="en-US"/>
        </w:rPr>
        <w:t>n</w:t>
      </w:r>
      <w:r w:rsidR="00B36246" w:rsidRPr="00D1736D">
        <w:rPr>
          <w:rFonts w:asciiTheme="minorHAnsi" w:eastAsia="Century" w:hAnsiTheme="minorHAnsi" w:cstheme="minorHAnsi"/>
          <w:lang w:bidi="en-US"/>
        </w:rPr>
        <w:t>eural networks</w:t>
      </w:r>
      <w:bookmarkEnd w:id="233"/>
      <w:bookmarkEnd w:id="234"/>
      <w:bookmarkEnd w:id="235"/>
    </w:p>
    <w:p w14:paraId="2275B598" w14:textId="08481A96" w:rsidR="00EF3316" w:rsidRPr="00D1736D" w:rsidRDefault="00EF3316" w:rsidP="001D18A7">
      <w:pPr>
        <w:pStyle w:val="Heading3"/>
        <w:bidi w:val="0"/>
        <w:spacing w:line="276" w:lineRule="auto"/>
        <w:rPr>
          <w:rFonts w:asciiTheme="minorHAnsi" w:eastAsia="Century" w:hAnsiTheme="minorHAnsi" w:cstheme="minorHAnsi"/>
          <w:lang w:bidi="en-US"/>
        </w:rPr>
      </w:pPr>
      <w:bookmarkStart w:id="236" w:name="_Toc14857523"/>
      <w:bookmarkStart w:id="237" w:name="_Toc14857769"/>
      <w:r w:rsidRPr="00D1736D">
        <w:rPr>
          <w:rFonts w:asciiTheme="minorHAnsi" w:eastAsia="Century" w:hAnsiTheme="minorHAnsi" w:cstheme="minorHAnsi"/>
          <w:lang w:bidi="en-US"/>
        </w:rPr>
        <w:t>Overview</w:t>
      </w:r>
      <w:bookmarkEnd w:id="236"/>
      <w:bookmarkEnd w:id="237"/>
    </w:p>
    <w:p w14:paraId="0EE4F84D" w14:textId="3D2EA2C1" w:rsidR="00EF3316" w:rsidRPr="00D1736D" w:rsidRDefault="00EF3316" w:rsidP="000F2179">
      <w:pPr>
        <w:pStyle w:val="NoSpacing"/>
        <w:bidi w:val="0"/>
        <w:spacing w:line="276" w:lineRule="auto"/>
        <w:jc w:val="both"/>
        <w:rPr>
          <w:rFonts w:eastAsia="Century" w:cstheme="minorHAnsi"/>
          <w:sz w:val="23"/>
          <w:szCs w:val="23"/>
          <w:lang w:bidi="en-US"/>
        </w:rPr>
      </w:pPr>
      <w:r w:rsidRPr="00D1736D">
        <w:rPr>
          <w:rFonts w:eastAsia="Century" w:cstheme="minorHAnsi"/>
          <w:sz w:val="23"/>
          <w:szCs w:val="23"/>
          <w:lang w:bidi="en-US"/>
        </w:rPr>
        <w:t>The training process in neural networks</w:t>
      </w:r>
      <w:r w:rsidR="00670E53">
        <w:rPr>
          <w:rFonts w:eastAsia="Century" w:cstheme="minorHAnsi"/>
          <w:sz w:val="23"/>
          <w:szCs w:val="23"/>
          <w:lang w:bidi="en-US"/>
        </w:rPr>
        <w:t xml:space="preserve">, </w:t>
      </w:r>
      <w:r w:rsidR="00037575" w:rsidRPr="00D1736D">
        <w:rPr>
          <w:rFonts w:eastAsia="Century" w:cstheme="minorHAnsi"/>
          <w:sz w:val="23"/>
          <w:szCs w:val="23"/>
          <w:lang w:bidi="en-US"/>
        </w:rPr>
        <w:t xml:space="preserve">relates to </w:t>
      </w:r>
      <w:r w:rsidRPr="00D1736D">
        <w:rPr>
          <w:rFonts w:eastAsia="Century" w:cstheme="minorHAnsi"/>
          <w:sz w:val="23"/>
          <w:szCs w:val="23"/>
          <w:lang w:bidi="en-US"/>
        </w:rPr>
        <w:t xml:space="preserve">learning the values of the parameters in the network (Wij - weights, Bj - biases), The training process </w:t>
      </w:r>
      <w:r w:rsidR="00037575" w:rsidRPr="00D1736D">
        <w:rPr>
          <w:rFonts w:eastAsia="Century" w:cstheme="minorHAnsi"/>
          <w:sz w:val="23"/>
          <w:szCs w:val="23"/>
          <w:lang w:bidi="en-US"/>
        </w:rPr>
        <w:t xml:space="preserve">include </w:t>
      </w:r>
      <w:r w:rsidRPr="00D1736D">
        <w:rPr>
          <w:rFonts w:eastAsia="Century" w:cstheme="minorHAnsi"/>
          <w:sz w:val="23"/>
          <w:szCs w:val="23"/>
          <w:lang w:bidi="en-US"/>
        </w:rPr>
        <w:t xml:space="preserve">three main stages that </w:t>
      </w:r>
      <w:r w:rsidR="00037575" w:rsidRPr="00D1736D">
        <w:rPr>
          <w:rFonts w:eastAsia="Century" w:cstheme="minorHAnsi"/>
          <w:sz w:val="23"/>
          <w:szCs w:val="23"/>
          <w:lang w:bidi="en-US"/>
        </w:rPr>
        <w:t>operate in sequence</w:t>
      </w:r>
      <w:r w:rsidRPr="00D1736D">
        <w:rPr>
          <w:rFonts w:eastAsia="Century" w:cstheme="minorHAnsi"/>
          <w:sz w:val="23"/>
          <w:szCs w:val="23"/>
          <w:lang w:bidi="en-US"/>
        </w:rPr>
        <w:t xml:space="preserve"> </w:t>
      </w:r>
      <w:del w:id="238" w:author="Yael Edan" w:date="2019-09-22T13:18:00Z">
        <w:r w:rsidRPr="00D1736D" w:rsidDel="000F2179">
          <w:rPr>
            <w:rFonts w:eastAsia="Century" w:cstheme="minorHAnsi"/>
            <w:sz w:val="23"/>
            <w:szCs w:val="23"/>
            <w:lang w:bidi="en-US"/>
          </w:rPr>
          <w:delText xml:space="preserve">after the other </w:delText>
        </w:r>
      </w:del>
      <w:r w:rsidRPr="00D1736D">
        <w:rPr>
          <w:rFonts w:eastAsia="Century" w:cstheme="minorHAnsi"/>
          <w:sz w:val="23"/>
          <w:szCs w:val="23"/>
          <w:lang w:bidi="en-US"/>
        </w:rPr>
        <w:t>in an iterative way: forward-propagation, back-propagation, optimization</w:t>
      </w:r>
      <w:r w:rsidR="00037575" w:rsidRPr="00D1736D">
        <w:rPr>
          <w:rFonts w:eastAsia="Century" w:cstheme="minorHAnsi"/>
          <w:sz w:val="23"/>
          <w:szCs w:val="23"/>
          <w:lang w:bidi="en-US"/>
        </w:rPr>
        <w:t xml:space="preserve"> (Figure </w:t>
      </w:r>
      <w:r w:rsidR="00AD6620" w:rsidRPr="00D1736D">
        <w:rPr>
          <w:rFonts w:eastAsia="Century" w:cstheme="minorHAnsi"/>
          <w:sz w:val="23"/>
          <w:szCs w:val="23"/>
          <w:lang w:bidi="en-US"/>
        </w:rPr>
        <w:t>5</w:t>
      </w:r>
      <w:r w:rsidR="00037575" w:rsidRPr="00D1736D">
        <w:rPr>
          <w:rFonts w:eastAsia="Century" w:cstheme="minorHAnsi"/>
          <w:sz w:val="23"/>
          <w:szCs w:val="23"/>
          <w:lang w:bidi="en-US"/>
        </w:rPr>
        <w:t>)</w:t>
      </w:r>
      <w:r w:rsidRPr="00D1736D">
        <w:rPr>
          <w:rFonts w:eastAsia="Century" w:cstheme="minorHAnsi"/>
          <w:sz w:val="23"/>
          <w:szCs w:val="23"/>
          <w:lang w:bidi="en-US"/>
        </w:rPr>
        <w:t xml:space="preserve">. </w:t>
      </w:r>
    </w:p>
    <w:p w14:paraId="567CDADB" w14:textId="77777777" w:rsidR="00EF3316" w:rsidRPr="00D1736D" w:rsidRDefault="00EF3316" w:rsidP="001D18A7">
      <w:pPr>
        <w:pStyle w:val="NoSpacing"/>
        <w:bidi w:val="0"/>
        <w:spacing w:line="276" w:lineRule="auto"/>
        <w:jc w:val="both"/>
        <w:rPr>
          <w:rFonts w:eastAsia="Century" w:cstheme="minorHAnsi"/>
          <w:sz w:val="23"/>
          <w:szCs w:val="23"/>
          <w:lang w:bidi="en-US"/>
        </w:rPr>
      </w:pPr>
    </w:p>
    <w:p w14:paraId="22452C49" w14:textId="77777777" w:rsidR="00AD6620" w:rsidRPr="00D1736D" w:rsidRDefault="00EF3316" w:rsidP="001D18A7">
      <w:pPr>
        <w:pStyle w:val="NoSpacing"/>
        <w:keepNext/>
        <w:bidi w:val="0"/>
        <w:spacing w:line="276" w:lineRule="auto"/>
        <w:rPr>
          <w:rFonts w:cstheme="minorHAnsi"/>
        </w:rPr>
      </w:pPr>
      <w:r w:rsidRPr="00D1736D">
        <w:rPr>
          <w:rFonts w:cstheme="minorHAnsi"/>
          <w:noProof/>
        </w:rPr>
        <w:drawing>
          <wp:inline distT="0" distB="0" distL="0" distR="0" wp14:anchorId="0FA701ED" wp14:editId="15018ECF">
            <wp:extent cx="5274310" cy="1919605"/>
            <wp:effectExtent l="0" t="0" r="2540" b="4445"/>
            <wp:docPr id="5" name="Picture 5" descr="https://cdn-images-1.medium.com/max/1200/1*_YDh9j3jhc3Rf0hqxbB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_YDh9j3jhc3Rf0hqxbB_s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919605"/>
                    </a:xfrm>
                    <a:prstGeom prst="rect">
                      <a:avLst/>
                    </a:prstGeom>
                    <a:noFill/>
                    <a:ln>
                      <a:noFill/>
                    </a:ln>
                  </pic:spPr>
                </pic:pic>
              </a:graphicData>
            </a:graphic>
          </wp:inline>
        </w:drawing>
      </w:r>
    </w:p>
    <w:p w14:paraId="256D6DF1" w14:textId="67BF5207" w:rsidR="00EF3316" w:rsidRDefault="000F2179" w:rsidP="000F2179">
      <w:pPr>
        <w:pStyle w:val="Caption"/>
        <w:bidi w:val="0"/>
        <w:rPr>
          <w:rFonts w:eastAsia="Century"/>
          <w:sz w:val="23"/>
          <w:szCs w:val="23"/>
        </w:rPr>
      </w:pPr>
      <w:bookmarkStart w:id="239" w:name="_Toc18444129"/>
      <w:bookmarkStart w:id="240" w:name="_Toc18444283"/>
      <w:ins w:id="241" w:author="Yael Edan" w:date="2019-09-22T13:18:00Z">
        <w:r>
          <w:rPr>
            <w:rFonts w:eastAsia="Century"/>
            <w:sz w:val="23"/>
            <w:szCs w:val="23"/>
          </w:rPr>
          <w:t>F</w:t>
        </w:r>
      </w:ins>
      <w:del w:id="242" w:author="Yael Edan" w:date="2019-09-22T13:18:00Z">
        <w:r w:rsidR="00AD6620" w:rsidRPr="00D1736D" w:rsidDel="000F2179">
          <w:rPr>
            <w:rFonts w:eastAsia="Century"/>
            <w:sz w:val="23"/>
            <w:szCs w:val="23"/>
          </w:rPr>
          <w:delText>f</w:delText>
        </w:r>
      </w:del>
      <w:r w:rsidR="00AD6620" w:rsidRPr="00D1736D">
        <w:rPr>
          <w:rFonts w:eastAsia="Century"/>
          <w:sz w:val="23"/>
          <w:szCs w:val="23"/>
        </w:rPr>
        <w:t xml:space="preserve">igure </w:t>
      </w:r>
      <w:r w:rsidR="00AD6620" w:rsidRPr="00D1736D">
        <w:rPr>
          <w:rFonts w:eastAsia="Century"/>
          <w:sz w:val="23"/>
          <w:szCs w:val="23"/>
        </w:rPr>
        <w:fldChar w:fldCharType="begin"/>
      </w:r>
      <w:r w:rsidR="00AD6620" w:rsidRPr="00D1736D">
        <w:rPr>
          <w:rFonts w:eastAsia="Century"/>
          <w:sz w:val="23"/>
          <w:szCs w:val="23"/>
        </w:rPr>
        <w:instrText xml:space="preserve"> SEQ figure \* ARABIC </w:instrText>
      </w:r>
      <w:r w:rsidR="00AD6620" w:rsidRPr="00D1736D">
        <w:rPr>
          <w:rFonts w:eastAsia="Century"/>
          <w:sz w:val="23"/>
          <w:szCs w:val="23"/>
        </w:rPr>
        <w:fldChar w:fldCharType="separate"/>
      </w:r>
      <w:r w:rsidR="00AD6620" w:rsidRPr="00D1736D">
        <w:rPr>
          <w:rFonts w:eastAsia="Century"/>
          <w:sz w:val="23"/>
          <w:szCs w:val="23"/>
        </w:rPr>
        <w:t>5</w:t>
      </w:r>
      <w:r w:rsidR="00AD6620" w:rsidRPr="00D1736D">
        <w:rPr>
          <w:rFonts w:eastAsia="Century"/>
          <w:sz w:val="23"/>
          <w:szCs w:val="23"/>
        </w:rPr>
        <w:fldChar w:fldCharType="end"/>
      </w:r>
      <w:r w:rsidR="00AD6620" w:rsidRPr="00D1736D">
        <w:rPr>
          <w:rFonts w:eastAsia="Century"/>
          <w:sz w:val="23"/>
          <w:szCs w:val="23"/>
        </w:rPr>
        <w:t xml:space="preserve"> – main stage while training process</w:t>
      </w:r>
      <w:bookmarkEnd w:id="239"/>
      <w:bookmarkEnd w:id="240"/>
    </w:p>
    <w:p w14:paraId="0AABB6DF" w14:textId="5C7E8A78" w:rsidR="00D03DBC" w:rsidRPr="00647E54" w:rsidRDefault="00D03DBC" w:rsidP="000F2179">
      <w:pPr>
        <w:bidi w:val="0"/>
        <w:rPr>
          <w:rFonts w:eastAsia="Century" w:cstheme="minorHAnsi"/>
          <w:sz w:val="23"/>
          <w:szCs w:val="23"/>
          <w:lang w:bidi="en-US"/>
        </w:rPr>
      </w:pPr>
      <w:del w:id="243" w:author="Yael Edan" w:date="2019-09-22T13:18:00Z">
        <w:r w:rsidRPr="00647E54" w:rsidDel="000F2179">
          <w:rPr>
            <w:rFonts w:eastAsia="Century" w:cstheme="minorHAnsi"/>
            <w:sz w:val="23"/>
            <w:szCs w:val="23"/>
            <w:lang w:bidi="en-US"/>
          </w:rPr>
          <w:delText>A course flowchart of t</w:delText>
        </w:r>
      </w:del>
      <w:ins w:id="244" w:author="Yael Edan" w:date="2019-09-22T13:18:00Z">
        <w:r w:rsidR="000F2179">
          <w:rPr>
            <w:rFonts w:eastAsia="Century" w:cstheme="minorHAnsi"/>
            <w:sz w:val="23"/>
            <w:szCs w:val="23"/>
            <w:lang w:bidi="en-US"/>
          </w:rPr>
          <w:t>T</w:t>
        </w:r>
      </w:ins>
      <w:r w:rsidRPr="00647E54">
        <w:rPr>
          <w:rFonts w:eastAsia="Century" w:cstheme="minorHAnsi"/>
          <w:sz w:val="23"/>
          <w:szCs w:val="23"/>
          <w:lang w:bidi="en-US"/>
        </w:rPr>
        <w:t xml:space="preserve">he training process </w:t>
      </w:r>
      <w:ins w:id="245" w:author="Yael Edan" w:date="2019-09-22T13:18:00Z">
        <w:r w:rsidR="000F2179">
          <w:rPr>
            <w:rFonts w:eastAsia="Century" w:cstheme="minorHAnsi"/>
            <w:sz w:val="23"/>
            <w:szCs w:val="23"/>
            <w:lang w:bidi="en-US"/>
          </w:rPr>
          <w:t>(</w:t>
        </w:r>
      </w:ins>
      <w:del w:id="246" w:author="Yael Edan" w:date="2019-09-22T13:18:00Z">
        <w:r w:rsidRPr="00647E54" w:rsidDel="000F2179">
          <w:rPr>
            <w:rFonts w:eastAsia="Century" w:cstheme="minorHAnsi"/>
            <w:sz w:val="23"/>
            <w:szCs w:val="23"/>
            <w:lang w:bidi="en-US"/>
          </w:rPr>
          <w:delText xml:space="preserve">in given in </w:delText>
        </w:r>
      </w:del>
      <w:r w:rsidRPr="000F2179">
        <w:rPr>
          <w:rFonts w:eastAsia="Century" w:cstheme="minorHAnsi"/>
          <w:sz w:val="23"/>
          <w:szCs w:val="23"/>
          <w:highlight w:val="yellow"/>
          <w:lang w:bidi="en-US"/>
          <w:rPrChange w:id="247" w:author="Yael Edan" w:date="2019-09-22T13:18:00Z">
            <w:rPr>
              <w:rFonts w:eastAsia="Century" w:cstheme="minorHAnsi"/>
              <w:sz w:val="23"/>
              <w:szCs w:val="23"/>
              <w:lang w:bidi="en-US"/>
            </w:rPr>
          </w:rPrChange>
        </w:rPr>
        <w:t>Figure 5</w:t>
      </w:r>
      <w:ins w:id="248" w:author="Yael Edan" w:date="2019-09-22T13:18:00Z">
        <w:r w:rsidR="000F2179">
          <w:rPr>
            <w:rFonts w:eastAsia="Century" w:cstheme="minorHAnsi"/>
            <w:sz w:val="23"/>
            <w:szCs w:val="23"/>
            <w:highlight w:val="yellow"/>
            <w:lang w:bidi="en-US"/>
          </w:rPr>
          <w:t>) includes</w:t>
        </w:r>
      </w:ins>
      <w:del w:id="249" w:author="Yael Edan" w:date="2019-09-22T13:18:00Z">
        <w:r w:rsidRPr="000F2179" w:rsidDel="000F2179">
          <w:rPr>
            <w:rFonts w:eastAsia="Century" w:cstheme="minorHAnsi"/>
            <w:sz w:val="23"/>
            <w:szCs w:val="23"/>
            <w:highlight w:val="yellow"/>
            <w:lang w:bidi="en-US"/>
            <w:rPrChange w:id="250" w:author="Yael Edan" w:date="2019-09-22T13:18:00Z">
              <w:rPr>
                <w:rFonts w:eastAsia="Century" w:cstheme="minorHAnsi"/>
                <w:sz w:val="23"/>
                <w:szCs w:val="23"/>
                <w:lang w:bidi="en-US"/>
              </w:rPr>
            </w:rPrChange>
          </w:rPr>
          <w:delText>,</w:delText>
        </w:r>
        <w:r w:rsidRPr="00647E54" w:rsidDel="000F2179">
          <w:rPr>
            <w:rFonts w:eastAsia="Century" w:cstheme="minorHAnsi"/>
            <w:sz w:val="23"/>
            <w:szCs w:val="23"/>
            <w:lang w:bidi="en-US"/>
          </w:rPr>
          <w:delText xml:space="preserve"> the process composed of</w:delText>
        </w:r>
      </w:del>
      <w:r w:rsidRPr="00647E54">
        <w:rPr>
          <w:rFonts w:eastAsia="Century" w:cstheme="minorHAnsi"/>
          <w:sz w:val="23"/>
          <w:szCs w:val="23"/>
          <w:lang w:bidi="en-US"/>
        </w:rPr>
        <w:t xml:space="preserve"> the following </w:t>
      </w:r>
      <w:del w:id="251" w:author="Yael Edan" w:date="2019-09-22T13:18:00Z">
        <w:r w:rsidRPr="00647E54" w:rsidDel="000F2179">
          <w:rPr>
            <w:rFonts w:eastAsia="Century" w:cstheme="minorHAnsi"/>
            <w:sz w:val="23"/>
            <w:szCs w:val="23"/>
            <w:lang w:bidi="en-US"/>
          </w:rPr>
          <w:delText xml:space="preserve">principle </w:delText>
        </w:r>
      </w:del>
      <w:r w:rsidRPr="00647E54">
        <w:rPr>
          <w:rFonts w:eastAsia="Century" w:cstheme="minorHAnsi"/>
          <w:sz w:val="23"/>
          <w:szCs w:val="23"/>
          <w:lang w:bidi="en-US"/>
        </w:rPr>
        <w:t>steps:</w:t>
      </w:r>
    </w:p>
    <w:p w14:paraId="721F8932" w14:textId="77777777" w:rsidR="00EF3316" w:rsidRPr="00D1736D" w:rsidRDefault="00EF3316" w:rsidP="001D18A7">
      <w:pPr>
        <w:pStyle w:val="NoSpacing"/>
        <w:numPr>
          <w:ilvl w:val="0"/>
          <w:numId w:val="1"/>
        </w:numPr>
        <w:bidi w:val="0"/>
        <w:spacing w:line="276" w:lineRule="auto"/>
        <w:ind w:firstLine="0"/>
        <w:jc w:val="both"/>
        <w:rPr>
          <w:rFonts w:eastAsia="Century" w:cstheme="minorHAnsi"/>
          <w:sz w:val="23"/>
          <w:szCs w:val="23"/>
          <w:lang w:bidi="en-US"/>
        </w:rPr>
      </w:pPr>
      <w:r w:rsidRPr="00D1736D">
        <w:rPr>
          <w:rFonts w:eastAsia="Century" w:cstheme="minorHAnsi"/>
          <w:sz w:val="23"/>
          <w:szCs w:val="23"/>
          <w:lang w:bidi="en-US"/>
        </w:rPr>
        <w:t>Start with values (often random) for the network parameters (wij - weights and bj - biases)</w:t>
      </w:r>
      <w:r w:rsidRPr="00D1736D">
        <w:rPr>
          <w:rFonts w:eastAsia="Century" w:cstheme="minorHAnsi"/>
          <w:sz w:val="23"/>
          <w:szCs w:val="23"/>
          <w:rtl/>
        </w:rPr>
        <w:t>.</w:t>
      </w:r>
    </w:p>
    <w:p w14:paraId="3EDF2A6A" w14:textId="401E90C4" w:rsidR="00EF3316" w:rsidRPr="00D1736D" w:rsidRDefault="00EF3316" w:rsidP="001D18A7">
      <w:pPr>
        <w:pStyle w:val="NoSpacing"/>
        <w:numPr>
          <w:ilvl w:val="0"/>
          <w:numId w:val="1"/>
        </w:numPr>
        <w:bidi w:val="0"/>
        <w:spacing w:line="276" w:lineRule="auto"/>
        <w:ind w:firstLine="0"/>
        <w:jc w:val="both"/>
        <w:rPr>
          <w:rFonts w:eastAsia="Century" w:cstheme="minorHAnsi"/>
          <w:sz w:val="23"/>
          <w:szCs w:val="23"/>
          <w:lang w:bidi="en-US"/>
        </w:rPr>
      </w:pPr>
      <w:r w:rsidRPr="00D1736D">
        <w:rPr>
          <w:rFonts w:eastAsia="Century" w:cstheme="minorHAnsi"/>
          <w:b/>
          <w:bCs/>
          <w:sz w:val="23"/>
          <w:szCs w:val="23"/>
          <w:lang w:bidi="en-US"/>
        </w:rPr>
        <w:t>Forward-propagation</w:t>
      </w:r>
      <w:r w:rsidRPr="00D1736D">
        <w:rPr>
          <w:rFonts w:eastAsia="Century" w:cstheme="minorHAnsi"/>
          <w:sz w:val="23"/>
          <w:szCs w:val="23"/>
          <w:lang w:bidi="en-US"/>
        </w:rPr>
        <w:t xml:space="preserve"> - Take a set of examples of input data and pass them through the network to obtain their prediction</w:t>
      </w:r>
      <w:r w:rsidRPr="00D1736D">
        <w:rPr>
          <w:rFonts w:eastAsia="Century" w:cstheme="minorHAnsi"/>
          <w:sz w:val="23"/>
          <w:szCs w:val="23"/>
          <w:rtl/>
        </w:rPr>
        <w:t>.</w:t>
      </w:r>
    </w:p>
    <w:p w14:paraId="126B0A0A" w14:textId="77777777" w:rsidR="00EF3316" w:rsidRPr="00D1736D" w:rsidRDefault="00EF3316" w:rsidP="001D18A7">
      <w:pPr>
        <w:pStyle w:val="NoSpacing"/>
        <w:numPr>
          <w:ilvl w:val="0"/>
          <w:numId w:val="1"/>
        </w:numPr>
        <w:bidi w:val="0"/>
        <w:spacing w:line="276" w:lineRule="auto"/>
        <w:ind w:firstLine="0"/>
        <w:jc w:val="both"/>
        <w:rPr>
          <w:rFonts w:eastAsia="Century" w:cstheme="minorHAnsi"/>
          <w:sz w:val="23"/>
          <w:szCs w:val="23"/>
          <w:lang w:bidi="en-US"/>
        </w:rPr>
      </w:pPr>
      <w:r w:rsidRPr="00D1736D">
        <w:rPr>
          <w:rFonts w:eastAsia="Century" w:cstheme="minorHAnsi"/>
          <w:sz w:val="23"/>
          <w:szCs w:val="23"/>
          <w:lang w:bidi="en-US"/>
        </w:rPr>
        <w:t xml:space="preserve">Compare these predictions obtained with the values of expected labels and calculate the </w:t>
      </w:r>
      <w:r w:rsidRPr="00D1736D">
        <w:rPr>
          <w:rFonts w:eastAsia="Century" w:cstheme="minorHAnsi"/>
          <w:b/>
          <w:bCs/>
          <w:sz w:val="23"/>
          <w:szCs w:val="23"/>
          <w:lang w:bidi="en-US"/>
        </w:rPr>
        <w:t>loss</w:t>
      </w:r>
      <w:r w:rsidRPr="00D1736D">
        <w:rPr>
          <w:rFonts w:eastAsia="Century" w:cstheme="minorHAnsi"/>
          <w:sz w:val="23"/>
          <w:szCs w:val="23"/>
          <w:lang w:bidi="en-US"/>
        </w:rPr>
        <w:t xml:space="preserve"> with them</w:t>
      </w:r>
      <w:r w:rsidRPr="00D1736D">
        <w:rPr>
          <w:rFonts w:eastAsia="Century" w:cstheme="minorHAnsi"/>
          <w:sz w:val="23"/>
          <w:szCs w:val="23"/>
          <w:rtl/>
        </w:rPr>
        <w:t>.</w:t>
      </w:r>
    </w:p>
    <w:p w14:paraId="2F6CD9D5" w14:textId="77777777" w:rsidR="00EF3316" w:rsidRPr="00D1736D" w:rsidRDefault="00EF3316" w:rsidP="001D18A7">
      <w:pPr>
        <w:pStyle w:val="NoSpacing"/>
        <w:numPr>
          <w:ilvl w:val="0"/>
          <w:numId w:val="1"/>
        </w:numPr>
        <w:bidi w:val="0"/>
        <w:spacing w:line="276" w:lineRule="auto"/>
        <w:ind w:firstLine="0"/>
        <w:jc w:val="both"/>
        <w:rPr>
          <w:rFonts w:eastAsia="Century" w:cstheme="minorHAnsi"/>
          <w:sz w:val="23"/>
          <w:szCs w:val="23"/>
          <w:lang w:bidi="en-US"/>
        </w:rPr>
      </w:pPr>
      <w:r w:rsidRPr="00D1736D">
        <w:rPr>
          <w:rFonts w:eastAsia="Century" w:cstheme="minorHAnsi"/>
          <w:sz w:val="23"/>
          <w:szCs w:val="23"/>
          <w:lang w:bidi="en-US"/>
        </w:rPr>
        <w:t xml:space="preserve">Perform the </w:t>
      </w:r>
      <w:r w:rsidRPr="00D1736D">
        <w:rPr>
          <w:rFonts w:eastAsia="Century" w:cstheme="minorHAnsi"/>
          <w:b/>
          <w:bCs/>
          <w:sz w:val="23"/>
          <w:szCs w:val="23"/>
          <w:lang w:bidi="en-US"/>
        </w:rPr>
        <w:t>backpropagation</w:t>
      </w:r>
      <w:r w:rsidRPr="00D1736D">
        <w:rPr>
          <w:rFonts w:eastAsia="Century" w:cstheme="minorHAnsi"/>
          <w:sz w:val="23"/>
          <w:szCs w:val="23"/>
          <w:lang w:bidi="en-US"/>
        </w:rPr>
        <w:t xml:space="preserve"> in order to propagate this loss to each and every one of the parameters that make up the model of the neural network</w:t>
      </w:r>
      <w:r w:rsidRPr="00D1736D">
        <w:rPr>
          <w:rFonts w:eastAsia="Century" w:cstheme="minorHAnsi"/>
          <w:sz w:val="23"/>
          <w:szCs w:val="23"/>
          <w:rtl/>
        </w:rPr>
        <w:t>.</w:t>
      </w:r>
    </w:p>
    <w:p w14:paraId="7DED7CB1" w14:textId="14F8D4AC" w:rsidR="00EF3316" w:rsidRPr="00D1736D" w:rsidRDefault="00EF3316" w:rsidP="001D18A7">
      <w:pPr>
        <w:pStyle w:val="NoSpacing"/>
        <w:numPr>
          <w:ilvl w:val="0"/>
          <w:numId w:val="1"/>
        </w:numPr>
        <w:bidi w:val="0"/>
        <w:spacing w:line="276" w:lineRule="auto"/>
        <w:ind w:firstLine="0"/>
        <w:jc w:val="both"/>
        <w:rPr>
          <w:rFonts w:eastAsia="Century" w:cstheme="minorHAnsi"/>
          <w:sz w:val="23"/>
          <w:szCs w:val="23"/>
          <w:lang w:bidi="en-US"/>
        </w:rPr>
      </w:pPr>
      <w:r w:rsidRPr="00D1736D">
        <w:rPr>
          <w:rFonts w:eastAsia="Century" w:cstheme="minorHAnsi"/>
          <w:b/>
          <w:bCs/>
          <w:sz w:val="23"/>
          <w:szCs w:val="23"/>
          <w:lang w:bidi="en-US"/>
        </w:rPr>
        <w:t>Optimize</w:t>
      </w:r>
      <w:r w:rsidRPr="00D1736D">
        <w:rPr>
          <w:rFonts w:eastAsia="Century" w:cstheme="minorHAnsi"/>
          <w:sz w:val="23"/>
          <w:szCs w:val="23"/>
          <w:lang w:bidi="en-US"/>
        </w:rPr>
        <w:t xml:space="preserve"> the performance of the network by using the propagated information, update the parameters of the neural network with the gradient descent in a way that the total loss is reduced and a better model is obtained</w:t>
      </w:r>
      <w:r w:rsidRPr="00D1736D">
        <w:rPr>
          <w:rFonts w:eastAsia="Century" w:cstheme="minorHAnsi"/>
          <w:sz w:val="23"/>
          <w:szCs w:val="23"/>
          <w:rtl/>
        </w:rPr>
        <w:t>.</w:t>
      </w:r>
    </w:p>
    <w:p w14:paraId="1AD59AF9" w14:textId="77777777" w:rsidR="00EF3316" w:rsidRPr="00D1736D" w:rsidRDefault="00EF3316" w:rsidP="001D18A7">
      <w:pPr>
        <w:pStyle w:val="NoSpacing"/>
        <w:numPr>
          <w:ilvl w:val="0"/>
          <w:numId w:val="1"/>
        </w:numPr>
        <w:bidi w:val="0"/>
        <w:spacing w:line="276" w:lineRule="auto"/>
        <w:ind w:firstLine="0"/>
        <w:jc w:val="both"/>
        <w:rPr>
          <w:rFonts w:eastAsia="Century" w:cstheme="minorHAnsi"/>
          <w:sz w:val="23"/>
          <w:szCs w:val="23"/>
          <w:lang w:bidi="en-US"/>
        </w:rPr>
      </w:pPr>
      <w:r w:rsidRPr="00D1736D">
        <w:rPr>
          <w:rFonts w:eastAsia="Century" w:cstheme="minorHAnsi"/>
          <w:sz w:val="23"/>
          <w:szCs w:val="23"/>
          <w:lang w:bidi="en-US"/>
        </w:rPr>
        <w:t>Continue iterating in the previous steps until we consider that we have a good model.</w:t>
      </w:r>
    </w:p>
    <w:p w14:paraId="01B607B1" w14:textId="77777777" w:rsidR="00EF3316" w:rsidRPr="00D1736D" w:rsidRDefault="00EF3316" w:rsidP="001D18A7">
      <w:pPr>
        <w:pStyle w:val="NoSpacing"/>
        <w:bidi w:val="0"/>
        <w:spacing w:line="276" w:lineRule="auto"/>
        <w:rPr>
          <w:rFonts w:eastAsia="Century" w:cstheme="minorHAnsi"/>
          <w:sz w:val="23"/>
          <w:szCs w:val="23"/>
          <w:lang w:bidi="en-US"/>
        </w:rPr>
      </w:pPr>
    </w:p>
    <w:p w14:paraId="4D6F3812" w14:textId="7A95C51C" w:rsidR="00954F61" w:rsidRPr="00D1736D" w:rsidRDefault="000E02B0" w:rsidP="001D18A7">
      <w:pPr>
        <w:pStyle w:val="Heading3"/>
        <w:bidi w:val="0"/>
        <w:spacing w:line="276" w:lineRule="auto"/>
        <w:rPr>
          <w:rFonts w:asciiTheme="minorHAnsi" w:eastAsia="Century" w:hAnsiTheme="minorHAnsi" w:cstheme="minorHAnsi"/>
          <w:lang w:bidi="en-US"/>
        </w:rPr>
      </w:pPr>
      <w:bookmarkStart w:id="252" w:name="_Toc14857524"/>
      <w:bookmarkStart w:id="253" w:name="_Toc14857770"/>
      <w:r w:rsidRPr="00D1736D">
        <w:rPr>
          <w:rFonts w:asciiTheme="minorHAnsi" w:eastAsia="Century" w:hAnsiTheme="minorHAnsi" w:cstheme="minorHAnsi"/>
          <w:lang w:bidi="en-US"/>
        </w:rPr>
        <w:t>Forward-propagation</w:t>
      </w:r>
      <w:bookmarkEnd w:id="252"/>
      <w:bookmarkEnd w:id="253"/>
      <w:r w:rsidR="00954F61" w:rsidRPr="00D1736D">
        <w:rPr>
          <w:rFonts w:asciiTheme="minorHAnsi" w:eastAsia="Century" w:hAnsiTheme="minorHAnsi" w:cstheme="minorHAnsi"/>
          <w:lang w:bidi="en-US"/>
        </w:rPr>
        <w:t xml:space="preserve"> </w:t>
      </w:r>
    </w:p>
    <w:p w14:paraId="6DF46362" w14:textId="588EFCC9" w:rsidR="000E02B0" w:rsidRPr="00D1736D" w:rsidRDefault="00954F61"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The first </w:t>
      </w:r>
      <w:r w:rsidR="000E02B0" w:rsidRPr="00D1736D">
        <w:rPr>
          <w:rFonts w:eastAsia="Century" w:cstheme="minorHAnsi"/>
          <w:sz w:val="23"/>
          <w:szCs w:val="23"/>
          <w:lang w:bidi="en-US"/>
        </w:rPr>
        <w:t>forward-propagation</w:t>
      </w:r>
      <w:r w:rsidRPr="00D1736D">
        <w:rPr>
          <w:rFonts w:eastAsia="Century" w:cstheme="minorHAnsi"/>
          <w:sz w:val="23"/>
          <w:szCs w:val="23"/>
          <w:lang w:bidi="en-US"/>
        </w:rPr>
        <w:t xml:space="preserve"> </w:t>
      </w:r>
      <w:r w:rsidR="005A02E1" w:rsidRPr="00D1736D">
        <w:rPr>
          <w:rFonts w:eastAsia="Century" w:cstheme="minorHAnsi"/>
          <w:sz w:val="23"/>
          <w:szCs w:val="23"/>
          <w:lang w:bidi="en-US"/>
        </w:rPr>
        <w:t xml:space="preserve">phase </w:t>
      </w:r>
      <w:r w:rsidRPr="00D1736D">
        <w:rPr>
          <w:rFonts w:eastAsia="Century" w:cstheme="minorHAnsi"/>
          <w:sz w:val="23"/>
          <w:szCs w:val="23"/>
          <w:lang w:bidi="en-US"/>
        </w:rPr>
        <w:t>occurs when the network is exposed to the training data</w:t>
      </w:r>
      <w:r w:rsidR="0069173B" w:rsidRPr="00D1736D">
        <w:rPr>
          <w:rFonts w:eastAsia="Century" w:cstheme="minorHAnsi"/>
          <w:sz w:val="23"/>
          <w:szCs w:val="23"/>
          <w:lang w:bidi="en-US"/>
        </w:rPr>
        <w:t xml:space="preserve">. The </w:t>
      </w:r>
      <w:r w:rsidRPr="00D1736D">
        <w:rPr>
          <w:rFonts w:eastAsia="Century" w:cstheme="minorHAnsi"/>
          <w:sz w:val="23"/>
          <w:szCs w:val="23"/>
          <w:lang w:bidi="en-US"/>
        </w:rPr>
        <w:t xml:space="preserve">input data </w:t>
      </w:r>
      <w:r w:rsidR="0069173B" w:rsidRPr="00D1736D">
        <w:rPr>
          <w:rFonts w:eastAsia="Century" w:cstheme="minorHAnsi"/>
          <w:sz w:val="23"/>
          <w:szCs w:val="23"/>
          <w:lang w:bidi="en-US"/>
        </w:rPr>
        <w:t>passe</w:t>
      </w:r>
      <w:r w:rsidR="005A02E1" w:rsidRPr="00D1736D">
        <w:rPr>
          <w:rFonts w:eastAsia="Century" w:cstheme="minorHAnsi"/>
          <w:sz w:val="23"/>
          <w:szCs w:val="23"/>
          <w:lang w:bidi="en-US"/>
        </w:rPr>
        <w:t>s</w:t>
      </w:r>
      <w:r w:rsidR="0069173B" w:rsidRPr="00D1736D">
        <w:rPr>
          <w:rFonts w:eastAsia="Century" w:cstheme="minorHAnsi"/>
          <w:sz w:val="23"/>
          <w:szCs w:val="23"/>
          <w:lang w:bidi="en-US"/>
        </w:rPr>
        <w:t xml:space="preserve"> </w:t>
      </w:r>
      <w:r w:rsidRPr="00D1736D">
        <w:rPr>
          <w:rFonts w:eastAsia="Century" w:cstheme="minorHAnsi"/>
          <w:sz w:val="23"/>
          <w:szCs w:val="23"/>
          <w:lang w:bidi="en-US"/>
        </w:rPr>
        <w:t xml:space="preserve">through the network in such a way that all the neurons apply their </w:t>
      </w:r>
      <w:r w:rsidR="000E02B0" w:rsidRPr="00D1736D">
        <w:rPr>
          <w:rFonts w:eastAsia="Century" w:cstheme="minorHAnsi"/>
          <w:sz w:val="23"/>
          <w:szCs w:val="23"/>
          <w:lang w:bidi="en-US"/>
        </w:rPr>
        <w:t>activation function</w:t>
      </w:r>
      <w:r w:rsidRPr="00D1736D">
        <w:rPr>
          <w:rFonts w:eastAsia="Century" w:cstheme="minorHAnsi"/>
          <w:sz w:val="23"/>
          <w:szCs w:val="23"/>
          <w:lang w:bidi="en-US"/>
        </w:rPr>
        <w:t xml:space="preserve"> to the information they receive from the neurons of the previous layer and send it to the neurons of the next layer. When the data has crossed all the layers, and all its neurons have made their calculations, the final layer will be reached with a result of </w:t>
      </w:r>
      <w:r w:rsidR="00037575" w:rsidRPr="00D1736D">
        <w:rPr>
          <w:rFonts w:eastAsia="Century" w:cstheme="minorHAnsi"/>
          <w:sz w:val="23"/>
          <w:szCs w:val="23"/>
          <w:lang w:bidi="en-US"/>
        </w:rPr>
        <w:t xml:space="preserve">a </w:t>
      </w:r>
      <w:r w:rsidRPr="00D1736D">
        <w:rPr>
          <w:rFonts w:eastAsia="Century" w:cstheme="minorHAnsi"/>
          <w:sz w:val="23"/>
          <w:szCs w:val="23"/>
          <w:lang w:bidi="en-US"/>
        </w:rPr>
        <w:t>label prediction for those input examples</w:t>
      </w:r>
      <w:r w:rsidRPr="00D1736D">
        <w:rPr>
          <w:rFonts w:eastAsia="Century" w:cstheme="minorHAnsi"/>
          <w:sz w:val="23"/>
          <w:szCs w:val="23"/>
          <w:rtl/>
        </w:rPr>
        <w:t>.</w:t>
      </w:r>
      <w:r w:rsidR="000E02B0" w:rsidRPr="00D1736D">
        <w:rPr>
          <w:rFonts w:eastAsia="Century" w:cstheme="minorHAnsi"/>
          <w:sz w:val="23"/>
          <w:szCs w:val="23"/>
          <w:lang w:bidi="en-US"/>
        </w:rPr>
        <w:t xml:space="preserve"> Next</w:t>
      </w:r>
      <w:r w:rsidR="0069173B" w:rsidRPr="00D1736D">
        <w:rPr>
          <w:rFonts w:eastAsia="Century" w:cstheme="minorHAnsi"/>
          <w:sz w:val="23"/>
          <w:szCs w:val="23"/>
          <w:lang w:bidi="en-US"/>
        </w:rPr>
        <w:t>,</w:t>
      </w:r>
      <w:r w:rsidR="000E02B0" w:rsidRPr="00D1736D">
        <w:rPr>
          <w:rFonts w:eastAsia="Century" w:cstheme="minorHAnsi"/>
          <w:sz w:val="23"/>
          <w:szCs w:val="23"/>
          <w:lang w:bidi="en-US"/>
        </w:rPr>
        <w:t xml:space="preserve"> a loss function</w:t>
      </w:r>
      <w:r w:rsidR="0069173B" w:rsidRPr="00D1736D">
        <w:rPr>
          <w:rFonts w:eastAsia="Century" w:cstheme="minorHAnsi"/>
          <w:sz w:val="23"/>
          <w:szCs w:val="23"/>
          <w:lang w:bidi="en-US"/>
        </w:rPr>
        <w:t xml:space="preserve"> </w:t>
      </w:r>
      <w:r w:rsidR="005A02E1" w:rsidRPr="00D1736D">
        <w:rPr>
          <w:rFonts w:eastAsia="Century" w:cstheme="minorHAnsi"/>
          <w:sz w:val="23"/>
          <w:szCs w:val="23"/>
          <w:lang w:bidi="en-US"/>
        </w:rPr>
        <w:t xml:space="preserve">is </w:t>
      </w:r>
      <w:r w:rsidR="0069173B" w:rsidRPr="00D1736D">
        <w:rPr>
          <w:rFonts w:eastAsia="Century" w:cstheme="minorHAnsi"/>
          <w:sz w:val="23"/>
          <w:szCs w:val="23"/>
          <w:lang w:bidi="en-US"/>
        </w:rPr>
        <w:t>used</w:t>
      </w:r>
      <w:r w:rsidR="000E02B0" w:rsidRPr="00D1736D">
        <w:rPr>
          <w:rFonts w:eastAsia="Century" w:cstheme="minorHAnsi"/>
          <w:sz w:val="23"/>
          <w:szCs w:val="23"/>
          <w:lang w:bidi="en-US"/>
        </w:rPr>
        <w:t xml:space="preserve"> to measure how good </w:t>
      </w:r>
      <w:r w:rsidR="005A02E1" w:rsidRPr="00D1736D">
        <w:rPr>
          <w:rFonts w:eastAsia="Century" w:cstheme="minorHAnsi"/>
          <w:sz w:val="23"/>
          <w:szCs w:val="23"/>
          <w:lang w:bidi="en-US"/>
        </w:rPr>
        <w:t>the</w:t>
      </w:r>
      <w:r w:rsidR="000E02B0" w:rsidRPr="00D1736D">
        <w:rPr>
          <w:rFonts w:eastAsia="Century" w:cstheme="minorHAnsi"/>
          <w:sz w:val="23"/>
          <w:szCs w:val="23"/>
          <w:lang w:bidi="en-US"/>
        </w:rPr>
        <w:t xml:space="preserve"> prediction result was in relation to the correct result</w:t>
      </w:r>
      <w:r w:rsidR="0069173B" w:rsidRPr="00D1736D">
        <w:rPr>
          <w:rFonts w:eastAsia="Century" w:cstheme="minorHAnsi"/>
          <w:sz w:val="23"/>
          <w:szCs w:val="23"/>
          <w:lang w:bidi="en-US"/>
        </w:rPr>
        <w:t>.</w:t>
      </w:r>
    </w:p>
    <w:p w14:paraId="64FB8D3B" w14:textId="6AB65511" w:rsidR="000E02B0" w:rsidRPr="00D1736D" w:rsidRDefault="000E02B0" w:rsidP="001D18A7">
      <w:pPr>
        <w:pStyle w:val="Heading4"/>
        <w:bidi w:val="0"/>
        <w:spacing w:line="276" w:lineRule="auto"/>
        <w:rPr>
          <w:rFonts w:asciiTheme="minorHAnsi" w:hAnsiTheme="minorHAnsi" w:cstheme="minorHAnsi"/>
        </w:rPr>
      </w:pPr>
      <w:r w:rsidRPr="00D1736D">
        <w:rPr>
          <w:rFonts w:asciiTheme="minorHAnsi" w:hAnsiTheme="minorHAnsi" w:cstheme="minorHAnsi"/>
        </w:rPr>
        <w:lastRenderedPageBreak/>
        <w:t>Loss function</w:t>
      </w:r>
    </w:p>
    <w:p w14:paraId="6F9E15D2" w14:textId="2E6CF01F" w:rsidR="00692EF6" w:rsidRPr="00D1736D" w:rsidRDefault="000E02B0"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A loss function </w:t>
      </w:r>
      <w:r w:rsidR="00647E54" w:rsidRPr="00D1736D">
        <w:rPr>
          <w:rFonts w:eastAsia="Century" w:cstheme="minorHAnsi"/>
          <w:sz w:val="23"/>
          <w:szCs w:val="23"/>
          <w:lang w:bidi="en-US"/>
        </w:rPr>
        <w:t>quantifies</w:t>
      </w:r>
      <w:r w:rsidRPr="00D1736D">
        <w:rPr>
          <w:rFonts w:eastAsia="Century" w:cstheme="minorHAnsi"/>
          <w:sz w:val="23"/>
          <w:szCs w:val="23"/>
          <w:lang w:bidi="en-US"/>
        </w:rPr>
        <w:t xml:space="preserve"> how close a particular neural network is to the ideal weight during the training </w:t>
      </w:r>
      <w:r w:rsidR="00D83FD8" w:rsidRPr="00D1736D">
        <w:rPr>
          <w:rFonts w:eastAsia="Century" w:cstheme="minorHAnsi"/>
          <w:sz w:val="23"/>
          <w:szCs w:val="23"/>
          <w:lang w:bidi="en-US"/>
        </w:rPr>
        <w:t>process</w:t>
      </w:r>
      <w:r w:rsidR="00117912" w:rsidRPr="00D1736D">
        <w:rPr>
          <w:rFonts w:eastAsia="Century" w:cstheme="minorHAnsi"/>
          <w:sz w:val="23"/>
          <w:szCs w:val="23"/>
          <w:lang w:bidi="en-US"/>
        </w:rPr>
        <w:t>.</w:t>
      </w:r>
      <w:r w:rsidR="00D83FD8" w:rsidRPr="00D1736D">
        <w:rPr>
          <w:rFonts w:eastAsia="Century" w:cstheme="minorHAnsi"/>
          <w:sz w:val="23"/>
          <w:szCs w:val="23"/>
          <w:lang w:bidi="en-US"/>
        </w:rPr>
        <w:t xml:space="preserve"> </w:t>
      </w:r>
      <w:r w:rsidR="00117912" w:rsidRPr="00D1736D">
        <w:rPr>
          <w:rFonts w:eastAsia="Century" w:cstheme="minorHAnsi"/>
          <w:sz w:val="23"/>
          <w:szCs w:val="23"/>
          <w:lang w:bidi="en-US"/>
        </w:rPr>
        <w:t>T</w:t>
      </w:r>
      <w:r w:rsidR="00D83FD8" w:rsidRPr="00D1736D">
        <w:rPr>
          <w:rFonts w:eastAsia="Century" w:cstheme="minorHAnsi"/>
          <w:sz w:val="23"/>
          <w:szCs w:val="23"/>
          <w:lang w:bidi="en-US"/>
        </w:rPr>
        <w:t>herefore</w:t>
      </w:r>
      <w:r w:rsidR="00117912" w:rsidRPr="00D1736D">
        <w:rPr>
          <w:rFonts w:eastAsia="Century" w:cstheme="minorHAnsi"/>
          <w:sz w:val="23"/>
          <w:szCs w:val="23"/>
          <w:lang w:bidi="en-US"/>
        </w:rPr>
        <w:t>,</w:t>
      </w:r>
      <w:r w:rsidR="00D83FD8" w:rsidRPr="00D1736D">
        <w:rPr>
          <w:rFonts w:eastAsia="Century" w:cstheme="minorHAnsi"/>
          <w:sz w:val="23"/>
          <w:szCs w:val="23"/>
          <w:lang w:bidi="en-US"/>
        </w:rPr>
        <w:t xml:space="preserve"> it could be used as a target function that </w:t>
      </w:r>
      <w:r w:rsidR="005A02E1" w:rsidRPr="00D1736D">
        <w:rPr>
          <w:rFonts w:eastAsia="Century" w:cstheme="minorHAnsi"/>
          <w:sz w:val="23"/>
          <w:szCs w:val="23"/>
          <w:lang w:bidi="en-US"/>
        </w:rPr>
        <w:t>must</w:t>
      </w:r>
      <w:r w:rsidR="00D83FD8" w:rsidRPr="00D1736D">
        <w:rPr>
          <w:rFonts w:eastAsia="Century" w:cstheme="minorHAnsi"/>
          <w:sz w:val="23"/>
          <w:szCs w:val="23"/>
          <w:lang w:bidi="en-US"/>
        </w:rPr>
        <w:t xml:space="preserve"> be minimized</w:t>
      </w:r>
      <w:r w:rsidRPr="00D1736D">
        <w:rPr>
          <w:rFonts w:eastAsia="Century" w:cstheme="minorHAnsi"/>
          <w:sz w:val="23"/>
          <w:szCs w:val="23"/>
          <w:lang w:bidi="en-US"/>
        </w:rPr>
        <w:t>.</w:t>
      </w:r>
      <w:r w:rsidR="00954F61" w:rsidRPr="00D1736D">
        <w:rPr>
          <w:rFonts w:eastAsia="Century" w:cstheme="minorHAnsi"/>
          <w:sz w:val="23"/>
          <w:szCs w:val="23"/>
          <w:lang w:bidi="en-US"/>
        </w:rPr>
        <w:t xml:space="preserve"> Ideally, </w:t>
      </w:r>
      <w:r w:rsidR="005A02E1" w:rsidRPr="00D1736D">
        <w:rPr>
          <w:rFonts w:eastAsia="Century" w:cstheme="minorHAnsi"/>
          <w:sz w:val="23"/>
          <w:szCs w:val="23"/>
          <w:lang w:bidi="en-US"/>
        </w:rPr>
        <w:t xml:space="preserve">the </w:t>
      </w:r>
      <w:r w:rsidRPr="00D1736D">
        <w:rPr>
          <w:rFonts w:eastAsia="Century" w:cstheme="minorHAnsi"/>
          <w:sz w:val="23"/>
          <w:szCs w:val="23"/>
          <w:lang w:bidi="en-US"/>
        </w:rPr>
        <w:t>error</w:t>
      </w:r>
      <w:r w:rsidR="00954F61" w:rsidRPr="00D1736D">
        <w:rPr>
          <w:rFonts w:eastAsia="Century" w:cstheme="minorHAnsi"/>
          <w:sz w:val="23"/>
          <w:szCs w:val="23"/>
          <w:lang w:bidi="en-US"/>
        </w:rPr>
        <w:t xml:space="preserve"> </w:t>
      </w:r>
      <w:r w:rsidR="005A02E1" w:rsidRPr="00D1736D">
        <w:rPr>
          <w:rFonts w:eastAsia="Century" w:cstheme="minorHAnsi"/>
          <w:sz w:val="23"/>
          <w:szCs w:val="23"/>
          <w:lang w:bidi="en-US"/>
        </w:rPr>
        <w:t>should</w:t>
      </w:r>
      <w:r w:rsidR="00954F61" w:rsidRPr="00D1736D">
        <w:rPr>
          <w:rFonts w:eastAsia="Century" w:cstheme="minorHAnsi"/>
          <w:sz w:val="23"/>
          <w:szCs w:val="23"/>
          <w:lang w:bidi="en-US"/>
        </w:rPr>
        <w:t xml:space="preserve"> be zero, that is, without divergence between estimated and expected value. Therefore, as the model is being trained, the weights of the interconnections of the neurons will gradually be adjusted until good predictions are obtained.</w:t>
      </w:r>
      <w:r w:rsidR="00D03DBC">
        <w:rPr>
          <w:rFonts w:eastAsia="Century" w:cstheme="minorHAnsi"/>
          <w:sz w:val="23"/>
          <w:szCs w:val="23"/>
          <w:lang w:bidi="en-US"/>
        </w:rPr>
        <w:t xml:space="preserve"> </w:t>
      </w:r>
      <w:r w:rsidR="00692EF6" w:rsidRPr="00D1736D">
        <w:rPr>
          <w:rFonts w:eastAsia="Century" w:cstheme="minorHAnsi"/>
          <w:sz w:val="23"/>
          <w:szCs w:val="23"/>
          <w:lang w:bidi="en-US"/>
        </w:rPr>
        <w:t>There are many types of loss</w:t>
      </w:r>
      <w:r w:rsidR="009D4807">
        <w:rPr>
          <w:rFonts w:eastAsia="Century" w:cstheme="minorHAnsi"/>
          <w:sz w:val="23"/>
          <w:szCs w:val="23"/>
          <w:lang w:bidi="en-US"/>
        </w:rPr>
        <w:t xml:space="preserve"> functions</w:t>
      </w:r>
      <w:r w:rsidR="00692EF6" w:rsidRPr="00D1736D">
        <w:rPr>
          <w:rFonts w:eastAsia="Century" w:cstheme="minorHAnsi"/>
          <w:sz w:val="23"/>
          <w:szCs w:val="23"/>
          <w:lang w:bidi="en-US"/>
        </w:rPr>
        <w:t xml:space="preserve">, while each loss can be fitted to different task </w:t>
      </w:r>
      <w:r w:rsidR="00692EF6"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{"citationItems":[{"id":"ITEM-1","itemData":{"author":[{"dropping-particle":"","family":"Janocha","given":"Katarzyna","non-dropping-particle":"","parse-names":false,"suffix":""},{"dropping-particle":"","family":"Czarnecki","given":"Wojciech Marian","non-dropping-particle":"","parse-names":false,"suffix":""}],"container-title":"arXiv preprint arXiv:1702.05659","id":"ITEM-1","issued":{"date-parts":[["2017"]]},"title":"On loss functions for deep neural networks in classification","type":"article-journal"},"uris":["http://www.mendeley.com/documents/?uuid=41980437-7ce7-4135-9436-3dd3756332f5"]}],"mendeley":{"formattedCitation":"(Janocha &amp; Czarnecki, 2017)","plainTextFormattedCitation":"(Janocha &amp; Czarnecki, 2017)","previouslyFormattedCitation":"(Janocha &amp; Czarnecki, 2017)"},"properties":{"noteIndex":0},"schema":"https://github.com/citation-style-language/schema/raw/master/csl-citation.json"}</w:instrText>
      </w:r>
      <w:r w:rsidR="00692EF6"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(Janocha &amp; Czarnecki, 2017)</w:t>
      </w:r>
      <w:r w:rsidR="00692EF6" w:rsidRPr="00D1736D">
        <w:rPr>
          <w:rFonts w:eastAsia="Century" w:cstheme="minorHAnsi"/>
          <w:sz w:val="23"/>
          <w:szCs w:val="23"/>
          <w:lang w:bidi="en-US"/>
        </w:rPr>
        <w:fldChar w:fldCharType="end"/>
      </w:r>
      <w:r w:rsidR="00692EF6" w:rsidRPr="00D1736D">
        <w:rPr>
          <w:rFonts w:eastAsia="Century" w:cstheme="minorHAnsi"/>
          <w:sz w:val="23"/>
          <w:szCs w:val="23"/>
          <w:lang w:bidi="en-US"/>
        </w:rPr>
        <w:t>.</w:t>
      </w:r>
      <w:r w:rsidR="0069173B" w:rsidRPr="00D1736D">
        <w:rPr>
          <w:rFonts w:eastAsia="Century" w:cstheme="minorHAnsi"/>
          <w:sz w:val="23"/>
          <w:szCs w:val="23"/>
          <w:lang w:bidi="en-US"/>
        </w:rPr>
        <w:t xml:space="preserve"> </w:t>
      </w:r>
      <w:r w:rsidR="00692EF6" w:rsidRPr="00D1736D">
        <w:rPr>
          <w:rFonts w:eastAsia="Century" w:cstheme="minorHAnsi"/>
          <w:sz w:val="23"/>
          <w:szCs w:val="23"/>
          <w:lang w:bidi="en-US"/>
        </w:rPr>
        <w:t xml:space="preserve">One of the most common losses in the classification task is the </w:t>
      </w:r>
      <w:ins w:id="254" w:author="Yael Edan" w:date="2019-09-22T13:19:00Z">
        <w:r w:rsidR="00E637DA">
          <w:rPr>
            <w:rFonts w:eastAsia="Century" w:cstheme="minorHAnsi"/>
            <w:sz w:val="23"/>
            <w:szCs w:val="23"/>
            <w:lang w:bidi="en-US"/>
          </w:rPr>
          <w:t>c</w:t>
        </w:r>
      </w:ins>
      <w:del w:id="255" w:author="Yael Edan" w:date="2019-09-22T13:19:00Z">
        <w:r w:rsidR="00692EF6" w:rsidRPr="00D1736D" w:rsidDel="00E637DA">
          <w:rPr>
            <w:rFonts w:eastAsia="Century" w:cstheme="minorHAnsi"/>
            <w:sz w:val="23"/>
            <w:szCs w:val="23"/>
            <w:lang w:bidi="en-US"/>
          </w:rPr>
          <w:delText>C</w:delText>
        </w:r>
      </w:del>
      <w:r w:rsidR="00692EF6" w:rsidRPr="00D1736D">
        <w:rPr>
          <w:rFonts w:eastAsia="Century" w:cstheme="minorHAnsi"/>
          <w:sz w:val="23"/>
          <w:szCs w:val="23"/>
          <w:lang w:bidi="en-US"/>
        </w:rPr>
        <w:t xml:space="preserve">ross-entropy </w:t>
      </w:r>
      <w:r w:rsidR="00692EF6"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{"citationItems":[{"id":"ITEM-1","itemData":{"author":[{"dropping-particle":"","family":"Janocha","given":"Katarzyna","non-dropping-particle":"","parse-names":false,"suffix":""},{"dropping-particle":"","family":"Czarnecki","given":"Wojciech Marian","non-dropping-particle":"","parse-names":false,"suffix":""}],"container-title":"arXiv preprint arXiv:1702.05659","id":"ITEM-1","issued":{"date-parts":[["2017"]]},"title":"On loss functions for deep neural networks in classification","type":"article-journal"},"uris":["http://www.mendeley.com/documents/?uuid=41980437-7ce7-4135-9436-3dd3756332f5"]}],"mendeley":{"formattedCitation":"(Janocha &amp; Czarnecki, 2017)","plainTextFormattedCitation":"(Janocha &amp; Czarnecki, 2017)","previouslyFormattedCitation":"(Janocha &amp; Czarnecki, 2017)"},"properties":{"noteIndex":0},"schema":"https://github.com/citation-style-language/schema/raw/master/csl-citation.json"}</w:instrText>
      </w:r>
      <w:r w:rsidR="00692EF6"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(Janocha &amp; Czarnecki, 2017)</w:t>
      </w:r>
      <w:r w:rsidR="00692EF6" w:rsidRPr="00D1736D">
        <w:rPr>
          <w:rFonts w:eastAsia="Century" w:cstheme="minorHAnsi"/>
          <w:sz w:val="23"/>
          <w:szCs w:val="23"/>
          <w:lang w:bidi="en-US"/>
        </w:rPr>
        <w:fldChar w:fldCharType="end"/>
      </w:r>
      <w:r w:rsidR="00692EF6" w:rsidRPr="00D1736D">
        <w:rPr>
          <w:rFonts w:eastAsia="Century" w:cstheme="minorHAnsi"/>
          <w:sz w:val="23"/>
          <w:szCs w:val="23"/>
          <w:lang w:bidi="en-US"/>
        </w:rPr>
        <w:t xml:space="preserve">, </w:t>
      </w:r>
      <w:r w:rsidR="00C76DF9" w:rsidRPr="00D1736D">
        <w:rPr>
          <w:rFonts w:eastAsia="Century" w:cstheme="minorHAnsi"/>
          <w:sz w:val="23"/>
          <w:szCs w:val="23"/>
          <w:lang w:bidi="en-US"/>
        </w:rPr>
        <w:t>also known as the log</w:t>
      </w:r>
      <w:r w:rsidR="009F7216" w:rsidRPr="00D1736D">
        <w:rPr>
          <w:rFonts w:eastAsia="Century" w:cstheme="minorHAnsi"/>
          <w:sz w:val="23"/>
          <w:szCs w:val="23"/>
          <w:lang w:bidi="en-US"/>
        </w:rPr>
        <w:t xml:space="preserve"> </w:t>
      </w:r>
      <w:r w:rsidR="00C76DF9" w:rsidRPr="00D1736D">
        <w:rPr>
          <w:rFonts w:eastAsia="Century" w:cstheme="minorHAnsi"/>
          <w:sz w:val="23"/>
          <w:szCs w:val="23"/>
          <w:lang w:bidi="en-US"/>
        </w:rPr>
        <w:t>loss</w:t>
      </w:r>
      <w:r w:rsidR="00A94247" w:rsidRPr="00D1736D">
        <w:rPr>
          <w:rFonts w:eastAsia="Century" w:cstheme="minorHAnsi"/>
          <w:sz w:val="23"/>
          <w:szCs w:val="23"/>
          <w:lang w:bidi="en-US"/>
        </w:rPr>
        <w:t>. The log loss</w:t>
      </w:r>
      <w:r w:rsidR="009F7216" w:rsidRPr="00D1736D">
        <w:rPr>
          <w:rFonts w:eastAsia="Century" w:cstheme="minorHAnsi"/>
          <w:sz w:val="23"/>
          <w:szCs w:val="23"/>
          <w:lang w:bidi="en-US"/>
        </w:rPr>
        <w:t xml:space="preserve"> presented in </w:t>
      </w:r>
      <w:r w:rsidR="009F7216" w:rsidRPr="00E637DA">
        <w:rPr>
          <w:rFonts w:eastAsia="Century" w:cstheme="minorHAnsi"/>
          <w:sz w:val="23"/>
          <w:szCs w:val="23"/>
          <w:highlight w:val="yellow"/>
          <w:lang w:bidi="en-US"/>
          <w:rPrChange w:id="256" w:author="Yael Edan" w:date="2019-09-22T13:19:00Z">
            <w:rPr>
              <w:rFonts w:eastAsia="Century" w:cstheme="minorHAnsi"/>
              <w:sz w:val="23"/>
              <w:szCs w:val="23"/>
              <w:lang w:bidi="en-US"/>
            </w:rPr>
          </w:rPrChange>
        </w:rPr>
        <w:t xml:space="preserve">eq. </w:t>
      </w:r>
      <w:r w:rsidR="009A1928" w:rsidRPr="00E637DA">
        <w:rPr>
          <w:rFonts w:eastAsia="Century" w:cstheme="minorHAnsi"/>
          <w:sz w:val="23"/>
          <w:szCs w:val="23"/>
          <w:highlight w:val="yellow"/>
          <w:lang w:bidi="en-US"/>
          <w:rPrChange w:id="257" w:author="Yael Edan" w:date="2019-09-22T13:19:00Z">
            <w:rPr>
              <w:rFonts w:eastAsia="Century" w:cstheme="minorHAnsi"/>
              <w:sz w:val="23"/>
              <w:szCs w:val="23"/>
              <w:lang w:bidi="en-US"/>
            </w:rPr>
          </w:rPrChange>
        </w:rPr>
        <w:t>3</w:t>
      </w:r>
      <w:r w:rsidR="00A94247" w:rsidRPr="00E637DA">
        <w:rPr>
          <w:rFonts w:eastAsia="Century" w:cstheme="minorHAnsi"/>
          <w:sz w:val="23"/>
          <w:szCs w:val="23"/>
          <w:highlight w:val="yellow"/>
          <w:lang w:bidi="en-US"/>
          <w:rPrChange w:id="258" w:author="Yael Edan" w:date="2019-09-22T13:19:00Z">
            <w:rPr>
              <w:rFonts w:eastAsia="Century" w:cstheme="minorHAnsi"/>
              <w:sz w:val="23"/>
              <w:szCs w:val="23"/>
              <w:lang w:bidi="en-US"/>
            </w:rPr>
          </w:rPrChange>
        </w:rPr>
        <w:t>,</w:t>
      </w:r>
      <w:r w:rsidR="00A94247" w:rsidRPr="00D1736D">
        <w:rPr>
          <w:rFonts w:eastAsia="Century" w:cstheme="minorHAnsi"/>
          <w:sz w:val="23"/>
          <w:szCs w:val="23"/>
          <w:lang w:bidi="en-US"/>
        </w:rPr>
        <w:t xml:space="preserve"> measures the performance of a classification model whose output is a probability value between 0 and 1. The loss increases as the predicted probability diverges from the actual label. Hence, a perfect model would have a log loss of 0</w:t>
      </w:r>
      <w:r w:rsidR="009F7216" w:rsidRPr="00D1736D">
        <w:rPr>
          <w:rFonts w:eastAsia="Century" w:cstheme="minorHAnsi"/>
          <w:sz w:val="23"/>
          <w:szCs w:val="23"/>
          <w:lang w:bidi="en-US"/>
        </w:rPr>
        <w:t>.</w:t>
      </w:r>
    </w:p>
    <w:p w14:paraId="2A21A945" w14:textId="2CF98A60" w:rsidR="00A94247" w:rsidRPr="00D1736D" w:rsidRDefault="00A94247" w:rsidP="001D18A7">
      <w:pPr>
        <w:autoSpaceDE w:val="0"/>
        <w:autoSpaceDN w:val="0"/>
        <w:bidi w:val="0"/>
        <w:adjustRightInd w:val="0"/>
        <w:spacing w:after="0" w:line="276" w:lineRule="auto"/>
        <w:rPr>
          <w:rFonts w:eastAsia="Century" w:cstheme="minorHAnsi"/>
          <w:lang w:bidi="en-US"/>
        </w:rPr>
      </w:pPr>
    </w:p>
    <w:p w14:paraId="6847FE74" w14:textId="63F1AB55" w:rsidR="00A94247" w:rsidRPr="00D1736D" w:rsidRDefault="00A94247" w:rsidP="001D18A7">
      <w:pPr>
        <w:autoSpaceDE w:val="0"/>
        <w:autoSpaceDN w:val="0"/>
        <w:bidi w:val="0"/>
        <w:adjustRightInd w:val="0"/>
        <w:spacing w:after="0" w:line="276" w:lineRule="auto"/>
        <w:rPr>
          <w:rFonts w:eastAsia="Century" w:cstheme="minorHAnsi"/>
          <w:i/>
          <w:lang w:bidi="en-US"/>
        </w:rPr>
      </w:pPr>
      <w:r w:rsidRPr="00D1736D">
        <w:rPr>
          <w:rFonts w:eastAsia="Century" w:cstheme="minorHAnsi"/>
          <w:lang w:bidi="en-US"/>
        </w:rPr>
        <w:tab/>
      </w:r>
      <w:r w:rsidRPr="00D1736D">
        <w:rPr>
          <w:rFonts w:eastAsia="Century" w:cstheme="minorHAnsi"/>
          <w:lang w:bidi="en-US"/>
        </w:rPr>
        <w:tab/>
      </w:r>
      <w:bookmarkStart w:id="259" w:name="_Hlk11072929"/>
      <m:oMath>
        <m:r>
          <w:rPr>
            <w:rFonts w:ascii="Cambria Math" w:eastAsia="Century" w:hAnsi="Cambria Math" w:cstheme="minorHAnsi"/>
            <w:lang w:bidi="en-US"/>
          </w:rPr>
          <m:t>CE</m:t>
        </m:r>
        <m:d>
          <m:dPr>
            <m:ctrlPr>
              <w:rPr>
                <w:rFonts w:ascii="Cambria Math" w:eastAsia="Century" w:hAnsi="Cambria Math" w:cstheme="minorHAnsi"/>
                <w:i/>
                <w:lang w:bidi="en-US"/>
              </w:rPr>
            </m:ctrlPr>
          </m:dPr>
          <m:e>
            <m:acc>
              <m:accPr>
                <m:ctrlPr>
                  <w:rPr>
                    <w:rFonts w:ascii="Cambria Math" w:eastAsia="Century" w:hAnsi="Cambria Math" w:cstheme="minorHAnsi"/>
                    <w:i/>
                    <w:lang w:bidi="en-US"/>
                  </w:rPr>
                </m:ctrlPr>
              </m:accPr>
              <m:e>
                <m:sSub>
                  <m:sSubPr>
                    <m:ctrlPr>
                      <w:rPr>
                        <w:rFonts w:ascii="Cambria Math" w:eastAsia="Century" w:hAnsi="Cambria Math" w:cstheme="minorHAnsi"/>
                        <w:i/>
                        <w:lang w:bidi="en-US"/>
                      </w:rPr>
                    </m:ctrlPr>
                  </m:sSubPr>
                  <m:e>
                    <m:r>
                      <w:rPr>
                        <w:rFonts w:ascii="Cambria Math" w:eastAsia="Century" w:hAnsi="Cambria Math" w:cstheme="minorHAnsi"/>
                        <w:lang w:bidi="en-US"/>
                      </w:rPr>
                      <m:t>p</m:t>
                    </m:r>
                  </m:e>
                  <m:sub>
                    <m:r>
                      <w:rPr>
                        <w:rFonts w:ascii="Cambria Math" w:eastAsia="Century" w:hAnsi="Cambria Math" w:cstheme="minorHAnsi"/>
                        <w:lang w:bidi="en-US"/>
                      </w:rPr>
                      <m:t>b</m:t>
                    </m:r>
                  </m:sub>
                </m:sSub>
              </m:e>
            </m:acc>
          </m:e>
          <m:e>
            <m:sSubSup>
              <m:sSubSupPr>
                <m:ctrlPr>
                  <w:rPr>
                    <w:rFonts w:ascii="Cambria Math" w:eastAsia="Century" w:hAnsi="Cambria Math" w:cstheme="minorHAnsi"/>
                    <w:i/>
                    <w:lang w:bidi="en-US"/>
                  </w:rPr>
                </m:ctrlPr>
              </m:sSubSupPr>
              <m:e>
                <m:r>
                  <w:rPr>
                    <w:rFonts w:ascii="Cambria Math" w:eastAsia="Century" w:hAnsi="Cambria Math" w:cstheme="minorHAnsi"/>
                    <w:lang w:bidi="en-US"/>
                  </w:rPr>
                  <m:t>y</m:t>
                </m:r>
              </m:e>
              <m:sub>
                <m:r>
                  <w:rPr>
                    <w:rFonts w:ascii="Cambria Math" w:eastAsia="Century" w:hAnsi="Cambria Math" w:cstheme="minorHAnsi"/>
                    <w:lang w:bidi="en-US"/>
                  </w:rPr>
                  <m:t>b</m:t>
                </m:r>
              </m:sub>
              <m:sup>
                <m:r>
                  <w:rPr>
                    <w:rFonts w:ascii="Cambria Math" w:eastAsia="Century" w:hAnsi="Cambria Math" w:cstheme="minorHAnsi"/>
                    <w:lang w:bidi="en-US"/>
                  </w:rPr>
                  <m:t>true</m:t>
                </m:r>
              </m:sup>
            </m:sSubSup>
          </m:e>
        </m:d>
        <m:r>
          <w:rPr>
            <w:rFonts w:ascii="Cambria Math" w:eastAsia="Century" w:hAnsi="Cambria Math" w:cstheme="minorHAnsi"/>
            <w:lang w:bidi="en-US"/>
          </w:rPr>
          <m:t>=</m:t>
        </m:r>
        <m:d>
          <m:dPr>
            <m:begChr m:val="{"/>
            <m:endChr m:val=""/>
            <m:ctrlPr>
              <w:rPr>
                <w:rFonts w:ascii="Cambria Math" w:eastAsia="Century" w:hAnsi="Cambria Math" w:cstheme="minorHAnsi"/>
                <w:i/>
                <w:lang w:bidi="en-US"/>
              </w:rPr>
            </m:ctrlPr>
          </m:dPr>
          <m:e>
            <m:eqArr>
              <m:eqArrPr>
                <m:ctrlPr>
                  <w:rPr>
                    <w:rFonts w:ascii="Cambria Math" w:eastAsia="Century" w:hAnsi="Cambria Math" w:cstheme="minorHAnsi"/>
                    <w:i/>
                    <w:lang w:bidi="en-US"/>
                  </w:rPr>
                </m:ctrlPr>
              </m:eqArrPr>
              <m:e>
                <m:r>
                  <w:rPr>
                    <w:rFonts w:ascii="Cambria Math" w:eastAsia="Century" w:hAnsi="Cambria Math" w:cstheme="minorHAnsi"/>
                    <w:lang w:bidi="en-US"/>
                  </w:rPr>
                  <m:t>-</m:t>
                </m:r>
                <m:func>
                  <m:funcPr>
                    <m:ctrlPr>
                      <w:rPr>
                        <w:rFonts w:ascii="Cambria Math" w:eastAsia="Century" w:hAnsi="Cambria Math" w:cstheme="minorHAnsi"/>
                        <w:i/>
                        <w:lang w:bidi="en-US"/>
                      </w:rPr>
                    </m:ctrlPr>
                  </m:funcPr>
                  <m:fName>
                    <m:r>
                      <m:rPr>
                        <m:sty m:val="p"/>
                      </m:rPr>
                      <w:rPr>
                        <w:rFonts w:ascii="Cambria Math" w:eastAsia="Century" w:hAnsi="Cambria Math" w:cstheme="minorHAnsi"/>
                        <w:lang w:bidi="en-US"/>
                      </w:rPr>
                      <m:t>log</m:t>
                    </m:r>
                  </m:fName>
                  <m:e>
                    <m:d>
                      <m:dPr>
                        <m:ctrlPr>
                          <w:rPr>
                            <w:rFonts w:ascii="Cambria Math" w:eastAsia="Century" w:hAnsi="Cambria Math" w:cstheme="minorHAnsi"/>
                            <w:i/>
                            <w:lang w:bidi="en-US"/>
                          </w:rPr>
                        </m:ctrlPr>
                      </m:dPr>
                      <m:e>
                        <m:acc>
                          <m:accPr>
                            <m:ctrlPr>
                              <w:rPr>
                                <w:rFonts w:ascii="Cambria Math" w:eastAsia="Century" w:hAnsi="Cambria Math" w:cstheme="minorHAnsi"/>
                                <w:i/>
                                <w:lang w:bidi="en-US"/>
                              </w:rPr>
                            </m:ctrlPr>
                          </m:accPr>
                          <m:e>
                            <m:sSub>
                              <m:sSubPr>
                                <m:ctrlPr>
                                  <w:rPr>
                                    <w:rFonts w:ascii="Cambria Math" w:eastAsia="Century" w:hAnsi="Cambria Math" w:cstheme="minorHAnsi"/>
                                    <w:i/>
                                    <w:lang w:bidi="en-US"/>
                                  </w:rPr>
                                </m:ctrlPr>
                              </m:sSubPr>
                              <m:e>
                                <m:r>
                                  <w:rPr>
                                    <w:rFonts w:ascii="Cambria Math" w:eastAsia="Century" w:hAnsi="Cambria Math" w:cstheme="minorHAnsi"/>
                                    <w:lang w:bidi="en-US"/>
                                  </w:rPr>
                                  <m:t>p</m:t>
                                </m:r>
                              </m:e>
                              <m:sub>
                                <m:r>
                                  <w:rPr>
                                    <w:rFonts w:ascii="Cambria Math" w:eastAsia="Century" w:hAnsi="Cambria Math" w:cstheme="minorHAnsi"/>
                                    <w:lang w:bidi="en-US"/>
                                  </w:rPr>
                                  <m:t>b</m:t>
                                </m:r>
                              </m:sub>
                            </m:sSub>
                          </m:e>
                        </m:acc>
                      </m:e>
                    </m:d>
                  </m:e>
                </m:func>
                <m:r>
                  <w:rPr>
                    <w:rFonts w:ascii="Cambria Math" w:eastAsia="Century" w:hAnsi="Cambria Math" w:cstheme="minorHAnsi"/>
                    <w:lang w:bidi="en-US"/>
                  </w:rPr>
                  <m:t xml:space="preserve">          , &amp;</m:t>
                </m:r>
                <m:sSubSup>
                  <m:sSubSupPr>
                    <m:ctrlPr>
                      <w:rPr>
                        <w:rFonts w:ascii="Cambria Math" w:eastAsia="Century" w:hAnsi="Cambria Math" w:cstheme="minorHAnsi"/>
                        <w:i/>
                        <w:lang w:bidi="en-US"/>
                      </w:rPr>
                    </m:ctrlPr>
                  </m:sSubSupPr>
                  <m:e>
                    <m:r>
                      <w:rPr>
                        <w:rFonts w:ascii="Cambria Math" w:eastAsia="Century" w:hAnsi="Cambria Math" w:cstheme="minorHAnsi"/>
                        <w:lang w:bidi="en-US"/>
                      </w:rPr>
                      <m:t>y</m:t>
                    </m:r>
                  </m:e>
                  <m:sub>
                    <m:r>
                      <w:rPr>
                        <w:rFonts w:ascii="Cambria Math" w:eastAsia="Century" w:hAnsi="Cambria Math" w:cstheme="minorHAnsi"/>
                        <w:lang w:bidi="en-US"/>
                      </w:rPr>
                      <m:t>b</m:t>
                    </m:r>
                  </m:sub>
                  <m:sup>
                    <m:r>
                      <w:rPr>
                        <w:rFonts w:ascii="Cambria Math" w:eastAsia="Century" w:hAnsi="Cambria Math" w:cstheme="minorHAnsi"/>
                        <w:lang w:bidi="en-US"/>
                      </w:rPr>
                      <m:t>true</m:t>
                    </m:r>
                  </m:sup>
                </m:sSubSup>
                <m:r>
                  <w:rPr>
                    <w:rFonts w:ascii="Cambria Math" w:eastAsia="Century" w:hAnsi="Cambria Math" w:cstheme="minorHAnsi"/>
                    <w:lang w:bidi="en-US"/>
                  </w:rPr>
                  <m:t>=1</m:t>
                </m:r>
              </m:e>
              <m:e>
                <m:r>
                  <w:rPr>
                    <w:rFonts w:ascii="Cambria Math" w:eastAsia="Century" w:hAnsi="Cambria Math" w:cstheme="minorHAnsi"/>
                    <w:lang w:bidi="en-US"/>
                  </w:rPr>
                  <m:t>-</m:t>
                </m:r>
                <m:r>
                  <m:rPr>
                    <m:sty m:val="p"/>
                  </m:rPr>
                  <w:rPr>
                    <w:rFonts w:ascii="Cambria Math" w:eastAsia="Century" w:hAnsi="Cambria Math" w:cstheme="minorHAnsi"/>
                    <w:lang w:bidi="en-US"/>
                  </w:rPr>
                  <m:t>log⁡</m:t>
                </m:r>
                <m:r>
                  <w:rPr>
                    <w:rFonts w:ascii="Cambria Math" w:eastAsia="Century" w:hAnsi="Cambria Math" w:cstheme="minorHAnsi"/>
                    <w:lang w:bidi="en-US"/>
                  </w:rPr>
                  <m:t>(1-</m:t>
                </m:r>
                <m:acc>
                  <m:accPr>
                    <m:ctrlPr>
                      <w:rPr>
                        <w:rFonts w:ascii="Cambria Math" w:eastAsia="Century" w:hAnsi="Cambria Math" w:cstheme="minorHAnsi"/>
                        <w:i/>
                        <w:lang w:bidi="en-US"/>
                      </w:rPr>
                    </m:ctrlPr>
                  </m:accPr>
                  <m:e>
                    <m:sSub>
                      <m:sSubPr>
                        <m:ctrlPr>
                          <w:rPr>
                            <w:rFonts w:ascii="Cambria Math" w:eastAsia="Century" w:hAnsi="Cambria Math" w:cstheme="minorHAnsi"/>
                            <w:i/>
                            <w:lang w:bidi="en-US"/>
                          </w:rPr>
                        </m:ctrlPr>
                      </m:sSubPr>
                      <m:e>
                        <m:r>
                          <w:rPr>
                            <w:rFonts w:ascii="Cambria Math" w:eastAsia="Century" w:hAnsi="Cambria Math" w:cstheme="minorHAnsi"/>
                            <w:lang w:bidi="en-US"/>
                          </w:rPr>
                          <m:t>p</m:t>
                        </m:r>
                      </m:e>
                      <m:sub>
                        <m:r>
                          <w:rPr>
                            <w:rFonts w:ascii="Cambria Math" w:eastAsia="Century" w:hAnsi="Cambria Math" w:cstheme="minorHAnsi"/>
                            <w:lang w:bidi="en-US"/>
                          </w:rPr>
                          <m:t>b</m:t>
                        </m:r>
                      </m:sub>
                    </m:sSub>
                  </m:e>
                </m:acc>
                <m:r>
                  <w:rPr>
                    <w:rFonts w:ascii="Cambria Math" w:eastAsia="Century" w:hAnsi="Cambria Math" w:cstheme="minorHAnsi"/>
                    <w:lang w:bidi="en-US"/>
                  </w:rPr>
                  <m:t>)   ,</m:t>
                </m:r>
                <m:sSubSup>
                  <m:sSubSupPr>
                    <m:ctrlPr>
                      <w:rPr>
                        <w:rFonts w:ascii="Cambria Math" w:eastAsia="Century" w:hAnsi="Cambria Math" w:cstheme="minorHAnsi"/>
                        <w:i/>
                        <w:lang w:bidi="en-US"/>
                      </w:rPr>
                    </m:ctrlPr>
                  </m:sSubSupPr>
                  <m:e>
                    <m:r>
                      <w:rPr>
                        <w:rFonts w:ascii="Cambria Math" w:eastAsia="Century" w:hAnsi="Cambria Math" w:cstheme="minorHAnsi"/>
                        <w:lang w:bidi="en-US"/>
                      </w:rPr>
                      <m:t>y</m:t>
                    </m:r>
                  </m:e>
                  <m:sub>
                    <m:r>
                      <w:rPr>
                        <w:rFonts w:ascii="Cambria Math" w:eastAsia="Century" w:hAnsi="Cambria Math" w:cstheme="minorHAnsi"/>
                        <w:lang w:bidi="en-US"/>
                      </w:rPr>
                      <m:t>b</m:t>
                    </m:r>
                  </m:sub>
                  <m:sup>
                    <m:r>
                      <w:rPr>
                        <w:rFonts w:ascii="Cambria Math" w:eastAsia="Century" w:hAnsi="Cambria Math" w:cstheme="minorHAnsi"/>
                        <w:lang w:bidi="en-US"/>
                      </w:rPr>
                      <m:t>true</m:t>
                    </m:r>
                  </m:sup>
                </m:sSubSup>
                <m:r>
                  <w:rPr>
                    <w:rFonts w:ascii="Cambria Math" w:eastAsia="Century" w:hAnsi="Cambria Math" w:cstheme="minorHAnsi"/>
                    <w:lang w:bidi="en-US"/>
                  </w:rPr>
                  <m:t>=0</m:t>
                </m:r>
              </m:e>
            </m:eqArr>
          </m:e>
        </m:d>
        <m:r>
          <w:rPr>
            <w:rFonts w:ascii="Cambria Math" w:eastAsia="Century" w:hAnsi="Cambria Math" w:cstheme="minorHAnsi"/>
            <w:lang w:bidi="en-US"/>
          </w:rPr>
          <m:t xml:space="preserve"> </m:t>
        </m:r>
      </m:oMath>
      <w:bookmarkEnd w:id="259"/>
      <w:r w:rsidR="00780A30" w:rsidRPr="00D1736D">
        <w:rPr>
          <w:rFonts w:eastAsia="Century" w:cstheme="minorHAnsi"/>
          <w:lang w:bidi="en-US"/>
        </w:rPr>
        <w:tab/>
      </w:r>
      <w:r w:rsidR="00780A30" w:rsidRPr="00D1736D">
        <w:rPr>
          <w:rFonts w:eastAsia="Century" w:cstheme="minorHAnsi"/>
          <w:lang w:bidi="en-US"/>
        </w:rPr>
        <w:tab/>
      </w:r>
      <w:r w:rsidR="00780A30" w:rsidRPr="00D1736D">
        <w:rPr>
          <w:rFonts w:eastAsia="Century" w:cstheme="minorHAnsi"/>
          <w:lang w:bidi="en-US"/>
        </w:rPr>
        <w:tab/>
      </w:r>
      <w:r w:rsidR="00780A30" w:rsidRPr="00D1736D">
        <w:rPr>
          <w:rFonts w:eastAsia="Century" w:cstheme="minorHAnsi"/>
          <w:lang w:bidi="en-US"/>
        </w:rPr>
        <w:tab/>
        <w:t>(</w:t>
      </w:r>
      <w:r w:rsidR="009A1928">
        <w:rPr>
          <w:rFonts w:eastAsia="Century" w:cstheme="minorHAnsi"/>
          <w:lang w:bidi="en-US"/>
        </w:rPr>
        <w:t>3</w:t>
      </w:r>
      <w:r w:rsidR="00780A30" w:rsidRPr="00D1736D">
        <w:rPr>
          <w:rFonts w:eastAsia="Century" w:cstheme="minorHAnsi"/>
          <w:lang w:bidi="en-US"/>
        </w:rPr>
        <w:t>)</w:t>
      </w:r>
    </w:p>
    <w:p w14:paraId="30045719" w14:textId="415D3545" w:rsidR="009F7216" w:rsidRPr="00D1736D" w:rsidRDefault="009F7216" w:rsidP="001D18A7">
      <w:pPr>
        <w:spacing w:line="276" w:lineRule="auto"/>
        <w:rPr>
          <w:rFonts w:cstheme="minorHAnsi"/>
          <w:rtl/>
        </w:rPr>
      </w:pPr>
    </w:p>
    <w:p w14:paraId="097851BB" w14:textId="00D1252E" w:rsidR="00954F61" w:rsidRPr="00D1736D" w:rsidRDefault="00954F61" w:rsidP="001D18A7">
      <w:pPr>
        <w:pStyle w:val="Heading3"/>
        <w:bidi w:val="0"/>
        <w:spacing w:line="276" w:lineRule="auto"/>
        <w:rPr>
          <w:rFonts w:asciiTheme="minorHAnsi" w:hAnsiTheme="minorHAnsi" w:cstheme="minorHAnsi"/>
          <w:lang w:bidi="en-US"/>
        </w:rPr>
      </w:pPr>
      <w:bookmarkStart w:id="260" w:name="_Toc14857525"/>
      <w:bookmarkStart w:id="261" w:name="_Toc14857771"/>
      <w:r w:rsidRPr="00D1736D">
        <w:rPr>
          <w:rFonts w:asciiTheme="minorHAnsi" w:eastAsia="Century" w:hAnsiTheme="minorHAnsi" w:cstheme="minorHAnsi"/>
          <w:lang w:bidi="en-US"/>
        </w:rPr>
        <w:t>Back</w:t>
      </w:r>
      <w:r w:rsidR="000E02B0" w:rsidRPr="00D1736D">
        <w:rPr>
          <w:rFonts w:asciiTheme="minorHAnsi" w:eastAsia="Century" w:hAnsiTheme="minorHAnsi" w:cstheme="minorHAnsi"/>
          <w:lang w:bidi="en-US"/>
        </w:rPr>
        <w:t>-</w:t>
      </w:r>
      <w:r w:rsidRPr="00D1736D">
        <w:rPr>
          <w:rFonts w:asciiTheme="minorHAnsi" w:eastAsia="Century" w:hAnsiTheme="minorHAnsi" w:cstheme="minorHAnsi"/>
          <w:lang w:bidi="en-US"/>
        </w:rPr>
        <w:t>propagation</w:t>
      </w:r>
      <w:bookmarkEnd w:id="260"/>
      <w:bookmarkEnd w:id="261"/>
    </w:p>
    <w:p w14:paraId="14B134F6" w14:textId="6D1B40EE" w:rsidR="00781E9D" w:rsidRPr="00D1736D" w:rsidRDefault="00A52909"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In order to optimize the performance of the network a gradient descent algorithm</w:t>
      </w:r>
      <w:r w:rsidR="005A02E1" w:rsidRPr="00D1736D">
        <w:rPr>
          <w:rFonts w:eastAsia="Century" w:cstheme="minorHAnsi"/>
          <w:sz w:val="23"/>
          <w:szCs w:val="23"/>
          <w:lang w:bidi="en-US"/>
        </w:rPr>
        <w:t xml:space="preserve"> is used</w:t>
      </w:r>
      <w:r w:rsidRPr="00D1736D">
        <w:rPr>
          <w:rFonts w:eastAsia="Century" w:cstheme="minorHAnsi"/>
          <w:sz w:val="23"/>
          <w:szCs w:val="23"/>
          <w:lang w:bidi="en-US"/>
        </w:rPr>
        <w:t xml:space="preserve">. </w:t>
      </w:r>
      <w:r w:rsidR="005A02E1" w:rsidRPr="00D1736D">
        <w:rPr>
          <w:rFonts w:eastAsia="Century" w:cstheme="minorHAnsi"/>
          <w:sz w:val="23"/>
          <w:szCs w:val="23"/>
          <w:lang w:bidi="en-US"/>
        </w:rPr>
        <w:t>T</w:t>
      </w:r>
      <w:r w:rsidRPr="00D1736D">
        <w:rPr>
          <w:rFonts w:eastAsia="Century" w:cstheme="minorHAnsi"/>
          <w:sz w:val="23"/>
          <w:szCs w:val="23"/>
          <w:lang w:bidi="en-US"/>
        </w:rPr>
        <w:t>he partial derivatives of the loss function</w:t>
      </w:r>
      <w:r w:rsidR="00A72185" w:rsidRPr="00D1736D">
        <w:rPr>
          <w:rFonts w:eastAsia="Century" w:cstheme="minorHAnsi"/>
          <w:sz w:val="23"/>
          <w:szCs w:val="23"/>
          <w:lang w:bidi="en-US"/>
        </w:rPr>
        <w:t xml:space="preserve"> </w:t>
      </w:r>
      <w:r w:rsidR="005A02E1" w:rsidRPr="00D1736D">
        <w:rPr>
          <w:rFonts w:eastAsia="Century" w:cstheme="minorHAnsi"/>
          <w:sz w:val="23"/>
          <w:szCs w:val="23"/>
          <w:lang w:bidi="en-US"/>
        </w:rPr>
        <w:t>are calculated and used to</w:t>
      </w:r>
      <w:r w:rsidRPr="00D1736D">
        <w:rPr>
          <w:rFonts w:eastAsia="Century" w:cstheme="minorHAnsi"/>
          <w:sz w:val="23"/>
          <w:szCs w:val="23"/>
          <w:lang w:bidi="en-US"/>
        </w:rPr>
        <w:t xml:space="preserve"> back-propagat</w:t>
      </w:r>
      <w:r w:rsidR="00A72185" w:rsidRPr="00D1736D">
        <w:rPr>
          <w:rFonts w:eastAsia="Century" w:cstheme="minorHAnsi"/>
          <w:sz w:val="23"/>
          <w:szCs w:val="23"/>
          <w:lang w:bidi="en-US"/>
        </w:rPr>
        <w:t>e</w:t>
      </w:r>
      <w:r w:rsidRPr="00D1736D">
        <w:rPr>
          <w:rFonts w:eastAsia="Century" w:cstheme="minorHAnsi"/>
          <w:sz w:val="23"/>
          <w:szCs w:val="23"/>
          <w:lang w:bidi="en-US"/>
        </w:rPr>
        <w:t xml:space="preserve"> to adjust</w:t>
      </w:r>
      <w:r w:rsidR="00BC7A29" w:rsidRPr="00D1736D">
        <w:rPr>
          <w:rFonts w:eastAsia="Century" w:cstheme="minorHAnsi"/>
          <w:sz w:val="23"/>
          <w:szCs w:val="23"/>
          <w:lang w:bidi="en-US"/>
        </w:rPr>
        <w:t xml:space="preserve"> each weight in the network in proportion to how much it contributes to overall error</w:t>
      </w:r>
      <w:r w:rsidR="00B32E88" w:rsidRPr="00D1736D">
        <w:rPr>
          <w:rFonts w:eastAsia="Century" w:cstheme="minorHAnsi"/>
          <w:sz w:val="23"/>
          <w:szCs w:val="23"/>
          <w:lang w:bidi="en-US"/>
        </w:rPr>
        <w:t xml:space="preserve"> </w:t>
      </w:r>
      <w:r w:rsidR="00B32E88"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{"citationItems":[{"id":"ITEM-1","itemData":{"ISSN":"18728286","abstract":"Deep learning algorithms are a subset of the machine learning algorithms, which aim at discovering multiple levels of distributed representations. Recently, numerous deep learning algorithms have been proposed to solve traditional artificial intelligence problems. This work aims to review the state-of-the-art in deep learning algorithms in computer vision by highlighting the contributions and challenges from over 210 recent research papers. It first gives an overview of various deep learning approaches and their recent developments, and then briefly describes their applications in diverse vision tasks, such as image classification, object detection, image retrieval, semantic segmentation and human pose estimation. Finally, the paper summarizes the future trends and challenges in designing and training deep neural networks.","author":[{"dropping-particle":"","family":"Guo","given":"Yanming","non-dropping-particle":"","parse-names":false,"suffix":""},{"dropping-particle":"","family":"Liu","given":"Yu","non-dropping-particle":"","parse-names":false,"suffix":""},{"dropping-particle":"","family":"Oerlemans","given":"Ard","non-dropping-particle":"","parse-names":false,"suffix":""},{"dropping-particle":"","family":"Lao","given":"Songyang","non-dropping-particle":"","parse-names":false,"suffix":""},{"dropping-particle":"","family":"Wu","given":"Song","non-dropping-particle":"","parse-names":false,"suffix":""},{"dropping-particle":"","family":"Lew","given":"Michael S.","non-dropping-particle":"","parse-names":false,"suffix":""}],"container-title":"Neurocomputing","id":"ITEM-1","issued":{"date-parts":[["2016"]]},"page":"27-48","title":"Deep learning for visual understanding: A review","type":"article-journal","volume":"187"},"uris":["http://www.mendeley.com/documents/?uuid=a96760b7-6fd4-4637-bf85-80a9d0b6a66b"]}],"mendeley":{"formattedCitation":"(Guo et al., 2016)","plainTextFormattedCitation":"(Guo et al., 2016)","previouslyFormattedCitation":"(Guo et al., 2016)"},"properties":{"noteIndex":0},"schema":"https://github.com/citation-style-language/schema/raw/master/csl-citation.json"}</w:instrText>
      </w:r>
      <w:r w:rsidR="00B32E88"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(Guo et al., 2016)</w:t>
      </w:r>
      <w:r w:rsidR="00B32E88" w:rsidRPr="00D1736D">
        <w:rPr>
          <w:rFonts w:eastAsia="Century" w:cstheme="minorHAnsi"/>
          <w:sz w:val="23"/>
          <w:szCs w:val="23"/>
          <w:lang w:bidi="en-US"/>
        </w:rPr>
        <w:fldChar w:fldCharType="end"/>
      </w:r>
      <w:r w:rsidR="00BC7A29" w:rsidRPr="00D1736D">
        <w:rPr>
          <w:rFonts w:eastAsia="Century" w:cstheme="minorHAnsi"/>
          <w:sz w:val="23"/>
          <w:szCs w:val="23"/>
          <w:lang w:bidi="en-US"/>
        </w:rPr>
        <w:t xml:space="preserve">. </w:t>
      </w:r>
      <w:r w:rsidR="00D03DBC">
        <w:rPr>
          <w:rFonts w:eastAsia="Century" w:cstheme="minorHAnsi"/>
          <w:sz w:val="23"/>
          <w:szCs w:val="23"/>
          <w:lang w:bidi="en-US"/>
        </w:rPr>
        <w:t xml:space="preserve"> The propagation process done layer by layer, f</w:t>
      </w:r>
      <w:r w:rsidR="00A72185" w:rsidRPr="00D1736D">
        <w:rPr>
          <w:rFonts w:eastAsia="Century" w:cstheme="minorHAnsi"/>
          <w:sz w:val="23"/>
          <w:szCs w:val="23"/>
          <w:lang w:bidi="en-US"/>
        </w:rPr>
        <w:t>i</w:t>
      </w:r>
      <w:r w:rsidR="00781E9D" w:rsidRPr="00D1736D">
        <w:rPr>
          <w:rFonts w:eastAsia="Century" w:cstheme="minorHAnsi"/>
          <w:sz w:val="23"/>
          <w:szCs w:val="23"/>
          <w:lang w:bidi="en-US"/>
        </w:rPr>
        <w:t>rst</w:t>
      </w:r>
      <w:r w:rsidR="00A72185" w:rsidRPr="00D1736D">
        <w:rPr>
          <w:rFonts w:eastAsia="Century" w:cstheme="minorHAnsi"/>
          <w:sz w:val="23"/>
          <w:szCs w:val="23"/>
          <w:lang w:bidi="en-US"/>
        </w:rPr>
        <w:t>,</w:t>
      </w:r>
      <w:r w:rsidR="00781E9D" w:rsidRPr="00D1736D">
        <w:rPr>
          <w:rFonts w:eastAsia="Century" w:cstheme="minorHAnsi"/>
          <w:sz w:val="23"/>
          <w:szCs w:val="23"/>
          <w:lang w:bidi="en-US"/>
        </w:rPr>
        <w:t xml:space="preserve"> the output layer error </w:t>
      </w:r>
      <w:r w:rsidR="00A72185" w:rsidRPr="00D1736D">
        <w:rPr>
          <w:rFonts w:eastAsia="Century" w:cstheme="minorHAnsi"/>
          <w:sz w:val="23"/>
          <w:szCs w:val="23"/>
          <w:lang w:bidi="en-US"/>
        </w:rPr>
        <w:t xml:space="preserve">is calculated and </w:t>
      </w:r>
      <w:r w:rsidR="00781E9D" w:rsidRPr="00D1736D">
        <w:rPr>
          <w:rFonts w:eastAsia="Century" w:cstheme="minorHAnsi"/>
          <w:sz w:val="23"/>
          <w:szCs w:val="23"/>
          <w:lang w:bidi="en-US"/>
        </w:rPr>
        <w:t>pass</w:t>
      </w:r>
      <w:r w:rsidR="00A72185" w:rsidRPr="00D1736D">
        <w:rPr>
          <w:rFonts w:eastAsia="Century" w:cstheme="minorHAnsi"/>
          <w:sz w:val="23"/>
          <w:szCs w:val="23"/>
          <w:lang w:bidi="en-US"/>
        </w:rPr>
        <w:t>ed</w:t>
      </w:r>
      <w:r w:rsidR="00781E9D" w:rsidRPr="00D1736D">
        <w:rPr>
          <w:rFonts w:eastAsia="Century" w:cstheme="minorHAnsi"/>
          <w:sz w:val="23"/>
          <w:szCs w:val="23"/>
          <w:lang w:bidi="en-US"/>
        </w:rPr>
        <w:t xml:space="preserve"> to the hidden layer before it. After calculating the hidden layer error, its error value </w:t>
      </w:r>
      <w:r w:rsidR="00A72185" w:rsidRPr="00D1736D">
        <w:rPr>
          <w:rFonts w:eastAsia="Century" w:cstheme="minorHAnsi"/>
          <w:sz w:val="23"/>
          <w:szCs w:val="23"/>
          <w:lang w:bidi="en-US"/>
        </w:rPr>
        <w:t xml:space="preserve">is passed </w:t>
      </w:r>
      <w:r w:rsidR="009D4807">
        <w:rPr>
          <w:rFonts w:eastAsia="Century" w:cstheme="minorHAnsi"/>
          <w:sz w:val="23"/>
          <w:szCs w:val="23"/>
          <w:lang w:bidi="en-US"/>
        </w:rPr>
        <w:t xml:space="preserve">on </w:t>
      </w:r>
      <w:r w:rsidR="00781E9D" w:rsidRPr="00D1736D">
        <w:rPr>
          <w:rFonts w:eastAsia="Century" w:cstheme="minorHAnsi"/>
          <w:sz w:val="23"/>
          <w:szCs w:val="23"/>
          <w:lang w:bidi="en-US"/>
        </w:rPr>
        <w:t xml:space="preserve">back to the previous hidden layer before it. As we </w:t>
      </w:r>
      <w:r w:rsidR="009D4807">
        <w:rPr>
          <w:rFonts w:eastAsia="Century" w:cstheme="minorHAnsi"/>
          <w:sz w:val="23"/>
          <w:szCs w:val="23"/>
          <w:lang w:bidi="en-US"/>
        </w:rPr>
        <w:t xml:space="preserve">keep on </w:t>
      </w:r>
      <w:r w:rsidR="009D4807" w:rsidRPr="00D1736D">
        <w:rPr>
          <w:rFonts w:eastAsia="Century" w:cstheme="minorHAnsi"/>
          <w:sz w:val="23"/>
          <w:szCs w:val="23"/>
          <w:lang w:bidi="en-US"/>
        </w:rPr>
        <w:t>mov</w:t>
      </w:r>
      <w:r w:rsidR="009D4807">
        <w:rPr>
          <w:rFonts w:eastAsia="Century" w:cstheme="minorHAnsi"/>
          <w:sz w:val="23"/>
          <w:szCs w:val="23"/>
          <w:lang w:bidi="en-US"/>
        </w:rPr>
        <w:t>ing</w:t>
      </w:r>
      <w:r w:rsidR="009D4807" w:rsidRPr="00D1736D">
        <w:rPr>
          <w:rFonts w:eastAsia="Century" w:cstheme="minorHAnsi"/>
          <w:sz w:val="23"/>
          <w:szCs w:val="23"/>
          <w:lang w:bidi="en-US"/>
        </w:rPr>
        <w:t xml:space="preserve"> </w:t>
      </w:r>
      <w:r w:rsidR="00781E9D" w:rsidRPr="00D1736D">
        <w:rPr>
          <w:rFonts w:eastAsia="Century" w:cstheme="minorHAnsi"/>
          <w:sz w:val="23"/>
          <w:szCs w:val="23"/>
          <w:lang w:bidi="en-US"/>
        </w:rPr>
        <w:t>back through the network</w:t>
      </w:r>
      <w:r w:rsidR="009D4807">
        <w:rPr>
          <w:rFonts w:eastAsia="Century" w:cstheme="minorHAnsi"/>
          <w:sz w:val="23"/>
          <w:szCs w:val="23"/>
          <w:lang w:bidi="en-US"/>
        </w:rPr>
        <w:t>,</w:t>
      </w:r>
      <w:r w:rsidR="00781E9D" w:rsidRPr="00D1736D">
        <w:rPr>
          <w:rFonts w:eastAsia="Century" w:cstheme="minorHAnsi"/>
          <w:sz w:val="23"/>
          <w:szCs w:val="23"/>
          <w:lang w:bidi="en-US"/>
        </w:rPr>
        <w:t xml:space="preserve"> we </w:t>
      </w:r>
      <w:r w:rsidR="00BC7A29" w:rsidRPr="00D1736D">
        <w:rPr>
          <w:rFonts w:eastAsia="Century" w:cstheme="minorHAnsi"/>
          <w:sz w:val="23"/>
          <w:szCs w:val="23"/>
          <w:lang w:bidi="en-US"/>
        </w:rPr>
        <w:t xml:space="preserve">use the chain rule </w:t>
      </w:r>
      <w:r w:rsidR="00781E9D" w:rsidRPr="00D1736D">
        <w:rPr>
          <w:rFonts w:eastAsia="Century" w:cstheme="minorHAnsi"/>
          <w:sz w:val="23"/>
          <w:szCs w:val="23"/>
          <w:lang w:bidi="en-US"/>
        </w:rPr>
        <w:t xml:space="preserve">at every layer to calculate the derivative of cost with respect that layer’s weights. This resulting derivative tells us in which direction to adjust </w:t>
      </w:r>
      <w:r w:rsidR="00A72185" w:rsidRPr="00D1736D">
        <w:rPr>
          <w:rFonts w:eastAsia="Century" w:cstheme="minorHAnsi"/>
          <w:sz w:val="23"/>
          <w:szCs w:val="23"/>
          <w:lang w:bidi="en-US"/>
        </w:rPr>
        <w:t>the</w:t>
      </w:r>
      <w:r w:rsidR="00781E9D" w:rsidRPr="00D1736D">
        <w:rPr>
          <w:rFonts w:eastAsia="Century" w:cstheme="minorHAnsi"/>
          <w:sz w:val="23"/>
          <w:szCs w:val="23"/>
          <w:lang w:bidi="en-US"/>
        </w:rPr>
        <w:t xml:space="preserve"> weights to reduce overall cost.</w:t>
      </w:r>
    </w:p>
    <w:p w14:paraId="5C1CCF18" w14:textId="4CF5ED25" w:rsidR="00954F61" w:rsidRPr="00D1736D" w:rsidRDefault="00954F61" w:rsidP="001D18A7">
      <w:pPr>
        <w:pStyle w:val="Heading3"/>
        <w:bidi w:val="0"/>
        <w:spacing w:line="276" w:lineRule="auto"/>
        <w:rPr>
          <w:rFonts w:asciiTheme="minorHAnsi" w:hAnsiTheme="minorHAnsi" w:cstheme="minorHAnsi"/>
          <w:lang w:bidi="en-US"/>
        </w:rPr>
      </w:pPr>
      <w:bookmarkStart w:id="262" w:name="_Toc14857526"/>
      <w:bookmarkStart w:id="263" w:name="_Toc14857772"/>
      <w:r w:rsidRPr="00D1736D">
        <w:rPr>
          <w:rFonts w:asciiTheme="minorHAnsi" w:eastAsia="Century" w:hAnsiTheme="minorHAnsi" w:cstheme="minorHAnsi"/>
          <w:lang w:bidi="en-US"/>
        </w:rPr>
        <w:t>Optimization</w:t>
      </w:r>
      <w:r w:rsidR="00604520" w:rsidRPr="00D1736D">
        <w:rPr>
          <w:rFonts w:asciiTheme="minorHAnsi" w:eastAsia="Century" w:hAnsiTheme="minorHAnsi" w:cstheme="minorHAnsi"/>
          <w:lang w:bidi="en-US"/>
        </w:rPr>
        <w:t xml:space="preserve"> using </w:t>
      </w:r>
      <w:r w:rsidR="00604520" w:rsidRPr="00D1736D">
        <w:rPr>
          <w:rFonts w:asciiTheme="minorHAnsi" w:eastAsia="Century" w:hAnsiTheme="minorHAnsi" w:cstheme="minorHAnsi"/>
          <w:sz w:val="23"/>
          <w:szCs w:val="23"/>
          <w:lang w:bidi="en-US"/>
        </w:rPr>
        <w:t>Gradient descent</w:t>
      </w:r>
      <w:bookmarkEnd w:id="262"/>
      <w:bookmarkEnd w:id="263"/>
    </w:p>
    <w:p w14:paraId="5631E244" w14:textId="6199E55B" w:rsidR="00604520" w:rsidRPr="00D1736D" w:rsidRDefault="00604520" w:rsidP="00E637DA">
      <w:pPr>
        <w:bidi w:val="0"/>
        <w:spacing w:line="276" w:lineRule="auto"/>
        <w:jc w:val="both"/>
        <w:rPr>
          <w:rFonts w:eastAsia="Century" w:cstheme="minorHAnsi"/>
          <w:sz w:val="23"/>
          <w:szCs w:val="23"/>
          <w:lang w:bidi="en-US"/>
        </w:rPr>
      </w:pPr>
      <w:bookmarkStart w:id="264" w:name="_Hlk11161652"/>
      <w:r w:rsidRPr="00D1736D">
        <w:rPr>
          <w:rFonts w:eastAsia="Century" w:cstheme="minorHAnsi"/>
          <w:sz w:val="23"/>
          <w:szCs w:val="23"/>
          <w:lang w:bidi="en-US"/>
        </w:rPr>
        <w:t xml:space="preserve">Gradient descent is one of the most popular algorithms to perform optimization and by far the most common way to optimize neural networks </w:t>
      </w:r>
      <w:r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{"citationItems":[{"id":"ITEM-1","itemData":{"author":[{"dropping-particle":"","family":"Ruder","given":"Sebastian","non-dropping-particle":"","parse-names":false,"suffix":""}],"container-title":"arXiv preprint arXiv:1609.04747","id":"ITEM-1","issued":{"date-parts":[["2016"]]},"title":"An overview of gradient descent optimization algorithms","type":"article-journal"},"uris":["http://www.mendeley.com/documents/?uuid=56a24834-53f7-4f13-ba79-5832d41313f2"]}],"mendeley":{"formattedCitation":"(Ruder, 2016)","plainTextFormattedCitation":"(Ruder, 2016)","previouslyFormattedCitation":"(Ruder, 2016)"},"properties":{"noteIndex":0},"schema":"https://github.com/citation-style-language/schema/raw/master/csl-citation.json"}</w:instrText>
      </w:r>
      <w:r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(Ruder, 2016)</w:t>
      </w:r>
      <w:r w:rsidRPr="00D1736D">
        <w:rPr>
          <w:rFonts w:eastAsia="Century" w:cstheme="minorHAnsi"/>
          <w:sz w:val="23"/>
          <w:szCs w:val="23"/>
          <w:lang w:bidi="en-US"/>
        </w:rPr>
        <w:fldChar w:fldCharType="end"/>
      </w:r>
      <w:r w:rsidRPr="00D1736D">
        <w:rPr>
          <w:rFonts w:eastAsia="Century" w:cstheme="minorHAnsi"/>
          <w:sz w:val="23"/>
          <w:szCs w:val="23"/>
          <w:lang w:bidi="en-US"/>
        </w:rPr>
        <w:t>. The algorithms minimize a target function parameterized by a model’s parameters by updating the parameters in the opposite direction of the gradient of the target function to the parameters</w:t>
      </w:r>
      <w:commentRangeStart w:id="265"/>
      <w:r w:rsidRPr="00D1736D">
        <w:rPr>
          <w:rFonts w:eastAsia="Century" w:cstheme="minorHAnsi"/>
          <w:sz w:val="23"/>
          <w:szCs w:val="23"/>
          <w:lang w:bidi="en-US"/>
        </w:rPr>
        <w:t xml:space="preserve">. The </w:t>
      </w:r>
      <w:ins w:id="266" w:author="Yael Edan" w:date="2019-09-22T13:19:00Z">
        <w:r w:rsidR="00E637DA">
          <w:rPr>
            <w:rFonts w:eastAsia="Century" w:cstheme="minorHAnsi"/>
            <w:sz w:val="23"/>
            <w:szCs w:val="23"/>
            <w:lang w:bidi="en-US"/>
          </w:rPr>
          <w:t>g</w:t>
        </w:r>
      </w:ins>
      <w:del w:id="267" w:author="Yael Edan" w:date="2019-09-22T13:19:00Z">
        <w:r w:rsidRPr="00D1736D" w:rsidDel="00E637DA">
          <w:rPr>
            <w:rFonts w:eastAsia="Century" w:cstheme="minorHAnsi"/>
            <w:sz w:val="23"/>
            <w:szCs w:val="23"/>
            <w:lang w:bidi="en-US"/>
          </w:rPr>
          <w:delText>G</w:delText>
        </w:r>
      </w:del>
      <w:r w:rsidRPr="00D1736D">
        <w:rPr>
          <w:rFonts w:eastAsia="Century" w:cstheme="minorHAnsi"/>
          <w:sz w:val="23"/>
          <w:szCs w:val="23"/>
          <w:lang w:bidi="en-US"/>
        </w:rPr>
        <w:t xml:space="preserve">radient </w:t>
      </w:r>
      <w:ins w:id="268" w:author="Yael Edan" w:date="2019-09-22T13:19:00Z">
        <w:r w:rsidR="00E637DA">
          <w:rPr>
            <w:rFonts w:eastAsia="Century" w:cstheme="minorHAnsi"/>
            <w:sz w:val="23"/>
            <w:szCs w:val="23"/>
            <w:lang w:bidi="en-US"/>
          </w:rPr>
          <w:t>d</w:t>
        </w:r>
      </w:ins>
      <w:del w:id="269" w:author="Yael Edan" w:date="2019-09-22T13:19:00Z">
        <w:r w:rsidRPr="00D1736D" w:rsidDel="00E637DA">
          <w:rPr>
            <w:rFonts w:eastAsia="Century" w:cstheme="minorHAnsi"/>
            <w:sz w:val="23"/>
            <w:szCs w:val="23"/>
            <w:lang w:bidi="en-US"/>
          </w:rPr>
          <w:delText>D</w:delText>
        </w:r>
      </w:del>
      <w:r w:rsidRPr="00D1736D">
        <w:rPr>
          <w:rFonts w:eastAsia="Century" w:cstheme="minorHAnsi"/>
          <w:sz w:val="23"/>
          <w:szCs w:val="23"/>
          <w:lang w:bidi="en-US"/>
        </w:rPr>
        <w:t>escent relies on the resulting derivative found for each layer at the back-propagation stage and on the learning rate</w:t>
      </w:r>
      <w:r w:rsidR="006305D6" w:rsidRPr="00D1736D">
        <w:rPr>
          <w:rFonts w:eastAsia="Century" w:cstheme="minorHAnsi"/>
          <w:sz w:val="23"/>
          <w:szCs w:val="23"/>
          <w:lang w:bidi="en-US"/>
        </w:rPr>
        <w:t xml:space="preserve"> </w:t>
      </w:r>
      <m:oMath>
        <m:r>
          <w:rPr>
            <w:rFonts w:ascii="Cambria Math" w:eastAsia="Century" w:hAnsi="Cambria Math" w:cstheme="minorHAnsi"/>
            <w:sz w:val="23"/>
            <w:szCs w:val="23"/>
            <w:lang w:bidi="en-US"/>
          </w:rPr>
          <m:t>ε</m:t>
        </m:r>
      </m:oMath>
      <w:r w:rsidRPr="00D1736D">
        <w:rPr>
          <w:rFonts w:eastAsia="Century" w:cstheme="minorHAnsi"/>
          <w:sz w:val="23"/>
          <w:szCs w:val="23"/>
          <w:lang w:bidi="en-US"/>
        </w:rPr>
        <w:t xml:space="preserve">  that determines the size of the steps we take to reach a local minimum.</w:t>
      </w:r>
      <w:commentRangeEnd w:id="265"/>
      <w:r w:rsidR="00E637DA">
        <w:rPr>
          <w:rStyle w:val="CommentReference"/>
        </w:rPr>
        <w:commentReference w:id="265"/>
      </w:r>
    </w:p>
    <w:p w14:paraId="138D62C8" w14:textId="38B345A5" w:rsidR="006305D6" w:rsidRPr="00D1736D" w:rsidRDefault="00290C8F" w:rsidP="001D18A7">
      <w:pPr>
        <w:autoSpaceDE w:val="0"/>
        <w:autoSpaceDN w:val="0"/>
        <w:bidi w:val="0"/>
        <w:adjustRightInd w:val="0"/>
        <w:spacing w:after="0" w:line="276" w:lineRule="auto"/>
        <w:ind w:left="2160"/>
        <w:rPr>
          <w:rFonts w:cstheme="minorHAnsi"/>
        </w:rPr>
      </w:pP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t-1</m:t>
            </m:r>
          </m:sub>
        </m:sSub>
        <m:r>
          <w:rPr>
            <w:rFonts w:ascii="Cambria Math" w:hAnsi="Cambria Math" w:cstheme="minorHAnsi"/>
          </w:rPr>
          <m:t xml:space="preserve">- ε </m:t>
        </m:r>
        <m:f>
          <m:fPr>
            <m:ctrlPr>
              <w:rPr>
                <w:rFonts w:ascii="Cambria Math" w:hAnsi="Cambria Math" w:cstheme="minorHAnsi"/>
                <w:i/>
              </w:rPr>
            </m:ctrlPr>
          </m:fPr>
          <m:num>
            <m:r>
              <w:rPr>
                <w:rFonts w:ascii="Cambria Math" w:hAnsi="Cambria Math" w:cstheme="minorHAnsi"/>
              </w:rPr>
              <m:t>dL</m:t>
            </m:r>
          </m:num>
          <m:den>
            <m:r>
              <w:rPr>
                <w:rFonts w:ascii="Cambria Math" w:hAnsi="Cambria Math" w:cstheme="minorHAnsi"/>
              </w:rPr>
              <m:t>dW</m:t>
            </m:r>
          </m:den>
        </m:f>
        <m:r>
          <w:rPr>
            <w:rFonts w:ascii="Cambria Math" w:hAnsi="Cambria Math" w:cstheme="minorHAnsi"/>
          </w:rPr>
          <m:t xml:space="preserve">   </m:t>
        </m:r>
      </m:oMath>
      <w:r w:rsidR="00780A30" w:rsidRPr="00D1736D">
        <w:rPr>
          <w:rFonts w:cstheme="minorHAnsi"/>
        </w:rPr>
        <w:tab/>
      </w:r>
      <w:r w:rsidR="00780A30" w:rsidRPr="00D1736D">
        <w:rPr>
          <w:rFonts w:cstheme="minorHAnsi"/>
        </w:rPr>
        <w:tab/>
      </w:r>
      <w:r w:rsidR="00780A30" w:rsidRPr="00D1736D">
        <w:rPr>
          <w:rFonts w:cstheme="minorHAnsi"/>
        </w:rPr>
        <w:tab/>
      </w:r>
      <w:r w:rsidR="00780A30" w:rsidRPr="00D1736D">
        <w:rPr>
          <w:rFonts w:cstheme="minorHAnsi"/>
        </w:rPr>
        <w:tab/>
      </w:r>
      <w:r w:rsidR="00780A30" w:rsidRPr="00D1736D">
        <w:rPr>
          <w:rFonts w:cstheme="minorHAnsi"/>
        </w:rPr>
        <w:tab/>
        <w:t>(</w:t>
      </w:r>
      <w:r w:rsidR="009A1928">
        <w:rPr>
          <w:rFonts w:cstheme="minorHAnsi"/>
        </w:rPr>
        <w:t>4</w:t>
      </w:r>
      <w:r w:rsidR="00780A30" w:rsidRPr="00D1736D">
        <w:rPr>
          <w:rFonts w:cstheme="minorHAnsi"/>
        </w:rPr>
        <w:t>)</w:t>
      </w:r>
    </w:p>
    <w:p w14:paraId="31691063" w14:textId="77777777" w:rsidR="006305D6" w:rsidRPr="00D1736D" w:rsidRDefault="006305D6" w:rsidP="001D18A7">
      <w:pPr>
        <w:autoSpaceDE w:val="0"/>
        <w:autoSpaceDN w:val="0"/>
        <w:bidi w:val="0"/>
        <w:adjustRightInd w:val="0"/>
        <w:spacing w:after="0" w:line="276" w:lineRule="auto"/>
        <w:rPr>
          <w:rFonts w:cstheme="minorHAnsi"/>
        </w:rPr>
      </w:pPr>
    </w:p>
    <w:p w14:paraId="3B00B195" w14:textId="394020EC" w:rsidR="00D03DBC" w:rsidRPr="00D1736D" w:rsidRDefault="007E552C" w:rsidP="001D18A7">
      <w:pPr>
        <w:autoSpaceDE w:val="0"/>
        <w:autoSpaceDN w:val="0"/>
        <w:bidi w:val="0"/>
        <w:adjustRightInd w:val="0"/>
        <w:spacing w:after="0" w:line="276" w:lineRule="auto"/>
        <w:jc w:val="both"/>
        <w:rPr>
          <w:rFonts w:eastAsia="Century" w:cstheme="minorHAnsi"/>
          <w:sz w:val="23"/>
          <w:szCs w:val="23"/>
          <w:lang w:bidi="en-US"/>
        </w:rPr>
      </w:pPr>
      <w:r w:rsidRPr="00D1736D">
        <w:rPr>
          <w:rFonts w:eastAsia="Century" w:cstheme="minorHAnsi"/>
          <w:sz w:val="23"/>
          <w:szCs w:val="23"/>
          <w:lang w:bidi="en-US"/>
        </w:rPr>
        <w:t>At each iteration, the derivative of the loss with respect to the weights is</w:t>
      </w:r>
      <w:r w:rsidR="006305D6" w:rsidRPr="00D1736D">
        <w:rPr>
          <w:rFonts w:eastAsia="Century" w:cstheme="minorHAnsi"/>
          <w:sz w:val="23"/>
          <w:szCs w:val="23"/>
          <w:lang w:bidi="en-US"/>
        </w:rPr>
        <w:t xml:space="preserve"> </w:t>
      </w:r>
      <w:r w:rsidRPr="00D1736D">
        <w:rPr>
          <w:rFonts w:eastAsia="Century" w:cstheme="minorHAnsi"/>
          <w:sz w:val="23"/>
          <w:szCs w:val="23"/>
          <w:lang w:bidi="en-US"/>
        </w:rPr>
        <w:t>calculated</w:t>
      </w:r>
      <w:r w:rsidR="006305D6" w:rsidRPr="00D1736D">
        <w:rPr>
          <w:rFonts w:eastAsia="Century" w:cstheme="minorHAnsi"/>
          <w:sz w:val="23"/>
          <w:szCs w:val="23"/>
          <w:lang w:bidi="en-US"/>
        </w:rPr>
        <w:t>, the process continues until reaching a local minimum.</w:t>
      </w:r>
      <w:r w:rsidR="00D03DBC">
        <w:rPr>
          <w:rFonts w:eastAsia="Century" w:cstheme="minorHAnsi"/>
          <w:sz w:val="23"/>
          <w:szCs w:val="23"/>
          <w:lang w:bidi="en-US"/>
        </w:rPr>
        <w:t xml:space="preserve"> </w:t>
      </w:r>
    </w:p>
    <w:bookmarkEnd w:id="264"/>
    <w:p w14:paraId="13806D02" w14:textId="42A2D924" w:rsidR="005E0609" w:rsidRPr="00D1736D" w:rsidRDefault="00D03DBC" w:rsidP="001D18A7">
      <w:pPr>
        <w:bidi w:val="0"/>
        <w:spacing w:line="276" w:lineRule="auto"/>
        <w:jc w:val="both"/>
        <w:rPr>
          <w:rFonts w:eastAsia="Century" w:cstheme="minorHAnsi"/>
          <w:sz w:val="23"/>
          <w:szCs w:val="23"/>
          <w:lang w:bidi="en-US"/>
        </w:rPr>
      </w:pPr>
      <w:r>
        <w:rPr>
          <w:rFonts w:cstheme="minorHAnsi"/>
        </w:rPr>
        <w:tab/>
      </w:r>
      <w:r>
        <w:rPr>
          <w:rFonts w:eastAsia="Century" w:cstheme="minorHAnsi"/>
          <w:sz w:val="23"/>
          <w:szCs w:val="23"/>
          <w:lang w:bidi="en-US"/>
        </w:rPr>
        <w:t xml:space="preserve">One of the </w:t>
      </w:r>
      <w:r w:rsidR="005E0609" w:rsidRPr="00D1736D">
        <w:rPr>
          <w:rFonts w:eastAsia="Century" w:cstheme="minorHAnsi"/>
          <w:sz w:val="23"/>
          <w:szCs w:val="23"/>
          <w:lang w:bidi="en-US"/>
        </w:rPr>
        <w:t>main issue</w:t>
      </w:r>
      <w:r>
        <w:rPr>
          <w:rFonts w:eastAsia="Century" w:cstheme="minorHAnsi"/>
          <w:sz w:val="23"/>
          <w:szCs w:val="23"/>
          <w:lang w:bidi="en-US"/>
        </w:rPr>
        <w:t>s</w:t>
      </w:r>
      <w:r w:rsidR="005E0609" w:rsidRPr="00D1736D">
        <w:rPr>
          <w:rFonts w:eastAsia="Century" w:cstheme="minorHAnsi"/>
          <w:sz w:val="23"/>
          <w:szCs w:val="23"/>
          <w:lang w:bidi="en-US"/>
        </w:rPr>
        <w:t xml:space="preserve"> of NN implementation is deriving the correct hidden layer size. When the number of neurons is not determined properly, the derived system does not generalize well to unseen instances</w:t>
      </w:r>
      <w:r w:rsidR="0081184D">
        <w:rPr>
          <w:rFonts w:eastAsia="Century" w:cstheme="minorHAnsi"/>
          <w:sz w:val="23"/>
          <w:szCs w:val="23"/>
          <w:lang w:bidi="en-US"/>
        </w:rPr>
        <w:t xml:space="preserve"> </w:t>
      </w:r>
      <w:r w:rsidR="0081184D" w:rsidRPr="00D1736D">
        <w:rPr>
          <w:rFonts w:eastAsia="Century" w:cstheme="minorHAnsi"/>
          <w:sz w:val="23"/>
          <w:szCs w:val="23"/>
          <w:lang w:bidi="en-US"/>
        </w:rPr>
        <w:fldChar w:fldCharType="begin" w:fldLock="1"/>
      </w:r>
      <w:r w:rsidR="0081184D" w:rsidRPr="00D1736D">
        <w:rPr>
          <w:rFonts w:eastAsia="Century" w:cstheme="minorHAnsi"/>
          <w:sz w:val="23"/>
          <w:szCs w:val="23"/>
          <w:lang w:bidi="en-US"/>
        </w:rPr>
        <w:instrText>ADDIN CSL_CITATION {"citationItems":[{"id":"ITEM-1","itemData":{"author":[{"dropping-particle":"","family":"Kon","given":"Mark A","non-dropping-particle":"","parse-names":false,"suffix":""},{"dropping-particle":"","family":"Plaskota","given":"Leszek","non-dropping-particle":"","parse-names":false,"suffix":""}],"container-title":"Neural Networks","id":"ITEM-1","issue":"3","issued":{"date-parts":[["2000"]]},"page":"365-375","publisher":"Elsevier","title":"Information complexity of neural networks","type":"article-journal","volume":"13"},"uris":["http://www.mendeley.com/documents/?uuid=74f00e97-2f24-4665-a00d-c0586b411af9"]}],"mendeley":{"formattedCitation":"(Kon &amp; Plaskota, 2000)","plainTextFormattedCitation":"(Kon &amp; Plaskota, 2000)","previouslyFormattedCitation":"(Kon &amp; Plaskota, 2000)"},"properties":{"noteIndex":0},"schema":"https://github.com/citation-style-language/schema/raw/master/csl-citation.json"}</w:instrText>
      </w:r>
      <w:r w:rsidR="0081184D" w:rsidRPr="00D1736D">
        <w:rPr>
          <w:rFonts w:eastAsia="Century" w:cstheme="minorHAnsi"/>
          <w:sz w:val="23"/>
          <w:szCs w:val="23"/>
          <w:lang w:bidi="en-US"/>
        </w:rPr>
        <w:fldChar w:fldCharType="separate"/>
      </w:r>
      <w:r w:rsidR="0081184D" w:rsidRPr="00D1736D">
        <w:rPr>
          <w:rFonts w:eastAsia="Century" w:cstheme="minorHAnsi"/>
          <w:noProof/>
          <w:sz w:val="23"/>
          <w:szCs w:val="23"/>
          <w:lang w:bidi="en-US"/>
        </w:rPr>
        <w:t>(Kon &amp; Plaskota, 2000)</w:t>
      </w:r>
      <w:r w:rsidR="0081184D" w:rsidRPr="00D1736D">
        <w:rPr>
          <w:rFonts w:eastAsia="Century" w:cstheme="minorHAnsi"/>
          <w:sz w:val="23"/>
          <w:szCs w:val="23"/>
          <w:lang w:bidi="en-US"/>
        </w:rPr>
        <w:fldChar w:fldCharType="end"/>
      </w:r>
      <w:r w:rsidR="005E0609" w:rsidRPr="00D1736D">
        <w:rPr>
          <w:rFonts w:eastAsia="Century" w:cstheme="minorHAnsi"/>
          <w:sz w:val="23"/>
          <w:szCs w:val="23"/>
          <w:lang w:bidi="en-US"/>
        </w:rPr>
        <w:t xml:space="preserve">. On the other hand, when </w:t>
      </w:r>
      <w:r w:rsidR="005E0609" w:rsidRPr="00D1736D">
        <w:rPr>
          <w:rFonts w:eastAsia="Century" w:cstheme="minorHAnsi"/>
          <w:sz w:val="23"/>
          <w:szCs w:val="23"/>
          <w:lang w:bidi="en-US"/>
        </w:rPr>
        <w:lastRenderedPageBreak/>
        <w:t>too much nodes are used, overfitting may occur and the desired optimum may not be found at all</w:t>
      </w:r>
      <w:r w:rsidR="0081184D">
        <w:rPr>
          <w:rFonts w:eastAsia="Century" w:cstheme="minorHAnsi"/>
          <w:sz w:val="23"/>
          <w:szCs w:val="23"/>
          <w:lang w:bidi="en-US"/>
        </w:rPr>
        <w:t xml:space="preserve"> </w:t>
      </w:r>
      <w:r w:rsidR="0081184D">
        <w:rPr>
          <w:rFonts w:eastAsia="Century" w:cstheme="minorHAnsi"/>
          <w:sz w:val="23"/>
          <w:szCs w:val="23"/>
          <w:lang w:bidi="en-US"/>
        </w:rPr>
        <w:fldChar w:fldCharType="begin" w:fldLock="1"/>
      </w:r>
      <w:r w:rsidR="0081184D">
        <w:rPr>
          <w:rFonts w:eastAsia="Century" w:cstheme="minorHAnsi"/>
          <w:sz w:val="23"/>
          <w:szCs w:val="23"/>
          <w:lang w:bidi="en-US"/>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overfitting","type":"article-journal","volume":"15"},"uris":["http://www.mendeley.com/documents/?uuid=81413221-3e6e-490c-9e5e-2f96ec39b4f1"]}],"mendeley":{"formattedCitation":"(Srivastava, Hinton, Krizhevsky, Sutskever, &amp; Salakhutdinov, 2014)","plainTextFormattedCitation":"(Srivastava, Hinton, Krizhevsky, Sutskever, &amp; Salakhutdinov, 2014)","previouslyFormattedCitation":"(Srivastava, Hinton, Krizhevsky, Sutskever, &amp; Salakhutdinov, 2014)"},"properties":{"noteIndex":0},"schema":"https://github.com/citation-style-language/schema/raw/master/csl-citation.json"}</w:instrText>
      </w:r>
      <w:r w:rsidR="0081184D">
        <w:rPr>
          <w:rFonts w:eastAsia="Century" w:cstheme="minorHAnsi"/>
          <w:sz w:val="23"/>
          <w:szCs w:val="23"/>
          <w:lang w:bidi="en-US"/>
        </w:rPr>
        <w:fldChar w:fldCharType="separate"/>
      </w:r>
      <w:r w:rsidR="0081184D" w:rsidRPr="0081184D">
        <w:rPr>
          <w:rFonts w:eastAsia="Century" w:cstheme="minorHAnsi"/>
          <w:noProof/>
          <w:sz w:val="23"/>
          <w:szCs w:val="23"/>
          <w:lang w:bidi="en-US"/>
        </w:rPr>
        <w:t>(Srivastava, Hinton, Krizhevsky, Sutskever, &amp; Salakhutdinov, 2014)</w:t>
      </w:r>
      <w:r w:rsidR="0081184D">
        <w:rPr>
          <w:rFonts w:eastAsia="Century" w:cstheme="minorHAnsi"/>
          <w:sz w:val="23"/>
          <w:szCs w:val="23"/>
          <w:lang w:bidi="en-US"/>
        </w:rPr>
        <w:fldChar w:fldCharType="end"/>
      </w:r>
      <w:r w:rsidR="005E0609" w:rsidRPr="00D1736D">
        <w:rPr>
          <w:rFonts w:eastAsia="Century" w:cstheme="minorHAnsi"/>
          <w:sz w:val="23"/>
          <w:szCs w:val="23"/>
          <w:lang w:bidi="en-US"/>
        </w:rPr>
        <w:t xml:space="preserve">. Deriving the right quantity of neurons is discussed in a study by Kon and Plaskota </w:t>
      </w:r>
      <w:r w:rsidR="00B06014"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{"citationItems":[{"id":"ITEM-1","itemData":{"author":[{"dropping-particle":"","family":"Kon","given":"Mark A","non-dropping-particle":"","parse-names":false,"suffix":""},{"dropping-particle":"","family":"Plaskota","given":"Leszek","non-dropping-particle":"","parse-names":false,"suffix":""}],"container-title":"Neural Networks","id":"ITEM-1","issue":"3","issued":{"date-parts":[["2000"]]},"page":"365-375","publisher":"Elsevier","title":"Information complexity of neural networks","type":"article-journal","volume":"13"},"uris":["http://www.mendeley.com/documents/?uuid=74f00e97-2f24-4665-a00d-c0586b411af9"]}],"mendeley":{"formattedCitation":"(Kon &amp; Plaskota, 2000)","plainTextFormattedCitation":"(Kon &amp; Plaskota, 2000)","previouslyFormattedCitation":"(Kon &amp; Plaskota, 2000)"},"properties":{"noteIndex":0},"schema":"https://github.com/citation-style-language/schema/raw/master/csl-citation.json"}</w:instrText>
      </w:r>
      <w:r w:rsidR="00B06014"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(Kon &amp; Plaskota, 2000)</w:t>
      </w:r>
      <w:r w:rsidR="00B06014" w:rsidRPr="00D1736D">
        <w:rPr>
          <w:rFonts w:eastAsia="Century" w:cstheme="minorHAnsi"/>
          <w:sz w:val="23"/>
          <w:szCs w:val="23"/>
          <w:lang w:bidi="en-US"/>
        </w:rPr>
        <w:fldChar w:fldCharType="end"/>
      </w:r>
      <w:r w:rsidR="005E0609" w:rsidRPr="00D1736D">
        <w:rPr>
          <w:rFonts w:eastAsia="Century" w:cstheme="minorHAnsi"/>
          <w:sz w:val="23"/>
          <w:szCs w:val="23"/>
          <w:lang w:bidi="en-US"/>
        </w:rPr>
        <w:t xml:space="preserve">. </w:t>
      </w:r>
    </w:p>
    <w:p w14:paraId="31DA8281" w14:textId="7A108235" w:rsidR="00F76591" w:rsidRPr="00647E54" w:rsidRDefault="008D5D06" w:rsidP="001D18A7">
      <w:pPr>
        <w:pStyle w:val="Heading1"/>
        <w:bidi w:val="0"/>
        <w:spacing w:line="276" w:lineRule="auto"/>
        <w:rPr>
          <w:rFonts w:asciiTheme="minorHAnsi" w:hAnsiTheme="minorHAnsi" w:cstheme="minorBidi"/>
        </w:rPr>
      </w:pPr>
      <w:bookmarkStart w:id="270" w:name="_Toc14857527"/>
      <w:bookmarkStart w:id="271" w:name="_Toc14857773"/>
      <w:bookmarkStart w:id="272" w:name="_Toc19806684"/>
      <w:r w:rsidRPr="00D1736D">
        <w:rPr>
          <w:rFonts w:asciiTheme="minorHAnsi" w:hAnsiTheme="minorHAnsi" w:cstheme="minorHAnsi"/>
        </w:rPr>
        <w:t xml:space="preserve">2.3 </w:t>
      </w:r>
      <w:r w:rsidR="00F76591" w:rsidRPr="00D1736D">
        <w:rPr>
          <w:rFonts w:asciiTheme="minorHAnsi" w:hAnsiTheme="minorHAnsi" w:cstheme="minorHAnsi"/>
        </w:rPr>
        <w:t>Convolutional neural network</w:t>
      </w:r>
      <w:bookmarkEnd w:id="270"/>
      <w:bookmarkEnd w:id="271"/>
      <w:r w:rsidR="00A72185" w:rsidRPr="00D1736D">
        <w:rPr>
          <w:rFonts w:asciiTheme="minorHAnsi" w:hAnsiTheme="minorHAnsi" w:cstheme="minorHAnsi"/>
        </w:rPr>
        <w:t>s</w:t>
      </w:r>
      <w:bookmarkEnd w:id="272"/>
    </w:p>
    <w:p w14:paraId="5A4C5161" w14:textId="77777777" w:rsidR="00D56C73" w:rsidRPr="00D1736D" w:rsidRDefault="00D56C73" w:rsidP="001D18A7">
      <w:pPr>
        <w:autoSpaceDE w:val="0"/>
        <w:autoSpaceDN w:val="0"/>
        <w:bidi w:val="0"/>
        <w:adjustRightInd w:val="0"/>
        <w:spacing w:after="0" w:line="276" w:lineRule="auto"/>
        <w:rPr>
          <w:rFonts w:cstheme="minorHAnsi"/>
          <w:sz w:val="24"/>
          <w:szCs w:val="24"/>
        </w:rPr>
      </w:pPr>
    </w:p>
    <w:p w14:paraId="7DCB4F84" w14:textId="73221071" w:rsidR="00F87FB7" w:rsidRPr="00D1736D" w:rsidRDefault="008D5D06" w:rsidP="001D18A7">
      <w:pPr>
        <w:pStyle w:val="Heading2"/>
        <w:bidi w:val="0"/>
        <w:spacing w:line="276" w:lineRule="auto"/>
        <w:rPr>
          <w:rFonts w:asciiTheme="minorHAnsi" w:eastAsia="Century" w:hAnsiTheme="minorHAnsi" w:cstheme="minorHAnsi"/>
          <w:rtl/>
        </w:rPr>
      </w:pPr>
      <w:bookmarkStart w:id="273" w:name="_Toc14857528"/>
      <w:bookmarkStart w:id="274" w:name="_Toc14857774"/>
      <w:bookmarkStart w:id="275" w:name="_Toc19806685"/>
      <w:r w:rsidRPr="00D1736D">
        <w:rPr>
          <w:rFonts w:asciiTheme="minorHAnsi" w:eastAsia="Century" w:hAnsiTheme="minorHAnsi" w:cstheme="minorHAnsi"/>
          <w:lang w:bidi="en-US"/>
        </w:rPr>
        <w:t xml:space="preserve">2.3.1 </w:t>
      </w:r>
      <w:r w:rsidR="00F87FB7" w:rsidRPr="00D1736D">
        <w:rPr>
          <w:rFonts w:asciiTheme="minorHAnsi" w:eastAsia="Century" w:hAnsiTheme="minorHAnsi" w:cstheme="minorHAnsi"/>
          <w:lang w:bidi="en-US"/>
        </w:rPr>
        <w:t>Motivation</w:t>
      </w:r>
      <w:bookmarkEnd w:id="273"/>
      <w:bookmarkEnd w:id="274"/>
      <w:bookmarkEnd w:id="275"/>
    </w:p>
    <w:p w14:paraId="74BAC40C" w14:textId="77777777" w:rsidR="00F87FB7" w:rsidRPr="00D1736D" w:rsidRDefault="00F87FB7" w:rsidP="001D18A7">
      <w:pPr>
        <w:autoSpaceDE w:val="0"/>
        <w:autoSpaceDN w:val="0"/>
        <w:bidi w:val="0"/>
        <w:adjustRightInd w:val="0"/>
        <w:spacing w:after="0" w:line="276" w:lineRule="auto"/>
        <w:rPr>
          <w:rFonts w:eastAsia="Century" w:cstheme="minorHAnsi"/>
          <w:sz w:val="23"/>
          <w:szCs w:val="23"/>
          <w:lang w:bidi="en-US"/>
        </w:rPr>
      </w:pPr>
    </w:p>
    <w:p w14:paraId="48DEEBE6" w14:textId="6406275B" w:rsidR="00BF1501" w:rsidRPr="00D1736D" w:rsidRDefault="005F1B75" w:rsidP="00E637DA">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lang w:bidi="en-US"/>
        </w:rPr>
        <w:t>Convolutional Neural Networks (CNN)</w:t>
      </w:r>
      <w:r w:rsidR="00950CBD" w:rsidRPr="00D1736D">
        <w:rPr>
          <w:rFonts w:eastAsia="Century" w:cstheme="minorHAnsi"/>
          <w:sz w:val="23"/>
          <w:szCs w:val="23"/>
          <w:lang w:bidi="en-US"/>
        </w:rPr>
        <w:t>, also known as convnets</w:t>
      </w:r>
      <w:r w:rsidRPr="00D1736D">
        <w:rPr>
          <w:rFonts w:eastAsia="Century" w:cstheme="minorHAnsi"/>
          <w:sz w:val="23"/>
          <w:szCs w:val="23"/>
          <w:lang w:bidi="en-US"/>
        </w:rPr>
        <w:t>, are a specialized kind of</w:t>
      </w:r>
      <w:r w:rsidR="0023404D" w:rsidRPr="00D1736D">
        <w:rPr>
          <w:rFonts w:eastAsia="Century" w:cstheme="minorHAnsi"/>
          <w:sz w:val="23"/>
          <w:szCs w:val="23"/>
          <w:lang w:bidi="en-US"/>
        </w:rPr>
        <w:t xml:space="preserve"> artificial</w:t>
      </w:r>
      <w:r w:rsidRPr="00D1736D">
        <w:rPr>
          <w:rFonts w:eastAsia="Century" w:cstheme="minorHAnsi"/>
          <w:sz w:val="23"/>
          <w:szCs w:val="23"/>
          <w:lang w:bidi="en-US"/>
        </w:rPr>
        <w:t xml:space="preserve"> neural network for processing data that has a known grid-like topology</w:t>
      </w:r>
      <w:r w:rsidR="004B3F3D" w:rsidRPr="00D1736D">
        <w:rPr>
          <w:rFonts w:eastAsia="Century" w:cstheme="minorHAnsi"/>
          <w:sz w:val="23"/>
          <w:szCs w:val="23"/>
          <w:lang w:bidi="en-US"/>
        </w:rPr>
        <w:t xml:space="preserve"> </w:t>
      </w:r>
      <w:r w:rsidR="004B3F3D"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Goodfellow","given":"Ian","non-dropping-particle":"","parse-names":false,"suffix":""},{"dropping-particle":"","family":"Bengio","given":"Yoshua","non-dropping-particle":"","parse-names":false,"suffix":""},{"dropping-particle":"","family":"Courville","given":"Aaron","non-dropping-particle":"","parse-names":false,"suffix":""}],"id":"ITEM-1","issued":{"date-parts":[["2016"]]},"note":"\\url{http://www.deeplearningbook.org}","publisher":"MIT Press","title":"Deep Learning","type":"book"},"uris":["http://www.mendeley.com/documents/?uuid=45a5bf74-77d6-4a0e-a94e-7616e1ca0c45"]}],"mendeley":{"formattedCitation":"(Goodfellow et al., 2016)","plainTextFormattedCitation":"(Goodfellow et al., 2016)","previouslyFormattedCitation":"(Goodfellow et al., 2016)"},"properties":{"noteIndex":0},"schema":"https://github.com/citation-style-language/schema/raw/master/csl-citation.json"}</w:instrText>
      </w:r>
      <w:r w:rsidR="004B3F3D"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(Goodfellow et al., 2016)</w:t>
      </w:r>
      <w:r w:rsidR="004B3F3D" w:rsidRPr="00D1736D">
        <w:rPr>
          <w:rFonts w:eastAsia="Century" w:cstheme="minorHAnsi"/>
          <w:sz w:val="23"/>
          <w:szCs w:val="23"/>
          <w:lang w:bidi="en-US"/>
        </w:rPr>
        <w:fldChar w:fldCharType="end"/>
      </w:r>
      <w:r w:rsidRPr="00D1736D">
        <w:rPr>
          <w:rFonts w:eastAsia="Century" w:cstheme="minorHAnsi"/>
          <w:sz w:val="23"/>
          <w:szCs w:val="23"/>
          <w:lang w:bidi="en-US"/>
        </w:rPr>
        <w:t>.</w:t>
      </w:r>
      <w:r w:rsidR="00D03DBC">
        <w:rPr>
          <w:rFonts w:eastAsia="Century" w:cstheme="minorHAnsi"/>
          <w:sz w:val="23"/>
          <w:szCs w:val="23"/>
          <w:lang w:bidi="en-US"/>
        </w:rPr>
        <w:t xml:space="preserve"> </w:t>
      </w:r>
      <w:r w:rsidR="00624686" w:rsidRPr="00D1736D">
        <w:rPr>
          <w:rFonts w:eastAsia="Century" w:cstheme="minorHAnsi"/>
          <w:sz w:val="23"/>
          <w:szCs w:val="23"/>
          <w:lang w:bidi="en-US"/>
        </w:rPr>
        <w:t xml:space="preserve">The name convolutional neural network </w:t>
      </w:r>
      <w:r w:rsidR="00A72185" w:rsidRPr="00D1736D">
        <w:rPr>
          <w:rFonts w:eastAsia="Century" w:cstheme="minorHAnsi"/>
          <w:sz w:val="23"/>
          <w:szCs w:val="23"/>
          <w:lang w:bidi="en-US"/>
        </w:rPr>
        <w:t xml:space="preserve">comes from the </w:t>
      </w:r>
      <w:r w:rsidR="00624686" w:rsidRPr="00D1736D">
        <w:rPr>
          <w:rFonts w:eastAsia="Century" w:cstheme="minorHAnsi"/>
          <w:sz w:val="23"/>
          <w:szCs w:val="23"/>
          <w:lang w:bidi="en-US"/>
        </w:rPr>
        <w:t xml:space="preserve">mathematical operation </w:t>
      </w:r>
      <w:r w:rsidR="00A72185" w:rsidRPr="00D1736D">
        <w:rPr>
          <w:rFonts w:eastAsia="Century" w:cstheme="minorHAnsi"/>
          <w:sz w:val="23"/>
          <w:szCs w:val="23"/>
          <w:lang w:bidi="en-US"/>
        </w:rPr>
        <w:t>the network executes</w:t>
      </w:r>
      <w:r w:rsidR="00624686" w:rsidRPr="00D1736D">
        <w:rPr>
          <w:rFonts w:eastAsia="Century" w:cstheme="minorHAnsi"/>
          <w:sz w:val="23"/>
          <w:szCs w:val="23"/>
          <w:lang w:bidi="en-US"/>
        </w:rPr>
        <w:t>. Convolution is a specialized kind of linear operation</w:t>
      </w:r>
      <w:r w:rsidR="00A969FE" w:rsidRPr="00D1736D">
        <w:rPr>
          <w:rFonts w:eastAsia="Century" w:cstheme="minorHAnsi"/>
          <w:sz w:val="23"/>
          <w:szCs w:val="23"/>
          <w:lang w:bidi="en-US"/>
        </w:rPr>
        <w:t xml:space="preserve"> </w:t>
      </w:r>
      <w:r w:rsidR="00F94D52" w:rsidRPr="00D1736D">
        <w:rPr>
          <w:rFonts w:eastAsia="Century" w:cstheme="minorHAnsi"/>
          <w:sz w:val="23"/>
          <w:szCs w:val="23"/>
          <w:lang w:bidi="en-US"/>
        </w:rPr>
        <w:t>appl</w:t>
      </w:r>
      <w:r w:rsidR="00A72185" w:rsidRPr="00D1736D">
        <w:rPr>
          <w:rFonts w:eastAsia="Century" w:cstheme="minorHAnsi"/>
          <w:sz w:val="23"/>
          <w:szCs w:val="23"/>
          <w:lang w:bidi="en-US"/>
        </w:rPr>
        <w:t>ied</w:t>
      </w:r>
      <w:r w:rsidR="00F94D52" w:rsidRPr="00D1736D">
        <w:rPr>
          <w:rFonts w:eastAsia="Century" w:cstheme="minorHAnsi"/>
          <w:sz w:val="23"/>
          <w:szCs w:val="23"/>
          <w:lang w:bidi="en-US"/>
        </w:rPr>
        <w:t xml:space="preserve"> </w:t>
      </w:r>
      <w:r w:rsidR="00A969FE" w:rsidRPr="00D1736D">
        <w:rPr>
          <w:rFonts w:eastAsia="Century" w:cstheme="minorHAnsi"/>
          <w:sz w:val="23"/>
          <w:szCs w:val="23"/>
          <w:lang w:bidi="en-US"/>
        </w:rPr>
        <w:t>on two functions that produce a third function that expresses how the shape of one is modified by the other</w:t>
      </w:r>
      <w:r w:rsidR="00FC08BD" w:rsidRPr="00D1736D">
        <w:rPr>
          <w:rFonts w:eastAsia="Century" w:cstheme="minorHAnsi"/>
          <w:sz w:val="23"/>
          <w:szCs w:val="23"/>
          <w:lang w:bidi="en-US"/>
        </w:rPr>
        <w:t xml:space="preserve"> </w:t>
      </w:r>
      <w:r w:rsidR="00FC08BD"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Kim","given":"Sung","non-dropping-particle":"","parse-names":false,"suffix":""},{"dropping-particle":"","family":"Casper","given":"Riley","non-dropping-particle":"","parse-names":false,"suffix":""}],"container-title":"University of Washington","id":"ITEM-1","issued":{"date-parts":[["2013"]]},"page":"1-20","title":"Applications of convolution in image processing with MATLAB","type":"article-journal"},"uris":["http://www.mendeley.com/documents/?uuid=5dc12b31-dc0a-4884-94c9-18ba3c4ec6fb"]}],"mendeley":{"formattedCitation":"(Kim &amp; Casper, 2013)","plainTextFormattedCitation":"(Kim &amp; Casper, 2013)","previouslyFormattedCitation":"(Kim &amp; Casper, 2013)"},"properties":{"noteIndex":0},"schema":"https://github.com/citation-style-language/schema/raw/master/csl-citation.json"}</w:instrText>
      </w:r>
      <w:r w:rsidR="00FC08BD"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(Kim &amp; Casper, 2013)</w:t>
      </w:r>
      <w:r w:rsidR="00FC08BD" w:rsidRPr="00D1736D">
        <w:rPr>
          <w:rFonts w:eastAsia="Century" w:cstheme="minorHAnsi"/>
          <w:sz w:val="23"/>
          <w:szCs w:val="23"/>
          <w:lang w:bidi="en-US"/>
        </w:rPr>
        <w:fldChar w:fldCharType="end"/>
      </w:r>
      <w:r w:rsidR="00A969FE" w:rsidRPr="00D1736D">
        <w:rPr>
          <w:rFonts w:eastAsia="Century" w:cstheme="minorHAnsi"/>
          <w:sz w:val="23"/>
          <w:szCs w:val="23"/>
          <w:lang w:bidi="en-US"/>
        </w:rPr>
        <w:t xml:space="preserve">. </w:t>
      </w:r>
      <w:r w:rsidR="00F94D52" w:rsidRPr="00D1736D">
        <w:rPr>
          <w:rFonts w:eastAsia="Century" w:cstheme="minorHAnsi"/>
          <w:sz w:val="23"/>
          <w:szCs w:val="23"/>
        </w:rPr>
        <w:t xml:space="preserve">In general, convolution </w:t>
      </w:r>
      <w:r w:rsidR="00A72185" w:rsidRPr="00D1736D">
        <w:rPr>
          <w:rFonts w:eastAsia="Century" w:cstheme="minorHAnsi"/>
          <w:sz w:val="23"/>
          <w:szCs w:val="23"/>
        </w:rPr>
        <w:t xml:space="preserve">is </w:t>
      </w:r>
      <w:r w:rsidR="00F94D52" w:rsidRPr="00D1736D">
        <w:rPr>
          <w:rFonts w:eastAsia="Century" w:cstheme="minorHAnsi"/>
          <w:sz w:val="23"/>
          <w:szCs w:val="23"/>
          <w:lang w:bidi="en-US"/>
        </w:rPr>
        <w:t>used to apply filters to signals</w:t>
      </w:r>
      <w:r w:rsidR="0081184D">
        <w:rPr>
          <w:rFonts w:eastAsia="Century" w:cstheme="minorHAnsi"/>
          <w:sz w:val="23"/>
          <w:szCs w:val="23"/>
          <w:lang w:bidi="en-US"/>
        </w:rPr>
        <w:t xml:space="preserve"> </w:t>
      </w:r>
      <w:r w:rsidR="0081184D">
        <w:rPr>
          <w:rFonts w:eastAsia="Century" w:cstheme="minorHAnsi"/>
          <w:sz w:val="23"/>
          <w:szCs w:val="23"/>
          <w:lang w:bidi="en-US"/>
        </w:rPr>
        <w:fldChar w:fldCharType="begin" w:fldLock="1"/>
      </w:r>
      <w:r w:rsidR="001B1F0A">
        <w:rPr>
          <w:rFonts w:eastAsia="Century" w:cstheme="minorHAnsi"/>
          <w:sz w:val="23"/>
          <w:szCs w:val="23"/>
          <w:lang w:bidi="en-US"/>
        </w:rPr>
        <w:instrText>ADDIN CSL_CITATION {"citationItems":[{"id":"ITEM-1","itemData":{"author":[{"dropping-particle":"","family":"Burrus","given":"C Sidney","non-dropping-particle":"","parse-names":false,"suffix":""},{"dropping-particle":"","family":"Parks","given":"T W","non-dropping-particle":"","parse-names":false,"suffix":""}],"id":"ITEM-1","issued":{"date-parts":[["1985"]]},"publisher":"Citeseer","title":"and Convolution Algorithms","type":"book"},"uris":["http://www.mendeley.com/documents/?uuid=99048f4c-288b-42df-8e0f-e430951534e9"]}],"mendeley":{"formattedCitation":"(Burrus &amp; Parks, 1985)","plainTextFormattedCitation":"(Burrus &amp; Parks, 1985)","previouslyFormattedCitation":"(Burrus &amp; Parks, 1985)"},"properties":{"noteIndex":0},"schema":"https://github.com/citation-style-language/schema/raw/master/csl-citation.json"}</w:instrText>
      </w:r>
      <w:r w:rsidR="0081184D">
        <w:rPr>
          <w:rFonts w:eastAsia="Century" w:cstheme="minorHAnsi"/>
          <w:sz w:val="23"/>
          <w:szCs w:val="23"/>
          <w:lang w:bidi="en-US"/>
        </w:rPr>
        <w:fldChar w:fldCharType="separate"/>
      </w:r>
      <w:r w:rsidR="0081184D" w:rsidRPr="0081184D">
        <w:rPr>
          <w:rFonts w:eastAsia="Century" w:cstheme="minorHAnsi"/>
          <w:noProof/>
          <w:sz w:val="23"/>
          <w:szCs w:val="23"/>
          <w:lang w:bidi="en-US"/>
        </w:rPr>
        <w:t>(Burrus &amp; Parks, 1985)</w:t>
      </w:r>
      <w:r w:rsidR="0081184D">
        <w:rPr>
          <w:rFonts w:eastAsia="Century" w:cstheme="minorHAnsi"/>
          <w:sz w:val="23"/>
          <w:szCs w:val="23"/>
          <w:lang w:bidi="en-US"/>
        </w:rPr>
        <w:fldChar w:fldCharType="end"/>
      </w:r>
      <w:r w:rsidR="00F94D52" w:rsidRPr="00D1736D">
        <w:rPr>
          <w:rFonts w:eastAsia="Century" w:cstheme="minorHAnsi"/>
          <w:sz w:val="23"/>
          <w:szCs w:val="23"/>
          <w:lang w:bidi="en-US"/>
        </w:rPr>
        <w:t xml:space="preserve">, to perform functions such as extracting edges </w:t>
      </w:r>
      <w:r w:rsidR="0081184D">
        <w:rPr>
          <w:rFonts w:eastAsia="Century" w:cstheme="minorHAnsi"/>
          <w:sz w:val="23"/>
          <w:szCs w:val="23"/>
          <w:lang w:bidi="en-US"/>
        </w:rPr>
        <w:fldChar w:fldCharType="begin" w:fldLock="1"/>
      </w:r>
      <w:r w:rsidR="0081184D">
        <w:rPr>
          <w:rFonts w:eastAsia="Century" w:cstheme="minorHAnsi"/>
          <w:sz w:val="23"/>
          <w:szCs w:val="23"/>
          <w:lang w:bidi="en-US"/>
        </w:rPr>
        <w:instrText>ADDIN CSL_CITATION {"citationItems":[{"id":"ITEM-1","itemData":{"author":[{"dropping-particle":"","family":"Rawat","given":"Waseem","non-dropping-particle":"","parse-names":false,"suffix":""},{"dropping-particle":"","family":"Wang","given":"Zenghui","non-dropping-particle":"","parse-names":false,"suffix":""}],"container-title":"Neural computation","id":"ITEM-1","issue":"9","issued":{"date-parts":[["2017"]]},"page":"2352-2449","publisher":"MIT Press","title":"Deep convolutional neural networks for image classification: A comprehensive review","type":"article-journal","volume":"29"},"uris":["http://www.mendeley.com/documents/?uuid=1d56ce23-565a-4501-9d38-e80db9c5a917"]}],"mendeley":{"formattedCitation":"(Rawat &amp; Wang, 2017)","plainTextFormattedCitation":"(Rawat &amp; Wang, 2017)","previouslyFormattedCitation":"(Rawat &amp; Wang, 2017)"},"properties":{"noteIndex":0},"schema":"https://github.com/citation-style-language/schema/raw/master/csl-citation.json"}</w:instrText>
      </w:r>
      <w:r w:rsidR="0081184D">
        <w:rPr>
          <w:rFonts w:eastAsia="Century" w:cstheme="minorHAnsi"/>
          <w:sz w:val="23"/>
          <w:szCs w:val="23"/>
          <w:lang w:bidi="en-US"/>
        </w:rPr>
        <w:fldChar w:fldCharType="separate"/>
      </w:r>
      <w:r w:rsidR="0081184D" w:rsidRPr="0081184D">
        <w:rPr>
          <w:rFonts w:eastAsia="Century" w:cstheme="minorHAnsi"/>
          <w:noProof/>
          <w:sz w:val="23"/>
          <w:szCs w:val="23"/>
          <w:lang w:bidi="en-US"/>
        </w:rPr>
        <w:t>(Rawat &amp; Wang, 2017)</w:t>
      </w:r>
      <w:r w:rsidR="0081184D">
        <w:rPr>
          <w:rFonts w:eastAsia="Century" w:cstheme="minorHAnsi"/>
          <w:sz w:val="23"/>
          <w:szCs w:val="23"/>
          <w:lang w:bidi="en-US"/>
        </w:rPr>
        <w:fldChar w:fldCharType="end"/>
      </w:r>
      <w:r w:rsidR="0081184D">
        <w:rPr>
          <w:rFonts w:eastAsia="Century" w:cstheme="minorHAnsi"/>
          <w:sz w:val="23"/>
          <w:szCs w:val="23"/>
          <w:lang w:bidi="en-US"/>
        </w:rPr>
        <w:t xml:space="preserve"> </w:t>
      </w:r>
      <w:r w:rsidR="00F94D52" w:rsidRPr="00D1736D">
        <w:rPr>
          <w:rFonts w:eastAsia="Century" w:cstheme="minorHAnsi"/>
          <w:sz w:val="23"/>
          <w:szCs w:val="23"/>
          <w:lang w:bidi="en-US"/>
        </w:rPr>
        <w:t>and reducing unwanted nois</w:t>
      </w:r>
      <w:r w:rsidR="0081184D">
        <w:rPr>
          <w:rFonts w:eastAsia="Century" w:cstheme="minorHAnsi"/>
          <w:sz w:val="23"/>
          <w:szCs w:val="23"/>
          <w:lang w:bidi="en-US"/>
        </w:rPr>
        <w:t xml:space="preserve">e </w:t>
      </w:r>
      <w:r w:rsidR="0081184D">
        <w:rPr>
          <w:rFonts w:eastAsia="Century" w:cstheme="minorHAnsi"/>
          <w:sz w:val="23"/>
          <w:szCs w:val="23"/>
          <w:lang w:bidi="en-US"/>
        </w:rPr>
        <w:fldChar w:fldCharType="begin" w:fldLock="1"/>
      </w:r>
      <w:r w:rsidR="0081184D">
        <w:rPr>
          <w:rFonts w:eastAsia="Century" w:cstheme="minorHAnsi"/>
          <w:sz w:val="23"/>
          <w:szCs w:val="23"/>
          <w:lang w:bidi="en-US"/>
        </w:rPr>
        <w:instrText>ADDIN CSL_CITATION {"citationItems":[{"id":"ITEM-1","itemData":{"author":[{"dropping-particle":"","family":"Gustafsson","given":"Harald","non-dropping-particle":"","parse-names":false,"suffix":""},{"dropping-particle":"","family":"Claesson","given":"Ingvar","non-dropping-particle":"","parse-names":false,"suffix":""},{"dropping-particle":"","family":"Nordholm","given":"Sven","non-dropping-particle":"","parse-names":false,"suffix":""}],"id":"ITEM-1","issued":{"date-parts":[["2001"]]},"note":"US Patent 6,175,602","publisher":"Google Patents","title":"Signal noise reduction by spectral subtraction using linear convolution and casual filtering","type":"article"},"uris":["http://www.mendeley.com/documents/?uuid=e3785563-669e-4783-8d81-31e33986d202"]}],"mendeley":{"formattedCitation":"(Gustafsson, Claesson, &amp; Nordholm, 2001)","plainTextFormattedCitation":"(Gustafsson, Claesson, &amp; Nordholm, 2001)","previouslyFormattedCitation":"(Gustafsson, Claesson, &amp; Nordholm, 2001)"},"properties":{"noteIndex":0},"schema":"https://github.com/citation-style-language/schema/raw/master/csl-citation.json"}</w:instrText>
      </w:r>
      <w:r w:rsidR="0081184D">
        <w:rPr>
          <w:rFonts w:eastAsia="Century" w:cstheme="minorHAnsi"/>
          <w:sz w:val="23"/>
          <w:szCs w:val="23"/>
          <w:lang w:bidi="en-US"/>
        </w:rPr>
        <w:fldChar w:fldCharType="separate"/>
      </w:r>
      <w:r w:rsidR="0081184D" w:rsidRPr="0081184D">
        <w:rPr>
          <w:rFonts w:eastAsia="Century" w:cstheme="minorHAnsi"/>
          <w:noProof/>
          <w:sz w:val="23"/>
          <w:szCs w:val="23"/>
          <w:lang w:bidi="en-US"/>
        </w:rPr>
        <w:t>(Gustafsson, Claesson, &amp; Nordholm, 2001)</w:t>
      </w:r>
      <w:r w:rsidR="0081184D">
        <w:rPr>
          <w:rFonts w:eastAsia="Century" w:cstheme="minorHAnsi"/>
          <w:sz w:val="23"/>
          <w:szCs w:val="23"/>
          <w:lang w:bidi="en-US"/>
        </w:rPr>
        <w:fldChar w:fldCharType="end"/>
      </w:r>
      <w:r w:rsidR="00F94D52" w:rsidRPr="00D1736D">
        <w:rPr>
          <w:rFonts w:eastAsia="Century" w:cstheme="minorHAnsi"/>
          <w:sz w:val="23"/>
          <w:szCs w:val="23"/>
        </w:rPr>
        <w:t>.</w:t>
      </w:r>
      <w:r w:rsidR="001F6A15">
        <w:rPr>
          <w:rFonts w:eastAsia="Century" w:cstheme="minorHAnsi"/>
          <w:sz w:val="23"/>
          <w:szCs w:val="23"/>
        </w:rPr>
        <w:t xml:space="preserve"> In the context of NN convolution term is used to describe a spatially repetitive local filtering, where not all of convolution characteristics are pressed.</w:t>
      </w:r>
      <w:r w:rsidR="00D03DBC">
        <w:rPr>
          <w:rFonts w:eastAsia="Century" w:cstheme="minorHAnsi"/>
          <w:sz w:val="23"/>
          <w:szCs w:val="23"/>
        </w:rPr>
        <w:t xml:space="preserve"> </w:t>
      </w:r>
      <w:r w:rsidR="006453EE" w:rsidRPr="00BC4EB7">
        <w:rPr>
          <w:rFonts w:eastAsia="Century" w:cstheme="minorHAnsi"/>
          <w:sz w:val="23"/>
          <w:szCs w:val="23"/>
        </w:rPr>
        <w:t>CNN commonly applied to ana</w:t>
      </w:r>
      <w:r w:rsidR="006453EE" w:rsidRPr="00BC4EB7">
        <w:rPr>
          <w:rFonts w:cstheme="minorHAnsi"/>
          <w:color w:val="222222"/>
          <w:sz w:val="21"/>
          <w:szCs w:val="21"/>
          <w:shd w:val="clear" w:color="auto" w:fill="FFFFFF"/>
        </w:rPr>
        <w:t>lyzing image</w:t>
      </w:r>
      <w:r w:rsidR="006453EE" w:rsidRPr="00BC4EB7">
        <w:rPr>
          <w:rFonts w:eastAsia="Century" w:cstheme="minorHAnsi"/>
          <w:sz w:val="23"/>
          <w:szCs w:val="23"/>
          <w:lang w:bidi="en-US"/>
        </w:rPr>
        <w:t>s</w:t>
      </w:r>
      <w:r w:rsidR="00F87FB7" w:rsidRPr="00BC4EB7">
        <w:rPr>
          <w:rFonts w:eastAsia="Century" w:cstheme="minorHAnsi"/>
          <w:sz w:val="23"/>
          <w:szCs w:val="23"/>
          <w:lang w:bidi="en-US"/>
        </w:rPr>
        <w:t xml:space="preserve"> for classification</w:t>
      </w:r>
      <w:r w:rsidR="00F94D52" w:rsidRPr="00BC4EB7">
        <w:rPr>
          <w:rFonts w:eastAsia="Century" w:cstheme="minorHAnsi"/>
          <w:sz w:val="23"/>
          <w:szCs w:val="23"/>
          <w:lang w:bidi="en-US"/>
        </w:rPr>
        <w:t>,</w:t>
      </w:r>
      <w:r w:rsidR="00F87FB7" w:rsidRPr="00BC4EB7">
        <w:rPr>
          <w:rFonts w:eastAsia="Century" w:cstheme="minorHAnsi"/>
          <w:sz w:val="23"/>
          <w:szCs w:val="23"/>
          <w:lang w:bidi="en-US"/>
        </w:rPr>
        <w:t xml:space="preserve"> the task of taking an input image and outputting a class</w:t>
      </w:r>
      <w:r w:rsidR="00901858" w:rsidRPr="00BC4EB7">
        <w:rPr>
          <w:rFonts w:eastAsia="Century" w:cstheme="minorHAnsi"/>
          <w:sz w:val="23"/>
          <w:szCs w:val="23"/>
          <w:lang w:bidi="en-US"/>
        </w:rPr>
        <w:t xml:space="preserve"> </w:t>
      </w:r>
      <w:r w:rsidR="00901858" w:rsidRPr="00906472">
        <w:rPr>
          <w:rFonts w:eastAsia="Century" w:cstheme="minorHAnsi"/>
          <w:sz w:val="23"/>
          <w:szCs w:val="23"/>
          <w:lang w:bidi="en-US"/>
        </w:rPr>
        <w:fldChar w:fldCharType="begin" w:fldLock="1"/>
      </w:r>
      <w:r w:rsidR="00D1736D" w:rsidRPr="00BC4EB7">
        <w:rPr>
          <w:rFonts w:eastAsia="Century" w:cstheme="minorHAnsi"/>
          <w:sz w:val="23"/>
          <w:szCs w:val="23"/>
          <w:lang w:bidi="en-US"/>
        </w:rPr>
        <w:instrText>ADDIN CSL_CITATION {"citationItems":[{"id":"ITEM-1","itemData":{"author":[{"dropping-particle":"","family":"Wang","given":"Jiang","non-dropping-particle":"","parse-names":false,"suffix":""},{"dropping-particle":"","family":"Yang","given":"Yi","non-dropping-particle":"","parse-names":false,"suffix":""},{"dropping-particle":"","family":"Mao","given":"Junhua","non-dropping-particle":"","parse-names":false,"suffix":""},{"dropping-particle":"","family":"Huang","given":"Zhiheng","non-dropping-particle":"","parse-names":false,"suffix":""},{"dropping-particle":"","family":"Huang","given":"Chang","non-dropping-particle":"","parse-names":false,"suffix":""},{"dropping-particle":"","family":"Xu","given":"Wei","non-dropping-particle":"","parse-names":false,"suffix":""}],"container-title":"Proceedings of the IEEE conference on computer vision and pattern recognition","id":"ITEM-1","issued":{"date-parts":[["2016"]]},"page":"2285-2294","title":"Cnn-rnn: A unified framework for multi-label image classification","type":"paper-conference"},"uris":["http://www.mendeley.com/documents/?uuid=29c4309d-33f0-4543-9ae4-49b5478947f6"]}],"mendeley":{"formattedCitation":"(J. Wang et al., 2016)","plainTextFormattedCitation":"(J. Wang et al., 2016)","previouslyFormattedCitation":"(J. Wang et al., 2016)"},"properties":{"noteIndex":0},"schema":"https://github.com/citation-style-language/schema/raw/master/csl-citation.json"}</w:instrText>
      </w:r>
      <w:r w:rsidR="00901858" w:rsidRPr="00906472">
        <w:rPr>
          <w:rFonts w:eastAsia="Century" w:cstheme="minorHAnsi"/>
          <w:sz w:val="23"/>
          <w:szCs w:val="23"/>
          <w:lang w:bidi="en-US"/>
        </w:rPr>
        <w:fldChar w:fldCharType="separate"/>
      </w:r>
      <w:r w:rsidR="006538C1" w:rsidRPr="00BC4EB7">
        <w:rPr>
          <w:rFonts w:eastAsia="Century" w:cstheme="minorHAnsi"/>
          <w:noProof/>
          <w:sz w:val="23"/>
          <w:szCs w:val="23"/>
          <w:lang w:bidi="en-US"/>
        </w:rPr>
        <w:t>(</w:t>
      </w:r>
      <w:r w:rsidR="006538C1" w:rsidRPr="00E637DA">
        <w:rPr>
          <w:rFonts w:eastAsia="Century" w:cstheme="minorHAnsi"/>
          <w:noProof/>
          <w:sz w:val="23"/>
          <w:szCs w:val="23"/>
          <w:highlight w:val="yellow"/>
          <w:lang w:bidi="en-US"/>
          <w:rPrChange w:id="276" w:author="Yael Edan" w:date="2019-09-22T13:20:00Z">
            <w:rPr>
              <w:rFonts w:eastAsia="Century" w:cstheme="minorHAnsi"/>
              <w:noProof/>
              <w:sz w:val="23"/>
              <w:szCs w:val="23"/>
              <w:lang w:bidi="en-US"/>
            </w:rPr>
          </w:rPrChange>
        </w:rPr>
        <w:t>J.</w:t>
      </w:r>
      <w:r w:rsidR="006538C1" w:rsidRPr="00BC4EB7">
        <w:rPr>
          <w:rFonts w:eastAsia="Century" w:cstheme="minorHAnsi"/>
          <w:noProof/>
          <w:sz w:val="23"/>
          <w:szCs w:val="23"/>
          <w:lang w:bidi="en-US"/>
        </w:rPr>
        <w:t xml:space="preserve"> Wang et al., 2016)</w:t>
      </w:r>
      <w:r w:rsidR="00901858" w:rsidRPr="00906472">
        <w:rPr>
          <w:rFonts w:eastAsia="Century" w:cstheme="minorHAnsi"/>
          <w:sz w:val="23"/>
          <w:szCs w:val="23"/>
          <w:lang w:bidi="en-US"/>
        </w:rPr>
        <w:fldChar w:fldCharType="end"/>
      </w:r>
      <w:r w:rsidR="00F87FB7" w:rsidRPr="00BC4EB7">
        <w:rPr>
          <w:rFonts w:eastAsia="Century" w:cstheme="minorHAnsi"/>
          <w:sz w:val="23"/>
          <w:szCs w:val="23"/>
          <w:lang w:bidi="en-US"/>
        </w:rPr>
        <w:t>.</w:t>
      </w:r>
      <w:r w:rsidR="00E056A3" w:rsidRPr="00BC4EB7">
        <w:rPr>
          <w:rFonts w:eastAsia="Century" w:cstheme="minorHAnsi"/>
          <w:sz w:val="23"/>
          <w:szCs w:val="23"/>
          <w:lang w:bidi="en-US"/>
        </w:rPr>
        <w:t xml:space="preserve"> </w:t>
      </w:r>
      <w:r w:rsidR="00956E54" w:rsidRPr="00BC4EB7">
        <w:rPr>
          <w:rFonts w:eastAsia="Century" w:cstheme="minorHAnsi"/>
          <w:sz w:val="23"/>
          <w:szCs w:val="23"/>
          <w:lang w:bidi="en-US"/>
        </w:rPr>
        <w:t xml:space="preserve">Images typically contain </w:t>
      </w:r>
      <w:ins w:id="277" w:author="Yael Edan" w:date="2019-09-22T13:21:00Z">
        <w:r w:rsidR="00E637DA">
          <w:rPr>
            <w:rFonts w:eastAsia="Century" w:cstheme="minorHAnsi"/>
            <w:sz w:val="23"/>
            <w:szCs w:val="23"/>
            <w:lang w:bidi="en-US"/>
          </w:rPr>
          <w:t xml:space="preserve">a </w:t>
        </w:r>
      </w:ins>
      <w:r w:rsidR="00956E54" w:rsidRPr="00BC4EB7">
        <w:rPr>
          <w:rFonts w:eastAsia="Century" w:cstheme="minorHAnsi"/>
          <w:sz w:val="23"/>
          <w:szCs w:val="23"/>
          <w:lang w:bidi="en-US"/>
        </w:rPr>
        <w:t>large number of pixels</w:t>
      </w:r>
      <w:r w:rsidR="00956E54" w:rsidRPr="00BC4EB7">
        <w:rPr>
          <w:rFonts w:eastAsia="Century" w:cstheme="minorHAnsi"/>
          <w:sz w:val="23"/>
          <w:szCs w:val="23"/>
        </w:rPr>
        <w:t xml:space="preserve"> ordered in matrix </w:t>
      </w:r>
      <w:r w:rsidR="00810625" w:rsidRPr="00BC4EB7">
        <w:rPr>
          <w:rFonts w:eastAsia="Century" w:cstheme="minorHAnsi"/>
          <w:sz w:val="23"/>
          <w:szCs w:val="23"/>
        </w:rPr>
        <w:t>structure</w:t>
      </w:r>
      <w:r w:rsidR="00C63630" w:rsidRPr="00BC4EB7">
        <w:rPr>
          <w:rFonts w:eastAsia="Century" w:cstheme="minorHAnsi"/>
          <w:sz w:val="23"/>
          <w:szCs w:val="23"/>
        </w:rPr>
        <w:t xml:space="preserve"> where</w:t>
      </w:r>
      <w:r w:rsidR="00956E54" w:rsidRPr="00BC4EB7">
        <w:rPr>
          <w:rFonts w:eastAsia="Century" w:cstheme="minorHAnsi"/>
          <w:sz w:val="23"/>
          <w:szCs w:val="23"/>
        </w:rPr>
        <w:t xml:space="preserve"> each </w:t>
      </w:r>
      <w:r w:rsidR="00956E54" w:rsidRPr="00BC4EB7">
        <w:rPr>
          <w:rFonts w:eastAsia="Century" w:cstheme="minorHAnsi"/>
          <w:sz w:val="23"/>
          <w:szCs w:val="23"/>
          <w:lang w:bidi="en-US"/>
        </w:rPr>
        <w:t xml:space="preserve">pixel composed from </w:t>
      </w:r>
      <w:r w:rsidR="00350BED" w:rsidRPr="00BC4EB7">
        <w:rPr>
          <w:rFonts w:eastAsia="Century" w:cstheme="minorHAnsi"/>
          <w:sz w:val="23"/>
          <w:szCs w:val="23"/>
          <w:lang w:bidi="en-US"/>
        </w:rPr>
        <w:t>three</w:t>
      </w:r>
      <w:r w:rsidR="00956E54" w:rsidRPr="00BC4EB7">
        <w:rPr>
          <w:rFonts w:eastAsia="Century" w:cstheme="minorHAnsi"/>
          <w:sz w:val="23"/>
          <w:szCs w:val="23"/>
          <w:lang w:bidi="en-US"/>
        </w:rPr>
        <w:t xml:space="preserve"> layers of color</w:t>
      </w:r>
      <w:r w:rsidR="00810625" w:rsidRPr="00BC4EB7">
        <w:rPr>
          <w:rFonts w:eastAsia="Century" w:cstheme="minorHAnsi"/>
          <w:sz w:val="23"/>
          <w:szCs w:val="23"/>
          <w:lang w:bidi="en-US"/>
        </w:rPr>
        <w:t>s</w:t>
      </w:r>
      <w:r w:rsidR="00956E54" w:rsidRPr="00BC4EB7">
        <w:rPr>
          <w:rFonts w:eastAsia="Century" w:cstheme="minorHAnsi"/>
          <w:sz w:val="23"/>
          <w:szCs w:val="23"/>
          <w:lang w:bidi="en-US"/>
        </w:rPr>
        <w:t xml:space="preserve"> </w:t>
      </w:r>
      <w:r w:rsidR="00810625" w:rsidRPr="00BC4EB7">
        <w:rPr>
          <w:rFonts w:eastAsia="Century" w:cstheme="minorHAnsi"/>
          <w:sz w:val="23"/>
          <w:szCs w:val="23"/>
          <w:lang w:bidi="en-US"/>
        </w:rPr>
        <w:t>RGB</w:t>
      </w:r>
      <w:r w:rsidR="00C63630" w:rsidRPr="00BC4EB7">
        <w:rPr>
          <w:rFonts w:eastAsia="Century" w:cstheme="minorHAnsi"/>
          <w:sz w:val="23"/>
          <w:szCs w:val="23"/>
          <w:lang w:bidi="en-US"/>
        </w:rPr>
        <w:t>.</w:t>
      </w:r>
      <w:r w:rsidR="00C63630" w:rsidRPr="00BC4EB7">
        <w:rPr>
          <w:rFonts w:eastAsia="Century" w:cstheme="minorHAnsi"/>
          <w:sz w:val="23"/>
          <w:szCs w:val="23"/>
        </w:rPr>
        <w:t xml:space="preserve"> I</w:t>
      </w:r>
      <w:r w:rsidR="00956E54" w:rsidRPr="00BC4EB7">
        <w:rPr>
          <w:rFonts w:eastAsia="Century" w:cstheme="minorHAnsi"/>
          <w:sz w:val="23"/>
          <w:szCs w:val="23"/>
        </w:rPr>
        <w:t xml:space="preserve">n order to analyze image with </w:t>
      </w:r>
      <w:r w:rsidR="00810625" w:rsidRPr="00BC4EB7">
        <w:rPr>
          <w:rFonts w:eastAsia="Century" w:cstheme="minorHAnsi"/>
          <w:sz w:val="23"/>
          <w:szCs w:val="23"/>
          <w:lang w:bidi="en-US"/>
        </w:rPr>
        <w:t xml:space="preserve">traditional </w:t>
      </w:r>
      <w:r w:rsidR="00956E54" w:rsidRPr="00BC4EB7">
        <w:rPr>
          <w:rFonts w:eastAsia="Century" w:cstheme="minorHAnsi"/>
          <w:sz w:val="23"/>
          <w:szCs w:val="23"/>
        </w:rPr>
        <w:t>ANN</w:t>
      </w:r>
      <w:r w:rsidR="00810625" w:rsidRPr="00BC4EB7">
        <w:rPr>
          <w:rFonts w:eastAsia="Century" w:cstheme="minorHAnsi"/>
          <w:sz w:val="23"/>
          <w:szCs w:val="23"/>
        </w:rPr>
        <w:t xml:space="preserve">, </w:t>
      </w:r>
      <w:r w:rsidR="00A72185" w:rsidRPr="00BC4EB7">
        <w:rPr>
          <w:rFonts w:eastAsia="Century" w:cstheme="minorHAnsi"/>
          <w:sz w:val="23"/>
          <w:szCs w:val="23"/>
        </w:rPr>
        <w:t xml:space="preserve">the </w:t>
      </w:r>
      <w:r w:rsidR="00810625" w:rsidRPr="00BC4EB7">
        <w:rPr>
          <w:rFonts w:eastAsia="Century" w:cstheme="minorHAnsi"/>
          <w:sz w:val="23"/>
          <w:szCs w:val="23"/>
        </w:rPr>
        <w:t xml:space="preserve">image structure </w:t>
      </w:r>
      <w:r w:rsidR="00A72185" w:rsidRPr="00BC4EB7">
        <w:rPr>
          <w:rFonts w:eastAsia="Century" w:cstheme="minorHAnsi"/>
          <w:sz w:val="23"/>
          <w:szCs w:val="23"/>
        </w:rPr>
        <w:t>must</w:t>
      </w:r>
      <w:r w:rsidR="00810625" w:rsidRPr="00BC4EB7">
        <w:rPr>
          <w:rFonts w:eastAsia="Century" w:cstheme="minorHAnsi"/>
          <w:sz w:val="23"/>
          <w:szCs w:val="23"/>
        </w:rPr>
        <w:t xml:space="preserve"> be </w:t>
      </w:r>
      <w:r w:rsidR="00AD6620" w:rsidRPr="00BC4EB7">
        <w:rPr>
          <w:rFonts w:eastAsia="Century" w:cstheme="minorHAnsi"/>
          <w:sz w:val="23"/>
          <w:szCs w:val="23"/>
        </w:rPr>
        <w:t>reshaped.</w:t>
      </w:r>
      <w:r w:rsidR="00810625" w:rsidRPr="00BC4EB7">
        <w:rPr>
          <w:rFonts w:eastAsia="Century" w:cstheme="minorHAnsi"/>
          <w:sz w:val="23"/>
          <w:szCs w:val="23"/>
        </w:rPr>
        <w:t xml:space="preserve"> </w:t>
      </w:r>
      <w:r w:rsidR="00CB6529" w:rsidRPr="00BC4EB7">
        <w:rPr>
          <w:rFonts w:eastAsia="Century" w:cstheme="minorHAnsi"/>
          <w:sz w:val="23"/>
          <w:szCs w:val="23"/>
        </w:rPr>
        <w:t>T</w:t>
      </w:r>
      <w:r w:rsidR="00810625" w:rsidRPr="00BC4EB7">
        <w:rPr>
          <w:rFonts w:eastAsia="Century" w:cstheme="minorHAnsi"/>
          <w:sz w:val="23"/>
          <w:szCs w:val="23"/>
        </w:rPr>
        <w:t xml:space="preserve">he </w:t>
      </w:r>
      <w:r w:rsidR="00956E54" w:rsidRPr="00BC4EB7">
        <w:rPr>
          <w:rFonts w:eastAsia="Century" w:cstheme="minorHAnsi"/>
          <w:sz w:val="23"/>
          <w:szCs w:val="23"/>
        </w:rPr>
        <w:t xml:space="preserve">network will dense all the layers into </w:t>
      </w:r>
      <w:r w:rsidR="00350BED" w:rsidRPr="00BC4EB7">
        <w:rPr>
          <w:rFonts w:eastAsia="Century" w:cstheme="minorHAnsi"/>
          <w:sz w:val="23"/>
          <w:szCs w:val="23"/>
        </w:rPr>
        <w:t>one</w:t>
      </w:r>
      <w:r w:rsidR="00C63630" w:rsidRPr="00BC4EB7">
        <w:rPr>
          <w:rFonts w:eastAsia="Century" w:cstheme="minorHAnsi"/>
          <w:sz w:val="23"/>
          <w:szCs w:val="23"/>
        </w:rPr>
        <w:t>-dimension</w:t>
      </w:r>
      <w:r w:rsidR="00CB6529" w:rsidRPr="00BC4EB7">
        <w:rPr>
          <w:rFonts w:eastAsia="Century" w:cstheme="minorHAnsi"/>
          <w:sz w:val="23"/>
          <w:szCs w:val="23"/>
        </w:rPr>
        <w:t>, create a</w:t>
      </w:r>
      <w:r w:rsidR="00C63630" w:rsidRPr="00BC4EB7">
        <w:rPr>
          <w:rFonts w:eastAsia="Century" w:cstheme="minorHAnsi"/>
          <w:sz w:val="23"/>
          <w:szCs w:val="23"/>
        </w:rPr>
        <w:t xml:space="preserve"> large</w:t>
      </w:r>
      <w:r w:rsidR="00810625" w:rsidRPr="00BC4EB7">
        <w:rPr>
          <w:rFonts w:eastAsia="Century" w:cstheme="minorHAnsi"/>
          <w:sz w:val="23"/>
          <w:szCs w:val="23"/>
        </w:rPr>
        <w:t xml:space="preserve"> input vector</w:t>
      </w:r>
      <w:r w:rsidR="00CB6529" w:rsidRPr="00BC4EB7">
        <w:rPr>
          <w:rFonts w:eastAsia="Century" w:cstheme="minorHAnsi"/>
          <w:sz w:val="23"/>
          <w:szCs w:val="23"/>
        </w:rPr>
        <w:t xml:space="preserve"> that </w:t>
      </w:r>
      <w:r w:rsidR="00CB6529" w:rsidRPr="00BC4EB7">
        <w:rPr>
          <w:rFonts w:eastAsia="Century" w:cstheme="minorHAnsi"/>
          <w:sz w:val="23"/>
          <w:szCs w:val="23"/>
          <w:lang w:bidi="en-US"/>
        </w:rPr>
        <w:t>will require a strong computational power in order to solve th</w:t>
      </w:r>
      <w:r w:rsidR="00350BED" w:rsidRPr="00BC4EB7">
        <w:rPr>
          <w:rFonts w:eastAsia="Century" w:cstheme="minorHAnsi"/>
          <w:sz w:val="23"/>
          <w:szCs w:val="23"/>
          <w:lang w:bidi="en-US"/>
        </w:rPr>
        <w:t>e</w:t>
      </w:r>
      <w:r w:rsidR="00CB6529" w:rsidRPr="00BC4EB7">
        <w:rPr>
          <w:rFonts w:eastAsia="Century" w:cstheme="minorHAnsi"/>
          <w:sz w:val="23"/>
          <w:szCs w:val="23"/>
          <w:lang w:bidi="en-US"/>
        </w:rPr>
        <w:t xml:space="preserve"> task</w:t>
      </w:r>
      <w:r w:rsidR="00CB6529" w:rsidRPr="00BC4EB7">
        <w:rPr>
          <w:rFonts w:eastAsia="Century" w:cstheme="minorHAnsi"/>
          <w:sz w:val="23"/>
          <w:szCs w:val="23"/>
        </w:rPr>
        <w:t>.</w:t>
      </w:r>
      <w:r w:rsidR="00810625" w:rsidRPr="00BC4EB7">
        <w:rPr>
          <w:rFonts w:eastAsia="Century" w:cstheme="minorHAnsi"/>
          <w:sz w:val="23"/>
          <w:szCs w:val="23"/>
        </w:rPr>
        <w:t xml:space="preserve"> </w:t>
      </w:r>
      <w:r w:rsidR="00CB6529" w:rsidRPr="00BC4EB7">
        <w:rPr>
          <w:rFonts w:eastAsia="Century" w:cstheme="minorHAnsi"/>
          <w:sz w:val="23"/>
          <w:szCs w:val="23"/>
        </w:rPr>
        <w:t xml:space="preserve">In addition, by </w:t>
      </w:r>
      <w:r w:rsidR="00350BED" w:rsidRPr="00BC4EB7">
        <w:rPr>
          <w:rFonts w:eastAsia="Century" w:cstheme="minorHAnsi"/>
          <w:sz w:val="23"/>
          <w:szCs w:val="23"/>
        </w:rPr>
        <w:t>breaking</w:t>
      </w:r>
      <w:r w:rsidR="00CB6529" w:rsidRPr="00BC4EB7">
        <w:rPr>
          <w:rFonts w:eastAsia="Century" w:cstheme="minorHAnsi"/>
          <w:sz w:val="23"/>
          <w:szCs w:val="23"/>
        </w:rPr>
        <w:t xml:space="preserve"> the relation</w:t>
      </w:r>
      <w:r w:rsidR="00350BED" w:rsidRPr="00BC4EB7">
        <w:rPr>
          <w:rFonts w:eastAsia="Century" w:cstheme="minorHAnsi"/>
          <w:sz w:val="23"/>
          <w:szCs w:val="23"/>
        </w:rPr>
        <w:t>s</w:t>
      </w:r>
      <w:r w:rsidR="00CB6529" w:rsidRPr="00BC4EB7">
        <w:rPr>
          <w:rFonts w:eastAsia="Century" w:cstheme="minorHAnsi"/>
          <w:sz w:val="23"/>
          <w:szCs w:val="23"/>
        </w:rPr>
        <w:t xml:space="preserve"> between the layers a vital information </w:t>
      </w:r>
      <w:r w:rsidR="00350BED" w:rsidRPr="00BC4EB7">
        <w:rPr>
          <w:rFonts w:eastAsia="Century" w:cstheme="minorHAnsi"/>
          <w:sz w:val="23"/>
          <w:szCs w:val="23"/>
        </w:rPr>
        <w:t>about the</w:t>
      </w:r>
      <w:r w:rsidR="00810625" w:rsidRPr="00BC4EB7">
        <w:rPr>
          <w:rFonts w:eastAsia="Century" w:cstheme="minorHAnsi"/>
          <w:sz w:val="23"/>
          <w:szCs w:val="23"/>
        </w:rPr>
        <w:t xml:space="preserve"> </w:t>
      </w:r>
      <w:r w:rsidR="00CB6529" w:rsidRPr="00BC4EB7">
        <w:rPr>
          <w:rFonts w:eastAsia="Century" w:cstheme="minorHAnsi"/>
          <w:sz w:val="23"/>
          <w:szCs w:val="23"/>
        </w:rPr>
        <w:t xml:space="preserve">local features of the object </w:t>
      </w:r>
      <w:r w:rsidR="00A72185" w:rsidRPr="00BC4EB7">
        <w:rPr>
          <w:rFonts w:eastAsia="Century" w:cstheme="minorHAnsi"/>
          <w:sz w:val="23"/>
          <w:szCs w:val="23"/>
        </w:rPr>
        <w:t>is</w:t>
      </w:r>
      <w:r w:rsidR="00810625" w:rsidRPr="00BC4EB7">
        <w:rPr>
          <w:rFonts w:eastAsia="Century" w:cstheme="minorHAnsi"/>
          <w:sz w:val="23"/>
          <w:szCs w:val="23"/>
          <w:lang w:bidi="en-US"/>
        </w:rPr>
        <w:t xml:space="preserve"> </w:t>
      </w:r>
      <w:r w:rsidR="00CB6529" w:rsidRPr="00BC4EB7">
        <w:rPr>
          <w:rFonts w:eastAsia="Century" w:cstheme="minorHAnsi"/>
          <w:sz w:val="23"/>
          <w:szCs w:val="23"/>
          <w:lang w:bidi="en-US"/>
        </w:rPr>
        <w:t>lost</w:t>
      </w:r>
      <w:r w:rsidR="00350BED" w:rsidRPr="00BC4EB7">
        <w:rPr>
          <w:rFonts w:eastAsia="Century" w:cstheme="minorHAnsi"/>
          <w:sz w:val="23"/>
          <w:szCs w:val="23"/>
          <w:lang w:bidi="en-US"/>
        </w:rPr>
        <w:t>.</w:t>
      </w:r>
      <w:r w:rsidR="00BC4EB7">
        <w:rPr>
          <w:rFonts w:eastAsia="Century" w:cstheme="minorHAnsi"/>
          <w:sz w:val="23"/>
          <w:szCs w:val="23"/>
          <w:lang w:bidi="en-US"/>
        </w:rPr>
        <w:t xml:space="preserve">  </w:t>
      </w:r>
      <w:r w:rsidR="00F87FB7" w:rsidRPr="00D1736D">
        <w:rPr>
          <w:rFonts w:eastAsia="Century" w:cstheme="minorHAnsi"/>
          <w:sz w:val="23"/>
          <w:szCs w:val="23"/>
          <w:lang w:bidi="en-US"/>
        </w:rPr>
        <w:t>S</w:t>
      </w:r>
      <w:r w:rsidR="00222E46" w:rsidRPr="00D1736D">
        <w:rPr>
          <w:rFonts w:eastAsia="Century" w:cstheme="minorHAnsi"/>
          <w:sz w:val="23"/>
          <w:szCs w:val="23"/>
          <w:lang w:bidi="en-US"/>
        </w:rPr>
        <w:t xml:space="preserve">ince traditional ANN </w:t>
      </w:r>
      <w:r w:rsidR="00A72185" w:rsidRPr="00D1736D">
        <w:rPr>
          <w:rFonts w:eastAsia="Century" w:cstheme="minorHAnsi"/>
          <w:sz w:val="23"/>
          <w:szCs w:val="23"/>
          <w:lang w:bidi="en-US"/>
        </w:rPr>
        <w:t xml:space="preserve">is limited in </w:t>
      </w:r>
      <w:r w:rsidR="00222E46" w:rsidRPr="00D1736D">
        <w:rPr>
          <w:rFonts w:eastAsia="Century" w:cstheme="minorHAnsi"/>
          <w:sz w:val="23"/>
          <w:szCs w:val="23"/>
          <w:lang w:bidi="en-US"/>
        </w:rPr>
        <w:t>process</w:t>
      </w:r>
      <w:r w:rsidR="00A72185" w:rsidRPr="00D1736D">
        <w:rPr>
          <w:rFonts w:eastAsia="Century" w:cstheme="minorHAnsi"/>
          <w:sz w:val="23"/>
          <w:szCs w:val="23"/>
          <w:lang w:bidi="en-US"/>
        </w:rPr>
        <w:t>ing</w:t>
      </w:r>
      <w:r w:rsidR="00222E46" w:rsidRPr="00D1736D">
        <w:rPr>
          <w:rFonts w:eastAsia="Century" w:cstheme="minorHAnsi"/>
          <w:sz w:val="23"/>
          <w:szCs w:val="23"/>
          <w:lang w:bidi="en-US"/>
        </w:rPr>
        <w:t xml:space="preserve"> high dimensional features data</w:t>
      </w:r>
      <w:r w:rsidR="00350BED" w:rsidRPr="00D1736D">
        <w:rPr>
          <w:rFonts w:eastAsia="Century" w:cstheme="minorHAnsi"/>
          <w:sz w:val="23"/>
          <w:szCs w:val="23"/>
          <w:lang w:bidi="en-US"/>
        </w:rPr>
        <w:t xml:space="preserve"> and require a one-dimensional input vector,</w:t>
      </w:r>
      <w:r w:rsidR="00F87FB7" w:rsidRPr="00D1736D">
        <w:rPr>
          <w:rFonts w:eastAsia="Century" w:cstheme="minorHAnsi"/>
          <w:sz w:val="23"/>
          <w:szCs w:val="23"/>
          <w:lang w:bidi="en-US"/>
        </w:rPr>
        <w:t xml:space="preserve"> </w:t>
      </w:r>
      <w:r w:rsidR="00350BED" w:rsidRPr="00D1736D">
        <w:rPr>
          <w:rFonts w:eastAsia="Century" w:cstheme="minorHAnsi"/>
          <w:sz w:val="23"/>
          <w:szCs w:val="23"/>
          <w:lang w:bidi="en-US"/>
        </w:rPr>
        <w:t>the</w:t>
      </w:r>
      <w:r w:rsidR="00F87FB7" w:rsidRPr="00D1736D">
        <w:rPr>
          <w:rFonts w:eastAsia="Century" w:cstheme="minorHAnsi"/>
          <w:sz w:val="23"/>
          <w:szCs w:val="23"/>
          <w:lang w:bidi="en-US"/>
        </w:rPr>
        <w:t xml:space="preserve"> convnets </w:t>
      </w:r>
      <w:ins w:id="278" w:author="Yael Edan" w:date="2019-09-22T13:21:00Z">
        <w:r w:rsidR="00E637DA">
          <w:rPr>
            <w:rFonts w:eastAsia="Century" w:cstheme="minorHAnsi"/>
            <w:sz w:val="23"/>
            <w:szCs w:val="23"/>
            <w:lang w:bidi="en-US"/>
          </w:rPr>
          <w:t xml:space="preserve">are </w:t>
        </w:r>
      </w:ins>
      <w:r w:rsidR="00A87FD7" w:rsidRPr="00D1736D">
        <w:rPr>
          <w:rFonts w:eastAsia="Century" w:cstheme="minorHAnsi"/>
          <w:sz w:val="23"/>
          <w:szCs w:val="23"/>
          <w:lang w:bidi="en-US"/>
        </w:rPr>
        <w:t>established</w:t>
      </w:r>
      <w:r w:rsidR="00350BED" w:rsidRPr="00D1736D">
        <w:rPr>
          <w:rFonts w:eastAsia="Century" w:cstheme="minorHAnsi"/>
          <w:sz w:val="23"/>
          <w:szCs w:val="23"/>
          <w:lang w:bidi="en-US"/>
        </w:rPr>
        <w:t xml:space="preserve"> to overc</w:t>
      </w:r>
      <w:ins w:id="279" w:author="Yael Edan" w:date="2019-09-22T13:21:00Z">
        <w:r w:rsidR="00E637DA">
          <w:rPr>
            <w:rFonts w:eastAsia="Century" w:cstheme="minorHAnsi"/>
            <w:sz w:val="23"/>
            <w:szCs w:val="23"/>
            <w:lang w:bidi="en-US"/>
          </w:rPr>
          <w:t>o</w:t>
        </w:r>
      </w:ins>
      <w:del w:id="280" w:author="Yael Edan" w:date="2019-09-22T13:21:00Z">
        <w:r w:rsidR="00350BED" w:rsidRPr="00D1736D" w:rsidDel="00E637DA">
          <w:rPr>
            <w:rFonts w:eastAsia="Century" w:cstheme="minorHAnsi"/>
            <w:sz w:val="23"/>
            <w:szCs w:val="23"/>
            <w:lang w:bidi="en-US"/>
          </w:rPr>
          <w:delText>a</w:delText>
        </w:r>
      </w:del>
      <w:r w:rsidR="00350BED" w:rsidRPr="00D1736D">
        <w:rPr>
          <w:rFonts w:eastAsia="Century" w:cstheme="minorHAnsi"/>
          <w:sz w:val="23"/>
          <w:szCs w:val="23"/>
          <w:lang w:bidi="en-US"/>
        </w:rPr>
        <w:t>me th</w:t>
      </w:r>
      <w:ins w:id="281" w:author="Yael Edan" w:date="2019-09-22T13:21:00Z">
        <w:r w:rsidR="00E637DA">
          <w:rPr>
            <w:rFonts w:eastAsia="Century" w:cstheme="minorHAnsi"/>
            <w:sz w:val="23"/>
            <w:szCs w:val="23"/>
            <w:lang w:bidi="en-US"/>
          </w:rPr>
          <w:t>e</w:t>
        </w:r>
      </w:ins>
      <w:del w:id="282" w:author="Yael Edan" w:date="2019-09-22T13:21:00Z">
        <w:r w:rsidR="00350BED" w:rsidRPr="00D1736D" w:rsidDel="00E637DA">
          <w:rPr>
            <w:rFonts w:eastAsia="Century" w:cstheme="minorHAnsi"/>
            <w:sz w:val="23"/>
            <w:szCs w:val="23"/>
            <w:lang w:bidi="en-US"/>
          </w:rPr>
          <w:delText>o</w:delText>
        </w:r>
      </w:del>
      <w:r w:rsidR="00350BED" w:rsidRPr="00D1736D">
        <w:rPr>
          <w:rFonts w:eastAsia="Century" w:cstheme="minorHAnsi"/>
          <w:sz w:val="23"/>
          <w:szCs w:val="23"/>
          <w:lang w:bidi="en-US"/>
        </w:rPr>
        <w:t>se</w:t>
      </w:r>
      <w:r w:rsidR="00956E54" w:rsidRPr="00D1736D">
        <w:rPr>
          <w:rFonts w:eastAsia="Century" w:cstheme="minorHAnsi"/>
          <w:sz w:val="23"/>
          <w:szCs w:val="23"/>
          <w:lang w:bidi="en-US"/>
        </w:rPr>
        <w:t xml:space="preserve"> </w:t>
      </w:r>
      <w:r w:rsidR="00350BED" w:rsidRPr="00D1736D">
        <w:rPr>
          <w:rFonts w:eastAsia="Century" w:cstheme="minorHAnsi"/>
          <w:sz w:val="23"/>
          <w:szCs w:val="23"/>
          <w:lang w:bidi="en-US"/>
        </w:rPr>
        <w:t>limitation by using</w:t>
      </w:r>
      <w:r w:rsidR="00DC02D5" w:rsidRPr="00D1736D">
        <w:rPr>
          <w:rFonts w:eastAsia="Century" w:cstheme="minorHAnsi"/>
          <w:sz w:val="23"/>
          <w:szCs w:val="23"/>
          <w:lang w:bidi="en-US"/>
        </w:rPr>
        <w:t xml:space="preserve"> local filters, instead of fully connected layers that </w:t>
      </w:r>
      <w:r w:rsidR="00A72185" w:rsidRPr="00D1736D">
        <w:rPr>
          <w:rFonts w:eastAsia="Century" w:cstheme="minorHAnsi"/>
          <w:sz w:val="23"/>
          <w:szCs w:val="23"/>
          <w:lang w:bidi="en-US"/>
        </w:rPr>
        <w:t xml:space="preserve">are </w:t>
      </w:r>
      <w:r w:rsidR="00DC02D5" w:rsidRPr="00D1736D">
        <w:rPr>
          <w:rFonts w:eastAsia="Century" w:cstheme="minorHAnsi"/>
          <w:sz w:val="23"/>
          <w:szCs w:val="23"/>
          <w:lang w:bidi="en-US"/>
        </w:rPr>
        <w:t>used in traditional ANN.</w:t>
      </w:r>
      <w:r w:rsidR="00F94D52" w:rsidRPr="00D1736D">
        <w:rPr>
          <w:rFonts w:eastAsia="Century" w:cstheme="minorHAnsi"/>
          <w:sz w:val="23"/>
          <w:szCs w:val="23"/>
          <w:lang w:bidi="en-US"/>
        </w:rPr>
        <w:t xml:space="preserve"> </w:t>
      </w:r>
      <w:r w:rsidR="00D03DBC">
        <w:rPr>
          <w:rFonts w:eastAsia="Century" w:cstheme="minorHAnsi"/>
          <w:sz w:val="23"/>
          <w:szCs w:val="23"/>
        </w:rPr>
        <w:t xml:space="preserve"> </w:t>
      </w:r>
      <w:r w:rsidR="00CE4E43" w:rsidRPr="00D1736D">
        <w:rPr>
          <w:rFonts w:eastAsia="Century" w:cstheme="minorHAnsi"/>
          <w:sz w:val="23"/>
          <w:szCs w:val="23"/>
        </w:rPr>
        <w:t xml:space="preserve">The idea for using local filters arose from the fact that in images, </w:t>
      </w:r>
      <w:r w:rsidR="00A87FD7" w:rsidRPr="00D1736D">
        <w:rPr>
          <w:rFonts w:eastAsia="Century" w:cstheme="minorHAnsi"/>
          <w:sz w:val="23"/>
          <w:szCs w:val="23"/>
        </w:rPr>
        <w:t>p</w:t>
      </w:r>
      <w:r w:rsidR="00CE4E43" w:rsidRPr="00D1736D">
        <w:rPr>
          <w:rFonts w:eastAsia="Century" w:cstheme="minorHAnsi"/>
          <w:sz w:val="23"/>
          <w:szCs w:val="23"/>
        </w:rPr>
        <w:t>ixels that</w:t>
      </w:r>
      <w:r w:rsidR="001B1F0A">
        <w:rPr>
          <w:rFonts w:eastAsia="Century" w:cstheme="minorHAnsi"/>
          <w:sz w:val="23"/>
          <w:szCs w:val="23"/>
        </w:rPr>
        <w:t xml:space="preserve"> located</w:t>
      </w:r>
      <w:r w:rsidR="00CE4E43" w:rsidRPr="00D1736D">
        <w:rPr>
          <w:rFonts w:eastAsia="Century" w:cstheme="minorHAnsi"/>
          <w:sz w:val="23"/>
          <w:szCs w:val="23"/>
        </w:rPr>
        <w:t xml:space="preserve"> far away from the object provides no further information about the object. Since objects are defined by their local structure, and not by</w:t>
      </w:r>
      <w:r w:rsidR="001B1F0A">
        <w:rPr>
          <w:rFonts w:eastAsia="Century" w:cstheme="minorHAnsi"/>
          <w:sz w:val="23"/>
          <w:szCs w:val="23"/>
        </w:rPr>
        <w:t xml:space="preserve"> pixel which located</w:t>
      </w:r>
      <w:r w:rsidR="00CE4E43" w:rsidRPr="00D1736D">
        <w:rPr>
          <w:rFonts w:eastAsia="Century" w:cstheme="minorHAnsi"/>
          <w:sz w:val="23"/>
          <w:szCs w:val="23"/>
        </w:rPr>
        <w:t xml:space="preserve"> i</w:t>
      </w:r>
      <w:r w:rsidR="001B1F0A">
        <w:rPr>
          <w:rFonts w:eastAsia="Century" w:cstheme="minorHAnsi"/>
          <w:sz w:val="23"/>
          <w:szCs w:val="23"/>
        </w:rPr>
        <w:t>n</w:t>
      </w:r>
      <w:r w:rsidR="00CE4E43" w:rsidRPr="00D1736D">
        <w:rPr>
          <w:rFonts w:eastAsia="Century" w:cstheme="minorHAnsi"/>
          <w:sz w:val="23"/>
          <w:szCs w:val="23"/>
        </w:rPr>
        <w:t xml:space="preserve"> distant from them, it is possible to understand that meaningful structure is found within local image </w:t>
      </w:r>
      <w:r w:rsidR="00647E54" w:rsidRPr="00D1736D">
        <w:rPr>
          <w:rFonts w:eastAsia="Century" w:cstheme="minorHAnsi"/>
          <w:sz w:val="23"/>
          <w:szCs w:val="23"/>
        </w:rPr>
        <w:t>patches. Convolution</w:t>
      </w:r>
      <w:r w:rsidR="00BF1501" w:rsidRPr="00D1736D">
        <w:rPr>
          <w:rFonts w:eastAsia="Century" w:cstheme="minorHAnsi"/>
          <w:sz w:val="23"/>
          <w:szCs w:val="23"/>
        </w:rPr>
        <w:t xml:space="preserve"> leverages three important ideas that can help improve a machine learning system: sparse interactions, parameter sharing and </w:t>
      </w:r>
      <w:r w:rsidR="00240017" w:rsidRPr="00D1736D">
        <w:rPr>
          <w:rFonts w:eastAsia="Century" w:cstheme="minorHAnsi"/>
          <w:sz w:val="23"/>
          <w:szCs w:val="23"/>
        </w:rPr>
        <w:t>equivariant</w:t>
      </w:r>
      <w:r w:rsidR="004C704C" w:rsidRPr="00D1736D">
        <w:rPr>
          <w:rFonts w:eastAsia="Century" w:cstheme="minorHAnsi"/>
          <w:sz w:val="23"/>
          <w:szCs w:val="23"/>
        </w:rPr>
        <w:t xml:space="preserve"> </w:t>
      </w:r>
      <w:r w:rsidR="004C704C"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Ke","given":"Qiuhong","non-dropping-particle":"","parse-names":false,"suffix":""},{"dropping-particle":"","family":"Liu","given":"Jun","non-dropping-particle":"","parse-names":false,"suffix":""},{"dropping-particle":"","family":"Bennamoun","given":"Mohammed","non-dropping-particle":"","parse-names":false,"suffix":""},{"dropping-particle":"","family":"An","given":"Senjian","non-dropping-particle":"","parse-names":false,"suffix":""},{"dropping-particle":"","family":"Sohel","given":"Ferdous","non-dropping-particle":"","parse-names":false,"suffix":""},{"dropping-particle":"","family":"Boussaid","given":"Farid","non-dropping-particle":"","parse-names":false,"suffix":""}],"container-title":"Computer Vision for Assistive Healthcare","id":"ITEM-1","issued":{"date-parts":[["2018"]]},"page":"127-145","publisher":"Elsevier","title":"Computer Vision for Human--Machine Interaction","type":"chapter"},"uris":["http://www.mendeley.com/documents/?uuid=d3a95b58-bd29-473f-9cfe-cdc252b78ba7"]}],"mendeley":{"formattedCitation":"(Ke et al., 2018)","plainTextFormattedCitation":"(Ke et al., 2018)","previouslyFormattedCitation":"(Ke et al., 2018)"},"properties":{"noteIndex":0},"schema":"https://github.com/citation-style-language/schema/raw/master/csl-citation.json"}</w:instrText>
      </w:r>
      <w:r w:rsidR="004C704C" w:rsidRPr="00D1736D">
        <w:rPr>
          <w:rFonts w:eastAsia="Century" w:cstheme="minorHAnsi"/>
          <w:sz w:val="23"/>
          <w:szCs w:val="23"/>
        </w:rPr>
        <w:fldChar w:fldCharType="separate"/>
      </w:r>
      <w:r w:rsidR="006538C1" w:rsidRPr="00D1736D">
        <w:rPr>
          <w:rFonts w:eastAsia="Century" w:cstheme="minorHAnsi"/>
          <w:noProof/>
          <w:sz w:val="23"/>
          <w:szCs w:val="23"/>
        </w:rPr>
        <w:t>(Ke et al., 2018)</w:t>
      </w:r>
      <w:r w:rsidR="004C704C" w:rsidRPr="00D1736D">
        <w:rPr>
          <w:rFonts w:eastAsia="Century" w:cstheme="minorHAnsi"/>
          <w:sz w:val="23"/>
          <w:szCs w:val="23"/>
        </w:rPr>
        <w:fldChar w:fldCharType="end"/>
      </w:r>
    </w:p>
    <w:p w14:paraId="5D4C8BA5" w14:textId="486A0CE7" w:rsidR="00BF1501" w:rsidRPr="00D1736D" w:rsidRDefault="00BF1501" w:rsidP="001D18A7">
      <w:pPr>
        <w:autoSpaceDE w:val="0"/>
        <w:autoSpaceDN w:val="0"/>
        <w:bidi w:val="0"/>
        <w:adjustRightInd w:val="0"/>
        <w:spacing w:after="0" w:line="276" w:lineRule="auto"/>
        <w:rPr>
          <w:rFonts w:eastAsia="Century" w:cstheme="minorHAnsi"/>
          <w:sz w:val="23"/>
          <w:szCs w:val="23"/>
        </w:rPr>
      </w:pPr>
    </w:p>
    <w:p w14:paraId="277DC692" w14:textId="1227B5A0" w:rsidR="00A87FD7" w:rsidRPr="00D1736D" w:rsidRDefault="00A87FD7" w:rsidP="001D18A7">
      <w:pPr>
        <w:pStyle w:val="Heading3"/>
        <w:bidi w:val="0"/>
        <w:spacing w:line="276" w:lineRule="auto"/>
        <w:rPr>
          <w:rFonts w:asciiTheme="minorHAnsi" w:eastAsia="Century" w:hAnsiTheme="minorHAnsi" w:cstheme="minorHAnsi"/>
        </w:rPr>
      </w:pPr>
      <w:bookmarkStart w:id="283" w:name="_Toc14857529"/>
      <w:bookmarkStart w:id="284" w:name="_Toc14857775"/>
      <w:r w:rsidRPr="00D1736D">
        <w:rPr>
          <w:rFonts w:asciiTheme="minorHAnsi" w:eastAsia="Century" w:hAnsiTheme="minorHAnsi" w:cstheme="minorHAnsi"/>
        </w:rPr>
        <w:t>Sparse interactions</w:t>
      </w:r>
      <w:bookmarkEnd w:id="283"/>
      <w:bookmarkEnd w:id="284"/>
    </w:p>
    <w:p w14:paraId="796231CF" w14:textId="18B726F1" w:rsidR="00C068FF" w:rsidRPr="00D1736D" w:rsidRDefault="00D56C73"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t>The structural information contained in local regions of images motivated the use of patch-like connections</w:t>
      </w:r>
      <w:r w:rsidR="00F629D2" w:rsidRPr="00D1736D">
        <w:rPr>
          <w:rFonts w:eastAsia="Century" w:cstheme="minorHAnsi"/>
          <w:sz w:val="23"/>
          <w:szCs w:val="23"/>
        </w:rPr>
        <w:t xml:space="preserve"> </w:t>
      </w:r>
      <w:r w:rsidRPr="00D1736D">
        <w:rPr>
          <w:rFonts w:eastAsia="Century" w:cstheme="minorHAnsi"/>
          <w:sz w:val="23"/>
          <w:szCs w:val="23"/>
        </w:rPr>
        <w:t xml:space="preserve">between layers instead of full connections. </w:t>
      </w:r>
      <w:r w:rsidR="00240017" w:rsidRPr="00D1736D">
        <w:rPr>
          <w:rFonts w:eastAsia="Century" w:cstheme="minorHAnsi"/>
          <w:sz w:val="23"/>
          <w:szCs w:val="23"/>
        </w:rPr>
        <w:t xml:space="preserve">Traditional neural network layers use matrix multiplication by a matrix of parameters with a separate parameter describing the interaction between each input unit and each output unit. This </w:t>
      </w:r>
      <w:r w:rsidR="00240017" w:rsidRPr="00D1736D">
        <w:rPr>
          <w:rFonts w:eastAsia="Century" w:cstheme="minorHAnsi"/>
          <w:sz w:val="23"/>
          <w:szCs w:val="23"/>
        </w:rPr>
        <w:lastRenderedPageBreak/>
        <w:t>means that every output unit interacts with every input unit. Convolutional networks, however, typically have sparse interactions, t</w:t>
      </w:r>
      <w:r w:rsidRPr="00D1736D">
        <w:rPr>
          <w:rFonts w:eastAsia="Century" w:cstheme="minorHAnsi"/>
          <w:sz w:val="23"/>
          <w:szCs w:val="23"/>
        </w:rPr>
        <w:t>his is the same as using connections where every weight is zero, except</w:t>
      </w:r>
      <w:r w:rsidR="00C068FF" w:rsidRPr="00D1736D">
        <w:rPr>
          <w:rFonts w:eastAsia="Century" w:cstheme="minorHAnsi"/>
          <w:sz w:val="23"/>
          <w:szCs w:val="23"/>
        </w:rPr>
        <w:t xml:space="preserve"> the</w:t>
      </w:r>
      <w:r w:rsidRPr="00D1736D">
        <w:rPr>
          <w:rFonts w:eastAsia="Century" w:cstheme="minorHAnsi"/>
          <w:sz w:val="23"/>
          <w:szCs w:val="23"/>
        </w:rPr>
        <w:t xml:space="preserve"> weights within some patch region. The zeros represent the fact that information outside of the patch </w:t>
      </w:r>
      <w:r w:rsidR="00C60ADF" w:rsidRPr="00D1736D">
        <w:rPr>
          <w:rFonts w:eastAsia="Century" w:cstheme="minorHAnsi"/>
          <w:sz w:val="23"/>
          <w:szCs w:val="23"/>
          <w:lang w:val="en-GB"/>
        </w:rPr>
        <w:t>do not determine</w:t>
      </w:r>
      <w:r w:rsidRPr="00D1736D">
        <w:rPr>
          <w:rFonts w:eastAsia="Century" w:cstheme="minorHAnsi"/>
          <w:sz w:val="23"/>
          <w:szCs w:val="23"/>
        </w:rPr>
        <w:t xml:space="preserve"> anything</w:t>
      </w:r>
      <w:r w:rsidR="00C60ADF" w:rsidRPr="00D1736D">
        <w:rPr>
          <w:rFonts w:eastAsia="Century" w:cstheme="minorHAnsi"/>
          <w:sz w:val="23"/>
          <w:szCs w:val="23"/>
        </w:rPr>
        <w:t xml:space="preserve"> related to </w:t>
      </w:r>
      <w:r w:rsidRPr="00D1736D">
        <w:rPr>
          <w:rFonts w:eastAsia="Century" w:cstheme="minorHAnsi"/>
          <w:sz w:val="23"/>
          <w:szCs w:val="23"/>
        </w:rPr>
        <w:t>the</w:t>
      </w:r>
      <w:r w:rsidRPr="00D1736D">
        <w:rPr>
          <w:rFonts w:eastAsia="Century" w:cstheme="minorHAnsi"/>
          <w:sz w:val="23"/>
          <w:szCs w:val="23"/>
          <w:rtl/>
        </w:rPr>
        <w:t xml:space="preserve"> </w:t>
      </w:r>
      <w:r w:rsidRPr="00D1736D">
        <w:rPr>
          <w:rFonts w:eastAsia="Century" w:cstheme="minorHAnsi"/>
          <w:sz w:val="23"/>
          <w:szCs w:val="23"/>
        </w:rPr>
        <w:t>filter's local area. Only the neurons within a filter would be fully connected to single neurons in the next layer</w:t>
      </w:r>
      <w:r w:rsidR="00A567D5" w:rsidRPr="00D1736D">
        <w:rPr>
          <w:rFonts w:eastAsia="Century" w:cstheme="minorHAnsi"/>
          <w:sz w:val="23"/>
          <w:szCs w:val="23"/>
        </w:rPr>
        <w:t xml:space="preserve"> </w:t>
      </w:r>
      <w:r w:rsidR="00A567D5"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Ke","given":"Qiuhong","non-dropping-particle":"","parse-names":false,"suffix":""},{"dropping-particle":"","family":"Liu","given":"Jun","non-dropping-particle":"","parse-names":false,"suffix":""},{"dropping-particle":"","family":"Bennamoun","given":"Mohammed","non-dropping-particle":"","parse-names":false,"suffix":""},{"dropping-particle":"","family":"An","given":"Senjian","non-dropping-particle":"","parse-names":false,"suffix":""},{"dropping-particle":"","family":"Sohel","given":"Ferdous","non-dropping-particle":"","parse-names":false,"suffix":""},{"dropping-particle":"","family":"Boussaid","given":"Farid","non-dropping-particle":"","parse-names":false,"suffix":""}],"container-title":"Computer Vision for Assistive Healthcare","id":"ITEM-1","issued":{"date-parts":[["2018"]]},"page":"127-145","publisher":"Elsevier","title":"Computer Vision for Human--Machine Interaction","type":"chapter"},"uris":["http://www.mendeley.com/documents/?uuid=d3a95b58-bd29-473f-9cfe-cdc252b78ba7"]}],"mendeley":{"formattedCitation":"(Ke et al., 2018)","plainTextFormattedCitation":"(Ke et al., 2018)","previouslyFormattedCitation":"(Ke et al., 2018)"},"properties":{"noteIndex":0},"schema":"https://github.com/citation-style-language/schema/raw/master/csl-citation.json"}</w:instrText>
      </w:r>
      <w:r w:rsidR="00A567D5" w:rsidRPr="00D1736D">
        <w:rPr>
          <w:rFonts w:eastAsia="Century" w:cstheme="minorHAnsi"/>
          <w:sz w:val="23"/>
          <w:szCs w:val="23"/>
        </w:rPr>
        <w:fldChar w:fldCharType="separate"/>
      </w:r>
      <w:r w:rsidR="006538C1" w:rsidRPr="00D1736D">
        <w:rPr>
          <w:rFonts w:eastAsia="Century" w:cstheme="minorHAnsi"/>
          <w:noProof/>
          <w:sz w:val="23"/>
          <w:szCs w:val="23"/>
        </w:rPr>
        <w:t>(Ke et al., 2018)</w:t>
      </w:r>
      <w:r w:rsidR="00A567D5" w:rsidRPr="00D1736D">
        <w:rPr>
          <w:rFonts w:eastAsia="Century" w:cstheme="minorHAnsi"/>
          <w:sz w:val="23"/>
          <w:szCs w:val="23"/>
        </w:rPr>
        <w:fldChar w:fldCharType="end"/>
      </w:r>
      <w:r w:rsidRPr="00D1736D">
        <w:rPr>
          <w:rFonts w:eastAsia="Century" w:cstheme="minorHAnsi"/>
          <w:sz w:val="23"/>
          <w:szCs w:val="23"/>
        </w:rPr>
        <w:t xml:space="preserve"> (see Figure </w:t>
      </w:r>
      <w:r w:rsidR="00AD6620" w:rsidRPr="00D1736D">
        <w:rPr>
          <w:rFonts w:eastAsia="Century" w:cstheme="minorHAnsi"/>
          <w:sz w:val="23"/>
          <w:szCs w:val="23"/>
        </w:rPr>
        <w:t>6</w:t>
      </w:r>
      <w:r w:rsidRPr="00D1736D">
        <w:rPr>
          <w:rFonts w:eastAsia="Century" w:cstheme="minorHAnsi"/>
          <w:sz w:val="23"/>
          <w:szCs w:val="23"/>
        </w:rPr>
        <w:t>). By reducing the number of connections, the number of weight parameters is reduced</w:t>
      </w:r>
      <w:r w:rsidR="00240017" w:rsidRPr="00D1736D">
        <w:rPr>
          <w:rFonts w:eastAsia="Century" w:cstheme="minorHAnsi"/>
          <w:sz w:val="23"/>
          <w:szCs w:val="23"/>
        </w:rPr>
        <w:t xml:space="preserve"> and less computational power</w:t>
      </w:r>
      <w:r w:rsidR="00624686" w:rsidRPr="00D1736D">
        <w:rPr>
          <w:rFonts w:eastAsia="Century" w:cstheme="minorHAnsi"/>
          <w:sz w:val="23"/>
          <w:szCs w:val="23"/>
        </w:rPr>
        <w:t xml:space="preserve"> and memory</w:t>
      </w:r>
      <w:r w:rsidR="00240017" w:rsidRPr="00D1736D">
        <w:rPr>
          <w:rFonts w:eastAsia="Century" w:cstheme="minorHAnsi"/>
          <w:sz w:val="23"/>
          <w:szCs w:val="23"/>
        </w:rPr>
        <w:t xml:space="preserve"> </w:t>
      </w:r>
      <w:r w:rsidR="00C60ADF" w:rsidRPr="00D1736D">
        <w:rPr>
          <w:rFonts w:eastAsia="Century" w:cstheme="minorHAnsi"/>
          <w:sz w:val="23"/>
          <w:szCs w:val="23"/>
        </w:rPr>
        <w:t xml:space="preserve">is </w:t>
      </w:r>
      <w:r w:rsidR="00240017" w:rsidRPr="00D1736D">
        <w:rPr>
          <w:rFonts w:eastAsia="Century" w:cstheme="minorHAnsi"/>
          <w:sz w:val="23"/>
          <w:szCs w:val="23"/>
        </w:rPr>
        <w:t>require</w:t>
      </w:r>
      <w:r w:rsidR="00C60ADF" w:rsidRPr="00D1736D">
        <w:rPr>
          <w:rFonts w:eastAsia="Century" w:cstheme="minorHAnsi"/>
          <w:sz w:val="23"/>
          <w:szCs w:val="23"/>
        </w:rPr>
        <w:t>d</w:t>
      </w:r>
      <w:r w:rsidR="00EC5EAD" w:rsidRPr="00D1736D">
        <w:rPr>
          <w:rFonts w:eastAsia="Century" w:cstheme="minorHAnsi"/>
          <w:sz w:val="23"/>
          <w:szCs w:val="23"/>
        </w:rPr>
        <w:t xml:space="preserve"> </w:t>
      </w:r>
      <w:r w:rsidR="00A567D5"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Ke","given":"Qiuhong","non-dropping-particle":"","parse-names":false,"suffix":""},{"dropping-particle":"","family":"Liu","given":"Jun","non-dropping-particle":"","parse-names":false,"suffix":""},{"dropping-particle":"","family":"Bennamoun","given":"Mohammed","non-dropping-particle":"","parse-names":false,"suffix":""},{"dropping-particle":"","family":"An","given":"Senjian","non-dropping-particle":"","parse-names":false,"suffix":""},{"dropping-particle":"","family":"Sohel","given":"Ferdous","non-dropping-particle":"","parse-names":false,"suffix":""},{"dropping-particle":"","family":"Boussaid","given":"Farid","non-dropping-particle":"","parse-names":false,"suffix":""}],"container-title":"Computer Vision for Assistive Healthcare","id":"ITEM-1","issued":{"date-parts":[["2018"]]},"page":"127-145","publisher":"Elsevier","title":"Computer Vision for Human--Machine Interaction","type":"chapter"},"uris":["http://www.mendeley.com/documents/?uuid=d3a95b58-bd29-473f-9cfe-cdc252b78ba7"]}],"mendeley":{"formattedCitation":"(Ke et al., 2018)","plainTextFormattedCitation":"(Ke et al., 2018)","previouslyFormattedCitation":"(Ke et al., 2018)"},"properties":{"noteIndex":0},"schema":"https://github.com/citation-style-language/schema/raw/master/csl-citation.json"}</w:instrText>
      </w:r>
      <w:r w:rsidR="00A567D5" w:rsidRPr="00D1736D">
        <w:rPr>
          <w:rFonts w:eastAsia="Century" w:cstheme="minorHAnsi"/>
          <w:sz w:val="23"/>
          <w:szCs w:val="23"/>
        </w:rPr>
        <w:fldChar w:fldCharType="separate"/>
      </w:r>
      <w:r w:rsidR="006538C1" w:rsidRPr="00D1736D">
        <w:rPr>
          <w:rFonts w:eastAsia="Century" w:cstheme="minorHAnsi"/>
          <w:noProof/>
          <w:sz w:val="23"/>
          <w:szCs w:val="23"/>
        </w:rPr>
        <w:t>(Ke et al., 2018)</w:t>
      </w:r>
      <w:r w:rsidR="00A567D5" w:rsidRPr="00D1736D">
        <w:rPr>
          <w:rFonts w:eastAsia="Century" w:cstheme="minorHAnsi"/>
          <w:sz w:val="23"/>
          <w:szCs w:val="23"/>
        </w:rPr>
        <w:fldChar w:fldCharType="end"/>
      </w:r>
      <w:r w:rsidR="00A567D5" w:rsidRPr="00D1736D">
        <w:rPr>
          <w:rFonts w:eastAsia="Century" w:cstheme="minorHAnsi"/>
          <w:sz w:val="23"/>
          <w:szCs w:val="23"/>
        </w:rPr>
        <w:t xml:space="preserve"> ,</w:t>
      </w:r>
      <w:r w:rsidR="00EC5EAD"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Mahmood","given":"Ammar","non-dropping-particle":"","parse-names":false,"suffix":""},{"dropping-particle":"","family":"Bennamoun","given":"Mohammed","non-dropping-particle":"","parse-names":false,"suffix":""},{"dropping-particle":"","family":"An","given":"Senjian","non-dropping-particle":"","parse-names":false,"suffix":""},{"dropping-particle":"","family":"Sohel","given":"Ferdous","non-dropping-particle":"","parse-names":false,"suffix":""},{"dropping-particle":"","family":"Boussaid","given":"Farid","non-dropping-particle":"","parse-names":false,"suffix":""},{"dropping-particle":"","family":"Hovey","given":"Renae","non-dropping-particle":"","parse-names":false,"suffix":""},{"dropping-particle":"","family":"Kendrick","given":"Gary","non-dropping-particle":"","parse-names":false,"suffix":""},{"dropping-particle":"","family":"Fisher","given":"Robert B","non-dropping-particle":"","parse-names":false,"suffix":""}],"container-title":"Handbook of Neural Computation","id":"ITEM-1","issued":{"date-parts":[["2017"]]},"page":"383-401","publisher":"Elsevier","title":"Deep learning for coral classification","type":"chapter"},"uris":["http://www.mendeley.com/documents/?uuid=334491bb-8db2-4b6d-8cda-e43fbd794dc8"]}],"mendeley":{"formattedCitation":"(Mahmood et al., 2017)","plainTextFormattedCitation":"(Mahmood et al., 2017)","previouslyFormattedCitation":"(Mahmood et al., 2017)"},"properties":{"noteIndex":0},"schema":"https://github.com/citation-style-language/schema/raw/master/csl-citation.json"}</w:instrText>
      </w:r>
      <w:r w:rsidR="00EC5EAD" w:rsidRPr="00D1736D">
        <w:rPr>
          <w:rFonts w:eastAsia="Century" w:cstheme="minorHAnsi"/>
          <w:sz w:val="23"/>
          <w:szCs w:val="23"/>
        </w:rPr>
        <w:fldChar w:fldCharType="separate"/>
      </w:r>
      <w:r w:rsidR="006538C1" w:rsidRPr="00D1736D">
        <w:rPr>
          <w:rFonts w:eastAsia="Century" w:cstheme="minorHAnsi"/>
          <w:noProof/>
          <w:sz w:val="23"/>
          <w:szCs w:val="23"/>
        </w:rPr>
        <w:t>(Mahmood et al., 2017)</w:t>
      </w:r>
      <w:r w:rsidR="00EC5EAD" w:rsidRPr="00D1736D">
        <w:rPr>
          <w:rFonts w:eastAsia="Century" w:cstheme="minorHAnsi"/>
          <w:sz w:val="23"/>
          <w:szCs w:val="23"/>
        </w:rPr>
        <w:fldChar w:fldCharType="end"/>
      </w:r>
      <w:r w:rsidR="00240017" w:rsidRPr="00D1736D">
        <w:rPr>
          <w:rFonts w:eastAsia="Century" w:cstheme="minorHAnsi"/>
          <w:sz w:val="23"/>
          <w:szCs w:val="23"/>
        </w:rPr>
        <w:t xml:space="preserve">. </w:t>
      </w:r>
    </w:p>
    <w:p w14:paraId="43CDA90F" w14:textId="72D7F066" w:rsidR="00A34561" w:rsidRPr="00D1736D" w:rsidRDefault="00DB7880" w:rsidP="001D18A7">
      <w:pPr>
        <w:autoSpaceDE w:val="0"/>
        <w:autoSpaceDN w:val="0"/>
        <w:bidi w:val="0"/>
        <w:adjustRightInd w:val="0"/>
        <w:spacing w:after="0" w:line="276" w:lineRule="auto"/>
        <w:rPr>
          <w:rFonts w:eastAsia="Century" w:cstheme="minorHAnsi"/>
          <w:sz w:val="23"/>
          <w:szCs w:val="23"/>
          <w:rtl/>
        </w:rPr>
      </w:pPr>
      <w:r w:rsidRPr="00D1736D">
        <w:rPr>
          <w:rFonts w:eastAsia="Century" w:cstheme="minorHAnsi"/>
          <w:noProof/>
          <w:sz w:val="23"/>
          <w:szCs w:val="23"/>
        </w:rPr>
        <mc:AlternateContent>
          <mc:Choice Requires="wps">
            <w:drawing>
              <wp:anchor distT="0" distB="0" distL="114300" distR="114300" simplePos="0" relativeHeight="251659264" behindDoc="0" locked="0" layoutInCell="1" allowOverlap="1" wp14:anchorId="612E7762" wp14:editId="550510A6">
                <wp:simplePos x="0" y="0"/>
                <wp:positionH relativeFrom="column">
                  <wp:posOffset>2816730</wp:posOffset>
                </wp:positionH>
                <wp:positionV relativeFrom="paragraph">
                  <wp:posOffset>165100</wp:posOffset>
                </wp:positionV>
                <wp:extent cx="12220" cy="1511559"/>
                <wp:effectExtent l="0" t="0" r="26035" b="31750"/>
                <wp:wrapNone/>
                <wp:docPr id="13" name="Straight Connector 13"/>
                <wp:cNvGraphicFramePr/>
                <a:graphic xmlns:a="http://schemas.openxmlformats.org/drawingml/2006/main">
                  <a:graphicData uri="http://schemas.microsoft.com/office/word/2010/wordprocessingShape">
                    <wps:wsp>
                      <wps:cNvCnPr/>
                      <wps:spPr>
                        <a:xfrm>
                          <a:off x="0" y="0"/>
                          <a:ext cx="12220" cy="151155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967C119" id="Straight Connector 1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221.8pt,13pt" to="222.7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" strokecolor="black [3200]" strokeweight="1.5pt">
                <v:stroke joinstyle="miter"/>
              </v:line>
            </w:pict>
          </mc:Fallback>
        </mc:AlternateContent>
      </w:r>
      <w:r w:rsidR="00240017" w:rsidRPr="00D1736D">
        <w:rPr>
          <w:rFonts w:eastAsia="Century" w:cstheme="minorHAnsi"/>
          <w:sz w:val="23"/>
          <w:szCs w:val="23"/>
        </w:rPr>
        <w:t xml:space="preserve"> </w:t>
      </w:r>
    </w:p>
    <w:p w14:paraId="55A81CE3" w14:textId="77777777" w:rsidR="00A94996" w:rsidRPr="00D1736D" w:rsidRDefault="00DB7880" w:rsidP="001D18A7">
      <w:pPr>
        <w:keepNext/>
        <w:bidi w:val="0"/>
        <w:spacing w:line="276" w:lineRule="auto"/>
        <w:jc w:val="center"/>
        <w:rPr>
          <w:rFonts w:cstheme="minorHAnsi"/>
        </w:rPr>
      </w:pPr>
      <w:r w:rsidRPr="00D1736D">
        <w:rPr>
          <w:rFonts w:cstheme="minorHAnsi"/>
          <w:noProof/>
        </w:rPr>
        <w:drawing>
          <wp:inline distT="0" distB="0" distL="0" distR="0" wp14:anchorId="6F61022E" wp14:editId="7F4A72FB">
            <wp:extent cx="2519265" cy="1412161"/>
            <wp:effectExtent l="0" t="0" r="0" b="0"/>
            <wp:docPr id="11" name="Picture 11" descr="http://cs231n.github.io/assets/nn1/neural_ne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s231n.github.io/assets/nn1/neural_net2.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4439" cy="1437483"/>
                    </a:xfrm>
                    <a:prstGeom prst="rect">
                      <a:avLst/>
                    </a:prstGeom>
                    <a:noFill/>
                    <a:ln>
                      <a:noFill/>
                    </a:ln>
                  </pic:spPr>
                </pic:pic>
              </a:graphicData>
            </a:graphic>
          </wp:inline>
        </w:drawing>
      </w:r>
      <w:r w:rsidRPr="00D1736D">
        <w:rPr>
          <w:rFonts w:cstheme="minorHAnsi"/>
        </w:rPr>
        <w:t xml:space="preserve">   </w:t>
      </w:r>
      <w:r w:rsidR="00FC08BD" w:rsidRPr="00D1736D">
        <w:rPr>
          <w:rFonts w:cstheme="minorHAnsi"/>
          <w:noProof/>
        </w:rPr>
        <w:drawing>
          <wp:inline distT="0" distB="0" distL="0" distR="0" wp14:anchorId="74CBD79B" wp14:editId="79AFA786">
            <wp:extent cx="2106500" cy="1480457"/>
            <wp:effectExtent l="0" t="0" r="8255" b="5715"/>
            <wp:docPr id="9" name="Picture 9" descr="http://cs231n.github.io/assets/cnn/depthc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s231n.github.io/assets/cnn/depthcol.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7742" cy="1502414"/>
                    </a:xfrm>
                    <a:prstGeom prst="rect">
                      <a:avLst/>
                    </a:prstGeom>
                    <a:noFill/>
                    <a:ln>
                      <a:noFill/>
                    </a:ln>
                  </pic:spPr>
                </pic:pic>
              </a:graphicData>
            </a:graphic>
          </wp:inline>
        </w:drawing>
      </w:r>
    </w:p>
    <w:p w14:paraId="4ADB8332" w14:textId="6EE12DCD" w:rsidR="00624686" w:rsidRPr="001B1F0A" w:rsidRDefault="00A94996" w:rsidP="001D18A7">
      <w:pPr>
        <w:pStyle w:val="Caption"/>
        <w:bidi w:val="0"/>
        <w:rPr>
          <w:rFonts w:eastAsia="Century"/>
          <w:sz w:val="23"/>
          <w:szCs w:val="23"/>
          <w:rtl/>
        </w:rPr>
      </w:pPr>
      <w:bookmarkStart w:id="285" w:name="_Toc18444130"/>
      <w:bookmarkStart w:id="286" w:name="_Toc18444284"/>
      <w:r w:rsidRPr="00D1736D">
        <w:rPr>
          <w:rFonts w:eastAsia="Century"/>
          <w:sz w:val="23"/>
          <w:szCs w:val="23"/>
        </w:rPr>
        <w:t>Figure</w:t>
      </w:r>
      <w:r w:rsidRPr="00D1736D">
        <w:rPr>
          <w:rFonts w:eastAsia="Century"/>
          <w:sz w:val="23"/>
          <w:szCs w:val="23"/>
          <w:rtl/>
        </w:rPr>
        <w:t xml:space="preserve"> </w:t>
      </w:r>
      <w:r w:rsidRPr="00D1736D">
        <w:rPr>
          <w:rFonts w:eastAsia="Century"/>
          <w:sz w:val="23"/>
          <w:szCs w:val="23"/>
        </w:rPr>
        <w:fldChar w:fldCharType="begin"/>
      </w:r>
      <w:r w:rsidRPr="00D1736D">
        <w:rPr>
          <w:rFonts w:eastAsia="Century"/>
          <w:sz w:val="23"/>
          <w:szCs w:val="23"/>
        </w:rPr>
        <w:instrText xml:space="preserve"> SEQ Figure \* ARABIC </w:instrText>
      </w:r>
      <w:r w:rsidRPr="00D1736D">
        <w:rPr>
          <w:rFonts w:eastAsia="Century"/>
          <w:sz w:val="23"/>
          <w:szCs w:val="23"/>
        </w:rPr>
        <w:fldChar w:fldCharType="separate"/>
      </w:r>
      <w:r w:rsidR="00AD6620" w:rsidRPr="00D1736D">
        <w:rPr>
          <w:rFonts w:eastAsia="Century"/>
          <w:noProof/>
          <w:sz w:val="23"/>
          <w:szCs w:val="23"/>
        </w:rPr>
        <w:t>6</w:t>
      </w:r>
      <w:r w:rsidRPr="00D1736D">
        <w:rPr>
          <w:rFonts w:eastAsia="Century"/>
          <w:sz w:val="23"/>
          <w:szCs w:val="23"/>
        </w:rPr>
        <w:fldChar w:fldCharType="end"/>
      </w:r>
      <w:r w:rsidRPr="00D1736D">
        <w:rPr>
          <w:rFonts w:eastAsia="Century"/>
          <w:sz w:val="23"/>
          <w:szCs w:val="23"/>
        </w:rPr>
        <w:t xml:space="preserve"> - Fully connected ANN vs. CNN</w:t>
      </w:r>
      <w:r w:rsidRPr="00D1736D">
        <w:rPr>
          <w:rFonts w:eastAsia="Century"/>
          <w:sz w:val="23"/>
          <w:szCs w:val="23"/>
          <w:rtl/>
        </w:rPr>
        <w:t xml:space="preserve"> </w:t>
      </w:r>
      <w:r w:rsidRPr="00D1736D">
        <w:rPr>
          <w:rFonts w:eastAsia="Century"/>
          <w:sz w:val="23"/>
          <w:szCs w:val="23"/>
        </w:rPr>
        <w:t>, in CNN Each neuron in the convolutional layer is connected only to a local region in the input volume spatially</w:t>
      </w:r>
      <w:r w:rsidR="001B1F0A">
        <w:rPr>
          <w:rFonts w:eastAsia="Century"/>
          <w:sz w:val="23"/>
          <w:szCs w:val="23"/>
        </w:rPr>
        <w:t xml:space="preserve"> </w:t>
      </w:r>
      <w:r w:rsidR="001B1F0A" w:rsidRPr="00D1736D">
        <w:rPr>
          <w:rFonts w:eastAsia="Century"/>
          <w:sz w:val="23"/>
          <w:szCs w:val="23"/>
        </w:rPr>
        <w:fldChar w:fldCharType="begin" w:fldLock="1"/>
      </w:r>
      <w:r w:rsidR="001B1F0A" w:rsidRPr="00D1736D">
        <w:rPr>
          <w:rFonts w:eastAsia="Century"/>
          <w:sz w:val="23"/>
          <w:szCs w:val="23"/>
        </w:rPr>
        <w:instrText>ADDIN CSL_CITATION {"citationItems":[{"id":"ITEM-1","itemData":{"author":[{"dropping-particle":"","family":"Ke","given":"Qiuhong","non-dropping-particle":"","parse-names":false,"suffix":""},{"dropping-particle":"","family":"Liu","given":"Jun","non-dropping-particle":"","parse-names":false,"suffix":""},{"dropping-particle":"","family":"Bennamoun","given":"Mohammed","non-dropping-particle":"","parse-names":false,"suffix":""},{"dropping-particle":"","family":"An","given":"Senjian","non-dropping-particle":"","parse-names":false,"suffix":""},{"dropping-particle":"","family":"Sohel","given":"Ferdous","non-dropping-particle":"","parse-names":false,"suffix":""},{"dropping-particle":"","family":"Boussaid","given":"Farid","non-dropping-particle":"","parse-names":false,"suffix":""}],"container-title":"Computer Vision for Assistive Healthcare","id":"ITEM-1","issued":{"date-parts":[["2018"]]},"page":"127-145","publisher":"Elsevier","title":"Computer Vision for Human--Machine Interaction","type":"chapter"},"uris":["http://www.mendeley.com/documents/?uuid=d3a95b58-bd29-473f-9cfe-cdc252b78ba7"]}],"mendeley":{"formattedCitation":"(Ke et al., 2018)","plainTextFormattedCitation":"(Ke et al., 2018)","previouslyFormattedCitation":"(Ke et al., 2018)"},"properties":{"noteIndex":0},"schema":"https://github.com/citation-style-language/schema/raw/master/csl-citation.json"}</w:instrText>
      </w:r>
      <w:r w:rsidR="001B1F0A" w:rsidRPr="00D1736D">
        <w:rPr>
          <w:rFonts w:eastAsia="Century"/>
          <w:sz w:val="23"/>
          <w:szCs w:val="23"/>
        </w:rPr>
        <w:fldChar w:fldCharType="separate"/>
      </w:r>
      <w:r w:rsidR="001B1F0A" w:rsidRPr="00D1736D">
        <w:rPr>
          <w:rFonts w:eastAsia="Century"/>
          <w:noProof/>
          <w:sz w:val="23"/>
          <w:szCs w:val="23"/>
        </w:rPr>
        <w:t>(Ke et al., 2018)</w:t>
      </w:r>
      <w:bookmarkEnd w:id="285"/>
      <w:bookmarkEnd w:id="286"/>
      <w:r w:rsidR="001B1F0A" w:rsidRPr="00D1736D">
        <w:rPr>
          <w:rFonts w:eastAsia="Century"/>
          <w:sz w:val="23"/>
          <w:szCs w:val="23"/>
        </w:rPr>
        <w:fldChar w:fldCharType="end"/>
      </w:r>
    </w:p>
    <w:p w14:paraId="11FFD858" w14:textId="58D2C66A" w:rsidR="00A87FD7" w:rsidRPr="00D1736D" w:rsidRDefault="00A87FD7" w:rsidP="001D18A7">
      <w:pPr>
        <w:pStyle w:val="Heading3"/>
        <w:bidi w:val="0"/>
        <w:spacing w:line="276" w:lineRule="auto"/>
        <w:rPr>
          <w:rFonts w:asciiTheme="minorHAnsi" w:hAnsiTheme="minorHAnsi" w:cstheme="minorHAnsi"/>
          <w:sz w:val="28"/>
          <w:szCs w:val="28"/>
        </w:rPr>
      </w:pPr>
      <w:bookmarkStart w:id="287" w:name="_Toc14857530"/>
      <w:bookmarkStart w:id="288" w:name="_Toc14857776"/>
      <w:r w:rsidRPr="00D1736D">
        <w:rPr>
          <w:rFonts w:asciiTheme="minorHAnsi" w:eastAsia="Century" w:hAnsiTheme="minorHAnsi" w:cstheme="minorHAnsi"/>
        </w:rPr>
        <w:t>Parameter sharing</w:t>
      </w:r>
      <w:r w:rsidR="004E7B57" w:rsidRPr="00D1736D">
        <w:rPr>
          <w:rFonts w:asciiTheme="minorHAnsi" w:eastAsia="Century" w:hAnsiTheme="minorHAnsi" w:cstheme="minorHAnsi"/>
        </w:rPr>
        <w:t xml:space="preserve"> and </w:t>
      </w:r>
      <w:r w:rsidR="004E7B57" w:rsidRPr="00D1736D">
        <w:rPr>
          <w:rFonts w:asciiTheme="minorHAnsi" w:eastAsia="Century" w:hAnsiTheme="minorHAnsi" w:cstheme="minorHAnsi"/>
          <w:sz w:val="23"/>
          <w:szCs w:val="23"/>
        </w:rPr>
        <w:t>equivariant</w:t>
      </w:r>
      <w:bookmarkEnd w:id="287"/>
      <w:bookmarkEnd w:id="288"/>
    </w:p>
    <w:p w14:paraId="3DDFBE40" w14:textId="778DFC2E" w:rsidR="006E09E4" w:rsidRPr="00D1736D" w:rsidRDefault="00A87FD7" w:rsidP="00E637DA">
      <w:pPr>
        <w:bidi w:val="0"/>
        <w:spacing w:line="276" w:lineRule="auto"/>
        <w:jc w:val="both"/>
        <w:rPr>
          <w:rFonts w:eastAsia="Century" w:cstheme="minorHAnsi"/>
          <w:sz w:val="23"/>
          <w:szCs w:val="23"/>
        </w:rPr>
      </w:pPr>
      <w:r w:rsidRPr="00D1736D">
        <w:rPr>
          <w:rFonts w:eastAsia="Century" w:cstheme="minorHAnsi"/>
          <w:sz w:val="23"/>
          <w:szCs w:val="23"/>
        </w:rPr>
        <w:t>Parameter sharing refers to using the same parameter for more than one function in a model</w:t>
      </w:r>
      <w:r w:rsidR="00C60ADF" w:rsidRPr="00D1736D">
        <w:rPr>
          <w:rFonts w:eastAsia="Century" w:cstheme="minorHAnsi"/>
          <w:sz w:val="23"/>
          <w:szCs w:val="23"/>
        </w:rPr>
        <w:t>. Ra</w:t>
      </w:r>
      <w:r w:rsidR="001B4292" w:rsidRPr="00D1736D">
        <w:rPr>
          <w:rFonts w:eastAsia="Century" w:cstheme="minorHAnsi"/>
          <w:sz w:val="23"/>
          <w:szCs w:val="23"/>
        </w:rPr>
        <w:t>ther than learning a separate set of parameters for every location, we learn only one</w:t>
      </w:r>
      <w:r w:rsidR="00B7604E" w:rsidRPr="00D1736D">
        <w:rPr>
          <w:rFonts w:eastAsia="Century" w:cstheme="minorHAnsi"/>
          <w:sz w:val="23"/>
          <w:szCs w:val="23"/>
        </w:rPr>
        <w:t xml:space="preserve"> global</w:t>
      </w:r>
      <w:r w:rsidR="001B4292" w:rsidRPr="00D1736D">
        <w:rPr>
          <w:rFonts w:eastAsia="Century" w:cstheme="minorHAnsi"/>
          <w:sz w:val="23"/>
          <w:szCs w:val="23"/>
        </w:rPr>
        <w:t xml:space="preserve"> set</w:t>
      </w:r>
      <w:r w:rsidR="006E09E4" w:rsidRPr="00D1736D">
        <w:rPr>
          <w:rFonts w:eastAsia="Century" w:cstheme="minorHAnsi"/>
          <w:sz w:val="23"/>
          <w:szCs w:val="23"/>
        </w:rPr>
        <w:t xml:space="preserve"> that prevent</w:t>
      </w:r>
      <w:r w:rsidR="00C60ADF" w:rsidRPr="00D1736D">
        <w:rPr>
          <w:rFonts w:eastAsia="Century" w:cstheme="minorHAnsi"/>
          <w:sz w:val="23"/>
          <w:szCs w:val="23"/>
        </w:rPr>
        <w:t>s</w:t>
      </w:r>
      <w:r w:rsidR="006E09E4" w:rsidRPr="00D1736D">
        <w:rPr>
          <w:rFonts w:eastAsia="Century" w:cstheme="minorHAnsi"/>
          <w:sz w:val="23"/>
          <w:szCs w:val="23"/>
        </w:rPr>
        <w:t xml:space="preserve"> overfitting of the network and reduce</w:t>
      </w:r>
      <w:r w:rsidR="00C60ADF" w:rsidRPr="00D1736D">
        <w:rPr>
          <w:rFonts w:eastAsia="Century" w:cstheme="minorHAnsi"/>
          <w:sz w:val="23"/>
          <w:szCs w:val="23"/>
        </w:rPr>
        <w:t>s</w:t>
      </w:r>
      <w:r w:rsidR="006E09E4" w:rsidRPr="00D1736D">
        <w:rPr>
          <w:rFonts w:eastAsia="Century" w:cstheme="minorHAnsi"/>
          <w:sz w:val="23"/>
          <w:szCs w:val="23"/>
        </w:rPr>
        <w:t xml:space="preserve"> the number of parameters.</w:t>
      </w:r>
      <w:r w:rsidR="00D03DBC">
        <w:rPr>
          <w:rFonts w:eastAsia="Century" w:cstheme="minorHAnsi"/>
          <w:sz w:val="23"/>
          <w:szCs w:val="23"/>
        </w:rPr>
        <w:t xml:space="preserve"> </w:t>
      </w:r>
      <w:r w:rsidR="006E09E4" w:rsidRPr="00D1736D">
        <w:rPr>
          <w:rFonts w:eastAsia="Century" w:cstheme="minorHAnsi"/>
          <w:sz w:val="23"/>
          <w:szCs w:val="23"/>
        </w:rPr>
        <w:t>I</w:t>
      </w:r>
      <w:r w:rsidR="00B7604E" w:rsidRPr="00D1736D">
        <w:rPr>
          <w:rFonts w:eastAsia="Century" w:cstheme="minorHAnsi"/>
          <w:sz w:val="23"/>
          <w:szCs w:val="23"/>
        </w:rPr>
        <w:t>n convnets,</w:t>
      </w:r>
      <w:r w:rsidR="00D56C73" w:rsidRPr="00D1736D">
        <w:rPr>
          <w:rFonts w:eastAsia="Century" w:cstheme="minorHAnsi"/>
          <w:sz w:val="23"/>
          <w:szCs w:val="23"/>
          <w:rtl/>
        </w:rPr>
        <w:t xml:space="preserve"> </w:t>
      </w:r>
      <w:r w:rsidR="00D56C73" w:rsidRPr="00D1736D">
        <w:rPr>
          <w:rFonts w:eastAsia="Century" w:cstheme="minorHAnsi"/>
          <w:sz w:val="23"/>
          <w:szCs w:val="23"/>
        </w:rPr>
        <w:t>filters keep the same weights as they are convolved through various positions in a feature map. This means that a</w:t>
      </w:r>
      <w:r w:rsidR="00D56C73" w:rsidRPr="00D1736D">
        <w:rPr>
          <w:rFonts w:eastAsia="Century" w:cstheme="minorHAnsi"/>
          <w:sz w:val="23"/>
          <w:szCs w:val="23"/>
          <w:rtl/>
        </w:rPr>
        <w:t xml:space="preserve"> </w:t>
      </w:r>
      <w:r w:rsidR="00D56C73" w:rsidRPr="00D1736D">
        <w:rPr>
          <w:rFonts w:eastAsia="Century" w:cstheme="minorHAnsi"/>
          <w:sz w:val="23"/>
          <w:szCs w:val="23"/>
        </w:rPr>
        <w:t>filter is using the same weights for detecting the same sort of feature at multiple locations in a feature map</w:t>
      </w:r>
      <w:r w:rsidR="00B929E5">
        <w:rPr>
          <w:rFonts w:eastAsia="Century" w:cstheme="minorHAnsi"/>
          <w:sz w:val="23"/>
          <w:szCs w:val="23"/>
        </w:rPr>
        <w:t xml:space="preserve"> </w:t>
      </w:r>
      <w:r w:rsidR="00B929E5" w:rsidRPr="00E637DA">
        <w:rPr>
          <w:rFonts w:eastAsia="Century" w:cstheme="minorHAnsi"/>
          <w:sz w:val="23"/>
          <w:szCs w:val="23"/>
          <w:highlight w:val="yellow"/>
          <w:rPrChange w:id="289" w:author="Yael Edan" w:date="2019-09-22T13:21:00Z">
            <w:rPr>
              <w:rFonts w:eastAsia="Century" w:cstheme="minorHAnsi"/>
              <w:sz w:val="23"/>
              <w:szCs w:val="23"/>
            </w:rPr>
          </w:rPrChange>
        </w:rPr>
        <w:t>(</w:t>
      </w:r>
      <w:ins w:id="290" w:author="Yael Edan" w:date="2019-09-22T13:21:00Z">
        <w:r w:rsidR="00E637DA" w:rsidRPr="00E637DA">
          <w:rPr>
            <w:rFonts w:eastAsia="Century" w:cstheme="minorHAnsi"/>
            <w:sz w:val="23"/>
            <w:szCs w:val="23"/>
            <w:highlight w:val="yellow"/>
            <w:rPrChange w:id="291" w:author="Yael Edan" w:date="2019-09-22T13:21:00Z">
              <w:rPr>
                <w:rFonts w:eastAsia="Century" w:cstheme="minorHAnsi"/>
                <w:sz w:val="23"/>
                <w:szCs w:val="23"/>
              </w:rPr>
            </w:rPrChange>
          </w:rPr>
          <w:t>F</w:t>
        </w:r>
      </w:ins>
      <w:del w:id="292" w:author="Yael Edan" w:date="2019-09-22T13:21:00Z">
        <w:r w:rsidR="00B929E5" w:rsidRPr="00E637DA" w:rsidDel="00E637DA">
          <w:rPr>
            <w:rFonts w:eastAsia="Century" w:cstheme="minorHAnsi"/>
            <w:sz w:val="23"/>
            <w:szCs w:val="23"/>
            <w:highlight w:val="yellow"/>
            <w:rPrChange w:id="293" w:author="Yael Edan" w:date="2019-09-22T13:21:00Z">
              <w:rPr>
                <w:rFonts w:eastAsia="Century" w:cstheme="minorHAnsi"/>
                <w:sz w:val="23"/>
                <w:szCs w:val="23"/>
              </w:rPr>
            </w:rPrChange>
          </w:rPr>
          <w:delText>f</w:delText>
        </w:r>
      </w:del>
      <w:r w:rsidR="00B929E5" w:rsidRPr="00E637DA">
        <w:rPr>
          <w:rFonts w:eastAsia="Century" w:cstheme="minorHAnsi"/>
          <w:sz w:val="23"/>
          <w:szCs w:val="23"/>
          <w:highlight w:val="yellow"/>
          <w:rPrChange w:id="294" w:author="Yael Edan" w:date="2019-09-22T13:21:00Z">
            <w:rPr>
              <w:rFonts w:eastAsia="Century" w:cstheme="minorHAnsi"/>
              <w:sz w:val="23"/>
              <w:szCs w:val="23"/>
            </w:rPr>
          </w:rPrChange>
        </w:rPr>
        <w:t>igure 7)</w:t>
      </w:r>
      <w:r w:rsidR="00D56C73" w:rsidRPr="00E637DA">
        <w:rPr>
          <w:rFonts w:eastAsia="Century" w:cstheme="minorHAnsi"/>
          <w:sz w:val="23"/>
          <w:szCs w:val="23"/>
          <w:highlight w:val="yellow"/>
          <w:rPrChange w:id="295" w:author="Yael Edan" w:date="2019-09-22T13:21:00Z">
            <w:rPr>
              <w:rFonts w:eastAsia="Century" w:cstheme="minorHAnsi"/>
              <w:sz w:val="23"/>
              <w:szCs w:val="23"/>
            </w:rPr>
          </w:rPrChange>
        </w:rPr>
        <w:t>.</w:t>
      </w:r>
      <w:r w:rsidR="00D03DBC">
        <w:rPr>
          <w:rFonts w:eastAsia="Century" w:cstheme="minorHAnsi"/>
          <w:sz w:val="23"/>
          <w:szCs w:val="23"/>
        </w:rPr>
        <w:t xml:space="preserve"> </w:t>
      </w:r>
      <w:r w:rsidR="00C60ADF" w:rsidRPr="00D1736D">
        <w:rPr>
          <w:rFonts w:eastAsia="Century" w:cstheme="minorHAnsi"/>
          <w:sz w:val="23"/>
          <w:szCs w:val="23"/>
        </w:rPr>
        <w:t>T</w:t>
      </w:r>
      <w:r w:rsidR="0010190C" w:rsidRPr="00D1736D">
        <w:rPr>
          <w:rFonts w:eastAsia="Century" w:cstheme="minorHAnsi"/>
          <w:sz w:val="23"/>
          <w:szCs w:val="23"/>
        </w:rPr>
        <w:t xml:space="preserve">he parameter sharing causes the layer to have a property called equivariance to translation, </w:t>
      </w:r>
      <w:r w:rsidR="003D0D69" w:rsidRPr="00D1736D">
        <w:rPr>
          <w:rFonts w:eastAsia="Century" w:cstheme="minorHAnsi"/>
          <w:sz w:val="23"/>
          <w:szCs w:val="23"/>
        </w:rPr>
        <w:t xml:space="preserve">shifting the image and then feeding it through a number of layers is the same as feeding the original image through the same layers and then shifting the resulting feature maps </w:t>
      </w:r>
      <w:r w:rsidR="003D0D69"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Cohen","given":"Taco","non-dropping-particle":"","parse-names":false,"suffix":""},{"dropping-particle":"","family":"Welling","given":"Max","non-dropping-particle":"","parse-names":false,"suffix":""}],"container-title":"International conference on machine learning","id":"ITEM-1","issued":{"date-parts":[["2016"]]},"page":"2990-2999","title":"Group equivariant convolutional networks","type":"paper-conference"},"uris":["http://www.mendeley.com/documents/?uuid=b6502636-6a47-4536-9fa4-565628ba7089"]}],"mendeley":{"formattedCitation":"(Cohen &amp; Welling, 2016)","plainTextFormattedCitation":"(Cohen &amp; Welling, 2016)","previouslyFormattedCitation":"(Cohen &amp; Welling, 2016)"},"properties":{"noteIndex":0},"schema":"https://github.com/citation-style-language/schema/raw/master/csl-citation.json"}</w:instrText>
      </w:r>
      <w:r w:rsidR="003D0D69" w:rsidRPr="00D1736D">
        <w:rPr>
          <w:rFonts w:eastAsia="Century" w:cstheme="minorHAnsi"/>
          <w:sz w:val="23"/>
          <w:szCs w:val="23"/>
        </w:rPr>
        <w:fldChar w:fldCharType="separate"/>
      </w:r>
      <w:r w:rsidR="006538C1" w:rsidRPr="00D1736D">
        <w:rPr>
          <w:rFonts w:eastAsia="Century" w:cstheme="minorHAnsi"/>
          <w:noProof/>
          <w:sz w:val="23"/>
          <w:szCs w:val="23"/>
        </w:rPr>
        <w:t>(Cohen &amp; Welling, 2016)</w:t>
      </w:r>
      <w:r w:rsidR="003D0D69" w:rsidRPr="00D1736D">
        <w:rPr>
          <w:rFonts w:eastAsia="Century" w:cstheme="minorHAnsi"/>
          <w:sz w:val="23"/>
          <w:szCs w:val="23"/>
        </w:rPr>
        <w:fldChar w:fldCharType="end"/>
      </w:r>
      <w:r w:rsidR="003D0D69" w:rsidRPr="00D1736D">
        <w:rPr>
          <w:rFonts w:eastAsia="Century" w:cstheme="minorHAnsi"/>
          <w:sz w:val="23"/>
          <w:szCs w:val="23"/>
        </w:rPr>
        <w:t xml:space="preserve">. In other words, the symmetry is preserved by each layer, </w:t>
      </w:r>
      <w:r w:rsidR="00C60ADF" w:rsidRPr="00D1736D">
        <w:rPr>
          <w:rFonts w:eastAsia="Century" w:cstheme="minorHAnsi"/>
          <w:sz w:val="23"/>
          <w:szCs w:val="23"/>
        </w:rPr>
        <w:t>enabling</w:t>
      </w:r>
      <w:r w:rsidR="003D0D69" w:rsidRPr="00D1736D">
        <w:rPr>
          <w:rFonts w:eastAsia="Century" w:cstheme="minorHAnsi"/>
          <w:sz w:val="23"/>
          <w:szCs w:val="23"/>
        </w:rPr>
        <w:t xml:space="preserve"> to exploit it also in higher layers of the network</w:t>
      </w:r>
      <w:r w:rsidR="006E5BCA" w:rsidRPr="00D1736D">
        <w:rPr>
          <w:rFonts w:eastAsia="Century" w:cstheme="minorHAnsi"/>
          <w:sz w:val="23"/>
          <w:szCs w:val="23"/>
        </w:rPr>
        <w:t>.</w:t>
      </w:r>
    </w:p>
    <w:p w14:paraId="188AE2B7" w14:textId="77777777" w:rsidR="00A94996" w:rsidRPr="00D1736D" w:rsidRDefault="0010190C" w:rsidP="001D18A7">
      <w:pPr>
        <w:pStyle w:val="ListParagraph"/>
        <w:keepNext/>
        <w:bidi w:val="0"/>
        <w:spacing w:line="276" w:lineRule="auto"/>
        <w:rPr>
          <w:rFonts w:cstheme="minorHAnsi"/>
        </w:rPr>
      </w:pPr>
      <w:r w:rsidRPr="00D1736D">
        <w:rPr>
          <w:rFonts w:cstheme="minorHAnsi"/>
          <w:noProof/>
        </w:rPr>
        <w:drawing>
          <wp:inline distT="0" distB="0" distL="0" distR="0" wp14:anchorId="2760B8F4" wp14:editId="44A41DB1">
            <wp:extent cx="3446106" cy="1620989"/>
            <wp:effectExtent l="0" t="0" r="2540" b="0"/>
            <wp:docPr id="10" name="Picture 10" descr="×ª××¦××ª ×ª××× × ×¢×××¨ âªConvolution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ª××¦××ª ×ª××× × ×¢×××¨ âªConvolutionâ¬â"/>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6479" cy="1625868"/>
                    </a:xfrm>
                    <a:prstGeom prst="rect">
                      <a:avLst/>
                    </a:prstGeom>
                    <a:noFill/>
                    <a:ln>
                      <a:noFill/>
                    </a:ln>
                  </pic:spPr>
                </pic:pic>
              </a:graphicData>
            </a:graphic>
          </wp:inline>
        </w:drawing>
      </w:r>
    </w:p>
    <w:p w14:paraId="241F1E6A" w14:textId="7FFC04D2" w:rsidR="00BE4661" w:rsidRPr="00D1736D" w:rsidRDefault="00A94996" w:rsidP="001D18A7">
      <w:pPr>
        <w:pStyle w:val="Caption"/>
        <w:bidi w:val="0"/>
        <w:rPr>
          <w:rFonts w:eastAsia="Century"/>
          <w:i w:val="0"/>
          <w:iCs w:val="0"/>
          <w:sz w:val="23"/>
          <w:szCs w:val="23"/>
        </w:rPr>
      </w:pPr>
      <w:bookmarkStart w:id="296" w:name="_Toc18444131"/>
      <w:bookmarkStart w:id="297" w:name="_Toc18444285"/>
      <w:r w:rsidRPr="00D1736D">
        <w:rPr>
          <w:rFonts w:eastAsia="Century"/>
          <w:i w:val="0"/>
          <w:iCs w:val="0"/>
          <w:sz w:val="23"/>
          <w:szCs w:val="23"/>
        </w:rPr>
        <w:t xml:space="preserve">Figure </w:t>
      </w:r>
      <w:r w:rsidRPr="00D1736D">
        <w:rPr>
          <w:rFonts w:eastAsia="Century"/>
          <w:i w:val="0"/>
          <w:iCs w:val="0"/>
          <w:sz w:val="23"/>
          <w:szCs w:val="23"/>
        </w:rPr>
        <w:fldChar w:fldCharType="begin"/>
      </w:r>
      <w:r w:rsidRPr="00D1736D">
        <w:rPr>
          <w:rFonts w:eastAsia="Century"/>
          <w:i w:val="0"/>
          <w:iCs w:val="0"/>
          <w:sz w:val="23"/>
          <w:szCs w:val="23"/>
        </w:rPr>
        <w:instrText xml:space="preserve"> SEQ Figure \* ARABIC </w:instrText>
      </w:r>
      <w:r w:rsidRPr="00D1736D">
        <w:rPr>
          <w:rFonts w:eastAsia="Century"/>
          <w:i w:val="0"/>
          <w:iCs w:val="0"/>
          <w:sz w:val="23"/>
          <w:szCs w:val="23"/>
        </w:rPr>
        <w:fldChar w:fldCharType="separate"/>
      </w:r>
      <w:r w:rsidR="00AD6620" w:rsidRPr="00D1736D">
        <w:rPr>
          <w:rFonts w:eastAsia="Century"/>
          <w:i w:val="0"/>
          <w:iCs w:val="0"/>
          <w:noProof/>
          <w:sz w:val="23"/>
          <w:szCs w:val="23"/>
        </w:rPr>
        <w:t>7</w:t>
      </w:r>
      <w:r w:rsidRPr="00D1736D">
        <w:rPr>
          <w:rFonts w:eastAsia="Century"/>
          <w:i w:val="0"/>
          <w:iCs w:val="0"/>
          <w:sz w:val="23"/>
          <w:szCs w:val="23"/>
        </w:rPr>
        <w:fldChar w:fldCharType="end"/>
      </w:r>
      <w:r w:rsidRPr="00D1736D">
        <w:rPr>
          <w:rFonts w:eastAsia="Century"/>
          <w:i w:val="0"/>
          <w:iCs w:val="0"/>
          <w:sz w:val="23"/>
          <w:szCs w:val="23"/>
        </w:rPr>
        <w:t xml:space="preserve"> -</w:t>
      </w:r>
      <w:r w:rsidRPr="00D1736D">
        <w:t xml:space="preserve"> </w:t>
      </w:r>
      <w:r w:rsidR="00E056A3" w:rsidRPr="00D1736D">
        <w:rPr>
          <w:rFonts w:eastAsia="Century"/>
          <w:i w:val="0"/>
          <w:iCs w:val="0"/>
          <w:sz w:val="23"/>
          <w:szCs w:val="23"/>
        </w:rPr>
        <w:t>A diagram expressing parameters sharing of a two-dimensional convolutional operator as an operation of sliding the same filter matrix</w:t>
      </w:r>
      <w:r w:rsidR="00EC5EAD" w:rsidRPr="00D1736D">
        <w:rPr>
          <w:rFonts w:eastAsia="Century"/>
          <w:i w:val="0"/>
          <w:iCs w:val="0"/>
          <w:sz w:val="23"/>
          <w:szCs w:val="23"/>
        </w:rPr>
        <w:t xml:space="preserve"> (Kernel)</w:t>
      </w:r>
      <w:r w:rsidR="00E056A3" w:rsidRPr="00D1736D">
        <w:rPr>
          <w:rFonts w:eastAsia="Century"/>
          <w:i w:val="0"/>
          <w:iCs w:val="0"/>
          <w:sz w:val="23"/>
          <w:szCs w:val="23"/>
        </w:rPr>
        <w:t xml:space="preserve"> across the target </w:t>
      </w:r>
      <w:r w:rsidR="00EC5EAD" w:rsidRPr="00D1736D">
        <w:rPr>
          <w:rFonts w:eastAsia="Century"/>
          <w:i w:val="0"/>
          <w:iCs w:val="0"/>
          <w:sz w:val="23"/>
          <w:szCs w:val="23"/>
        </w:rPr>
        <w:lastRenderedPageBreak/>
        <w:t>I</w:t>
      </w:r>
      <w:r w:rsidR="00E056A3" w:rsidRPr="00D1736D">
        <w:rPr>
          <w:rFonts w:eastAsia="Century"/>
          <w:i w:val="0"/>
          <w:iCs w:val="0"/>
          <w:sz w:val="23"/>
          <w:szCs w:val="23"/>
        </w:rPr>
        <w:t>mage and recording elementwise products into the feature map</w:t>
      </w:r>
      <w:r w:rsidR="00EC5EAD" w:rsidRPr="00D1736D">
        <w:rPr>
          <w:rFonts w:eastAsia="Century"/>
          <w:i w:val="0"/>
          <w:iCs w:val="0"/>
          <w:sz w:val="23"/>
          <w:szCs w:val="23"/>
        </w:rPr>
        <w:t xml:space="preserve"> (I*K)</w:t>
      </w:r>
      <w:r w:rsidR="00E056A3" w:rsidRPr="00D1736D">
        <w:rPr>
          <w:rFonts w:eastAsia="Century"/>
          <w:i w:val="0"/>
          <w:iCs w:val="0"/>
          <w:sz w:val="23"/>
          <w:szCs w:val="23"/>
        </w:rPr>
        <w:t xml:space="preserve"> </w:t>
      </w:r>
      <w:r w:rsidR="001B1F0A" w:rsidRPr="00D1736D">
        <w:rPr>
          <w:rFonts w:eastAsia="Century"/>
          <w:sz w:val="23"/>
          <w:szCs w:val="23"/>
        </w:rPr>
        <w:fldChar w:fldCharType="begin" w:fldLock="1"/>
      </w:r>
      <w:r w:rsidR="001B1F0A" w:rsidRPr="00D1736D">
        <w:rPr>
          <w:rFonts w:eastAsia="Century"/>
          <w:sz w:val="23"/>
          <w:szCs w:val="23"/>
        </w:rPr>
        <w:instrText>ADDIN CSL_CITATION {"citationItems":[{"id":"ITEM-1","itemData":{"author":[{"dropping-particle":"","family":"Cohen","given":"Taco","non-dropping-particle":"","parse-names":false,"suffix":""},{"dropping-particle":"","family":"Welling","given":"Max","non-dropping-particle":"","parse-names":false,"suffix":""}],"container-title":"International conference on machine learning","id":"ITEM-1","issued":{"date-parts":[["2016"]]},"page":"2990-2999","title":"Group equivariant convolutional networks","type":"paper-conference"},"uris":["http://www.mendeley.com/documents/?uuid=b6502636-6a47-4536-9fa4-565628ba7089"]}],"mendeley":{"formattedCitation":"(Cohen &amp; Welling, 2016)","plainTextFormattedCitation":"(Cohen &amp; Welling, 2016)","previouslyFormattedCitation":"(Cohen &amp; Welling, 2016)"},"properties":{"noteIndex":0},"schema":"https://github.com/citation-style-language/schema/raw/master/csl-citation.json"}</w:instrText>
      </w:r>
      <w:r w:rsidR="001B1F0A" w:rsidRPr="00D1736D">
        <w:rPr>
          <w:rFonts w:eastAsia="Century"/>
          <w:sz w:val="23"/>
          <w:szCs w:val="23"/>
        </w:rPr>
        <w:fldChar w:fldCharType="separate"/>
      </w:r>
      <w:r w:rsidR="001B1F0A" w:rsidRPr="00D1736D">
        <w:rPr>
          <w:rFonts w:eastAsia="Century"/>
          <w:noProof/>
          <w:sz w:val="23"/>
          <w:szCs w:val="23"/>
        </w:rPr>
        <w:t>(Cohen &amp; Welling, 2016)</w:t>
      </w:r>
      <w:bookmarkEnd w:id="296"/>
      <w:bookmarkEnd w:id="297"/>
      <w:r w:rsidR="001B1F0A" w:rsidRPr="00D1736D">
        <w:rPr>
          <w:rFonts w:eastAsia="Century"/>
          <w:sz w:val="23"/>
          <w:szCs w:val="23"/>
        </w:rPr>
        <w:fldChar w:fldCharType="end"/>
      </w:r>
    </w:p>
    <w:p w14:paraId="629DB130" w14:textId="6440365E" w:rsidR="00F316EB" w:rsidRPr="00D1736D" w:rsidRDefault="008D5D06" w:rsidP="001D18A7">
      <w:pPr>
        <w:pStyle w:val="Heading2"/>
        <w:bidi w:val="0"/>
        <w:spacing w:line="276" w:lineRule="auto"/>
        <w:rPr>
          <w:rFonts w:asciiTheme="minorHAnsi" w:eastAsia="Century" w:hAnsiTheme="minorHAnsi" w:cstheme="minorHAnsi"/>
          <w:lang w:bidi="en-US"/>
        </w:rPr>
      </w:pPr>
      <w:bookmarkStart w:id="298" w:name="_Toc14857531"/>
      <w:bookmarkStart w:id="299" w:name="_Toc14857777"/>
      <w:bookmarkStart w:id="300" w:name="_Toc19806686"/>
      <w:r w:rsidRPr="00D1736D">
        <w:rPr>
          <w:rFonts w:asciiTheme="minorHAnsi" w:hAnsiTheme="minorHAnsi" w:cstheme="minorHAnsi"/>
          <w:sz w:val="28"/>
          <w:szCs w:val="28"/>
        </w:rPr>
        <w:t xml:space="preserve">2.3.2 </w:t>
      </w:r>
      <w:r w:rsidR="00F316EB" w:rsidRPr="00D1736D">
        <w:rPr>
          <w:rFonts w:asciiTheme="minorHAnsi" w:hAnsiTheme="minorHAnsi" w:cstheme="minorHAnsi"/>
          <w:sz w:val="28"/>
          <w:szCs w:val="28"/>
        </w:rPr>
        <w:t xml:space="preserve">Convolutional </w:t>
      </w:r>
      <w:r w:rsidR="00E96520">
        <w:rPr>
          <w:rFonts w:asciiTheme="minorHAnsi" w:eastAsia="Century" w:hAnsiTheme="minorHAnsi" w:cstheme="minorHAnsi"/>
          <w:lang w:bidi="en-US"/>
        </w:rPr>
        <w:t>n</w:t>
      </w:r>
      <w:r w:rsidR="00F316EB" w:rsidRPr="00D1736D">
        <w:rPr>
          <w:rFonts w:asciiTheme="minorHAnsi" w:eastAsia="Century" w:hAnsiTheme="minorHAnsi" w:cstheme="minorHAnsi"/>
          <w:lang w:bidi="en-US"/>
        </w:rPr>
        <w:t xml:space="preserve">eural </w:t>
      </w:r>
      <w:r w:rsidR="00E96520">
        <w:rPr>
          <w:rFonts w:asciiTheme="minorHAnsi" w:eastAsia="Century" w:hAnsiTheme="minorHAnsi" w:cstheme="minorHAnsi"/>
          <w:lang w:bidi="en-US"/>
        </w:rPr>
        <w:t>n</w:t>
      </w:r>
      <w:r w:rsidR="00F316EB" w:rsidRPr="00D1736D">
        <w:rPr>
          <w:rFonts w:asciiTheme="minorHAnsi" w:eastAsia="Century" w:hAnsiTheme="minorHAnsi" w:cstheme="minorHAnsi"/>
          <w:lang w:bidi="en-US"/>
        </w:rPr>
        <w:t>etworks architecture</w:t>
      </w:r>
      <w:bookmarkEnd w:id="298"/>
      <w:bookmarkEnd w:id="299"/>
      <w:bookmarkEnd w:id="300"/>
      <w:r w:rsidR="00F316EB" w:rsidRPr="00D1736D">
        <w:rPr>
          <w:rFonts w:asciiTheme="minorHAnsi" w:eastAsia="Century" w:hAnsiTheme="minorHAnsi" w:cstheme="minorHAnsi"/>
          <w:lang w:bidi="en-US"/>
        </w:rPr>
        <w:t xml:space="preserve">  </w:t>
      </w:r>
    </w:p>
    <w:p w14:paraId="5F1A8B03" w14:textId="738CE2F0" w:rsidR="00B23873" w:rsidRPr="00D1736D" w:rsidRDefault="00EA03D3" w:rsidP="001D18A7">
      <w:pPr>
        <w:bidi w:val="0"/>
        <w:spacing w:line="276" w:lineRule="auto"/>
        <w:jc w:val="both"/>
        <w:rPr>
          <w:rFonts w:eastAsia="Century" w:cstheme="minorHAnsi"/>
          <w:sz w:val="23"/>
          <w:szCs w:val="23"/>
          <w:rtl/>
        </w:rPr>
      </w:pPr>
      <w:r w:rsidRPr="00D1736D">
        <w:rPr>
          <w:rFonts w:eastAsia="Century" w:cstheme="minorHAnsi"/>
          <w:sz w:val="23"/>
          <w:szCs w:val="23"/>
        </w:rPr>
        <w:t xml:space="preserve">There are several variations </w:t>
      </w:r>
      <w:r w:rsidR="00C60ADF" w:rsidRPr="00D1736D">
        <w:rPr>
          <w:rFonts w:eastAsia="Century" w:cstheme="minorHAnsi"/>
          <w:sz w:val="23"/>
          <w:szCs w:val="23"/>
        </w:rPr>
        <w:t xml:space="preserve">of </w:t>
      </w:r>
      <w:r w:rsidRPr="00D1736D">
        <w:rPr>
          <w:rFonts w:eastAsia="Century" w:cstheme="minorHAnsi"/>
          <w:sz w:val="23"/>
          <w:szCs w:val="23"/>
        </w:rPr>
        <w:t>CNN architectures</w:t>
      </w:r>
      <w:r w:rsidR="001B1F0A">
        <w:rPr>
          <w:rFonts w:eastAsia="Century" w:cstheme="minorHAnsi"/>
          <w:sz w:val="23"/>
          <w:szCs w:val="23"/>
        </w:rPr>
        <w:t xml:space="preserve"> </w:t>
      </w:r>
      <w:r w:rsidR="001B1F0A">
        <w:rPr>
          <w:rFonts w:eastAsia="Century" w:cstheme="minorHAnsi"/>
          <w:sz w:val="23"/>
          <w:szCs w:val="23"/>
        </w:rPr>
        <w:fldChar w:fldCharType="begin" w:fldLock="1"/>
      </w:r>
      <w:r w:rsidR="001B1F0A">
        <w:rPr>
          <w:rFonts w:eastAsia="Century" w:cstheme="minorHAnsi"/>
          <w:sz w:val="23"/>
          <w:szCs w:val="23"/>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001B1F0A">
        <w:rPr>
          <w:rFonts w:eastAsia="Century" w:cstheme="minorHAnsi"/>
          <w:sz w:val="23"/>
          <w:szCs w:val="23"/>
        </w:rPr>
        <w:fldChar w:fldCharType="separate"/>
      </w:r>
      <w:r w:rsidR="001B1F0A" w:rsidRPr="001B1F0A">
        <w:rPr>
          <w:rFonts w:eastAsia="Century" w:cstheme="minorHAnsi"/>
          <w:noProof/>
          <w:sz w:val="23"/>
          <w:szCs w:val="23"/>
        </w:rPr>
        <w:t>(Koirala et al., 2019a)</w:t>
      </w:r>
      <w:r w:rsidR="001B1F0A">
        <w:rPr>
          <w:rFonts w:eastAsia="Century" w:cstheme="minorHAnsi"/>
          <w:sz w:val="23"/>
          <w:szCs w:val="23"/>
        </w:rPr>
        <w:fldChar w:fldCharType="end"/>
      </w:r>
      <w:r w:rsidRPr="00D1736D">
        <w:rPr>
          <w:rFonts w:eastAsia="Century" w:cstheme="minorHAnsi"/>
          <w:sz w:val="23"/>
          <w:szCs w:val="23"/>
        </w:rPr>
        <w:t xml:space="preserve">. However, in general, most of them </w:t>
      </w:r>
      <w:r w:rsidR="00C60ADF" w:rsidRPr="00D1736D">
        <w:rPr>
          <w:rFonts w:eastAsia="Century" w:cstheme="minorHAnsi"/>
          <w:sz w:val="23"/>
          <w:szCs w:val="23"/>
        </w:rPr>
        <w:t>include three</w:t>
      </w:r>
      <w:r w:rsidRPr="00D1736D">
        <w:rPr>
          <w:rFonts w:eastAsia="Century" w:cstheme="minorHAnsi"/>
          <w:sz w:val="23"/>
          <w:szCs w:val="23"/>
        </w:rPr>
        <w:t xml:space="preserve"> fundamental unit</w:t>
      </w:r>
      <w:r w:rsidR="00C60ADF" w:rsidRPr="00D1736D">
        <w:rPr>
          <w:rFonts w:eastAsia="Century" w:cstheme="minorHAnsi"/>
          <w:sz w:val="23"/>
          <w:szCs w:val="23"/>
        </w:rPr>
        <w:t>s</w:t>
      </w:r>
      <w:r w:rsidR="001B1F0A">
        <w:rPr>
          <w:rFonts w:eastAsia="Century" w:cstheme="minorHAnsi"/>
          <w:sz w:val="23"/>
          <w:szCs w:val="23"/>
        </w:rPr>
        <w:t xml:space="preserve"> </w:t>
      </w:r>
      <w:r w:rsidR="001B1F0A">
        <w:rPr>
          <w:rFonts w:eastAsia="Century" w:cstheme="minorHAnsi"/>
          <w:sz w:val="23"/>
          <w:szCs w:val="23"/>
        </w:rPr>
        <w:fldChar w:fldCharType="begin" w:fldLock="1"/>
      </w:r>
      <w:r w:rsidR="007614C7">
        <w:rPr>
          <w:rFonts w:eastAsia="Century" w:cstheme="minorHAnsi"/>
          <w:sz w:val="23"/>
          <w:szCs w:val="23"/>
        </w:rPr>
        <w:instrText>ADDIN CSL_CITATION {"citationItems":[{"id":"ITEM-1","itemData":{"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publisher":"Nature Publishing Group","title":"Deep learning","type":"article-journal","volume":"521"},"uris":["http://www.mendeley.com/documents/?uuid=920b0b57-6724-4308-85df-71030f00f7b8"]}],"mendeley":{"formattedCitation":"(LeCun et al., 2015)","plainTextFormattedCitation":"(LeCun et al., 2015)","previouslyFormattedCitation":"(LeCun et al., 2015)"},"properties":{"noteIndex":0},"schema":"https://github.com/citation-style-language/schema/raw/master/csl-citation.json"}</w:instrText>
      </w:r>
      <w:r w:rsidR="001B1F0A">
        <w:rPr>
          <w:rFonts w:eastAsia="Century" w:cstheme="minorHAnsi"/>
          <w:sz w:val="23"/>
          <w:szCs w:val="23"/>
        </w:rPr>
        <w:fldChar w:fldCharType="separate"/>
      </w:r>
      <w:r w:rsidR="001B1F0A" w:rsidRPr="001B1F0A">
        <w:rPr>
          <w:rFonts w:eastAsia="Century" w:cstheme="minorHAnsi"/>
          <w:noProof/>
          <w:sz w:val="23"/>
          <w:szCs w:val="23"/>
        </w:rPr>
        <w:t>(LeCun et al., 2015)</w:t>
      </w:r>
      <w:r w:rsidR="001B1F0A">
        <w:rPr>
          <w:rFonts w:eastAsia="Century" w:cstheme="minorHAnsi"/>
          <w:sz w:val="23"/>
          <w:szCs w:val="23"/>
        </w:rPr>
        <w:fldChar w:fldCharType="end"/>
      </w:r>
      <w:r w:rsidRPr="00D1736D">
        <w:rPr>
          <w:rFonts w:eastAsia="Century" w:cstheme="minorHAnsi"/>
          <w:sz w:val="23"/>
          <w:szCs w:val="23"/>
        </w:rPr>
        <w:t xml:space="preserve">: convolutional layers, pooling layers </w:t>
      </w:r>
      <w:r w:rsidR="009503EF" w:rsidRPr="00D1736D">
        <w:rPr>
          <w:rFonts w:eastAsia="Century" w:cstheme="minorHAnsi"/>
          <w:sz w:val="23"/>
          <w:szCs w:val="23"/>
        </w:rPr>
        <w:t>followed by</w:t>
      </w:r>
      <w:r w:rsidRPr="00D1736D">
        <w:rPr>
          <w:rFonts w:eastAsia="Century" w:cstheme="minorHAnsi"/>
          <w:sz w:val="23"/>
          <w:szCs w:val="23"/>
        </w:rPr>
        <w:t xml:space="preserve"> fully connected output layer, same as in a standard feedforward neural network. Usually convolutional layers and pooling layers are grouped together into one module,</w:t>
      </w:r>
      <w:r w:rsidR="009503EF" w:rsidRPr="00D1736D">
        <w:rPr>
          <w:rFonts w:eastAsia="Century" w:cstheme="minorHAnsi"/>
          <w:sz w:val="23"/>
          <w:szCs w:val="23"/>
        </w:rPr>
        <w:t xml:space="preserve"> th</w:t>
      </w:r>
      <w:r w:rsidR="00C60ADF" w:rsidRPr="00D1736D">
        <w:rPr>
          <w:rFonts w:eastAsia="Century" w:cstheme="minorHAnsi"/>
          <w:sz w:val="23"/>
          <w:szCs w:val="23"/>
        </w:rPr>
        <w:t>e</w:t>
      </w:r>
      <w:r w:rsidR="009503EF" w:rsidRPr="00D1736D">
        <w:rPr>
          <w:rFonts w:eastAsia="Century" w:cstheme="minorHAnsi"/>
          <w:sz w:val="23"/>
          <w:szCs w:val="23"/>
        </w:rPr>
        <w:t>se</w:t>
      </w:r>
      <w:r w:rsidRPr="00D1736D">
        <w:rPr>
          <w:rFonts w:eastAsia="Century" w:cstheme="minorHAnsi"/>
          <w:sz w:val="23"/>
          <w:szCs w:val="23"/>
        </w:rPr>
        <w:t xml:space="preserve"> </w:t>
      </w:r>
      <w:r w:rsidR="009503EF" w:rsidRPr="00D1736D">
        <w:rPr>
          <w:rFonts w:cstheme="minorHAnsi"/>
          <w:sz w:val="23"/>
          <w:szCs w:val="23"/>
        </w:rPr>
        <w:t>m</w:t>
      </w:r>
      <w:r w:rsidRPr="00D1736D">
        <w:rPr>
          <w:rFonts w:cstheme="minorHAnsi"/>
          <w:sz w:val="23"/>
          <w:szCs w:val="23"/>
        </w:rPr>
        <w:t xml:space="preserve">odules are often stacked on top of each other to form a deep </w:t>
      </w:r>
      <w:r w:rsidR="009503EF" w:rsidRPr="00D1736D">
        <w:rPr>
          <w:rFonts w:cstheme="minorHAnsi"/>
          <w:sz w:val="23"/>
          <w:szCs w:val="23"/>
        </w:rPr>
        <w:t xml:space="preserve">CNN </w:t>
      </w:r>
      <w:r w:rsidRPr="00D1736D">
        <w:rPr>
          <w:rFonts w:cstheme="minorHAnsi"/>
          <w:sz w:val="23"/>
          <w:szCs w:val="23"/>
        </w:rPr>
        <w:t>model</w:t>
      </w:r>
      <w:r w:rsidR="001A3527" w:rsidRPr="00D1736D">
        <w:rPr>
          <w:rFonts w:eastAsia="Century" w:cstheme="minorHAnsi"/>
          <w:sz w:val="23"/>
          <w:szCs w:val="23"/>
        </w:rPr>
        <w:t xml:space="preserve"> </w:t>
      </w:r>
      <w:r w:rsidR="001A3527"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Rawat","given":"Waseem","non-dropping-particle":"","parse-names":false,"suffix":""},{"dropping-particle":"","family":"Wang","given":"Zenghui","non-dropping-particle":"","parse-names":false,"suffix":""}],"container-title":"Neural computation","id":"ITEM-1","issue":"9","issued":{"date-parts":[["2017"]]},"page":"2352-2449","publisher":"MIT Press","title":"Deep convolutional neural networks for image classification: A comprehensive review","type":"article-journal","volume":"29"},"uris":["http://www.mendeley.com/documents/?uuid=1d56ce23-565a-4501-9d38-e80db9c5a917"]}],"mendeley":{"formattedCitation":"(Rawat &amp; Wang, 2017)","plainTextFormattedCitation":"(Rawat &amp; Wang, 2017)","previouslyFormattedCitation":"(Rawat &amp; Wang, 2017)"},"properties":{"noteIndex":0},"schema":"https://github.com/citation-style-language/schema/raw/master/csl-citation.json"}</w:instrText>
      </w:r>
      <w:r w:rsidR="001A3527" w:rsidRPr="00D1736D">
        <w:rPr>
          <w:rFonts w:eastAsia="Century" w:cstheme="minorHAnsi"/>
          <w:sz w:val="23"/>
          <w:szCs w:val="23"/>
        </w:rPr>
        <w:fldChar w:fldCharType="separate"/>
      </w:r>
      <w:r w:rsidR="006538C1" w:rsidRPr="00D1736D">
        <w:rPr>
          <w:rFonts w:eastAsia="Century" w:cstheme="minorHAnsi"/>
          <w:noProof/>
          <w:sz w:val="23"/>
          <w:szCs w:val="23"/>
        </w:rPr>
        <w:t>(Rawat &amp; Wang, 2017)</w:t>
      </w:r>
      <w:r w:rsidR="001A3527" w:rsidRPr="00D1736D">
        <w:rPr>
          <w:rFonts w:eastAsia="Century" w:cstheme="minorHAnsi"/>
          <w:sz w:val="23"/>
          <w:szCs w:val="23"/>
        </w:rPr>
        <w:fldChar w:fldCharType="end"/>
      </w:r>
      <w:r w:rsidR="009503EF" w:rsidRPr="00D1736D">
        <w:rPr>
          <w:rFonts w:eastAsia="Century" w:cstheme="minorHAnsi"/>
          <w:sz w:val="23"/>
          <w:szCs w:val="23"/>
        </w:rPr>
        <w:t>.</w:t>
      </w:r>
      <w:r w:rsidR="00D03DBC">
        <w:rPr>
          <w:rFonts w:eastAsia="Century" w:cstheme="minorHAnsi"/>
          <w:sz w:val="23"/>
          <w:szCs w:val="23"/>
        </w:rPr>
        <w:t xml:space="preserve"> </w:t>
      </w:r>
      <w:r w:rsidR="00B426A2" w:rsidRPr="00D1736D">
        <w:rPr>
          <w:rFonts w:eastAsia="Century" w:cstheme="minorHAnsi"/>
          <w:sz w:val="23"/>
          <w:szCs w:val="23"/>
        </w:rPr>
        <w:t>A</w:t>
      </w:r>
      <w:r w:rsidR="00B426A2" w:rsidRPr="00D1736D">
        <w:rPr>
          <w:rFonts w:cstheme="minorHAnsi"/>
          <w:sz w:val="23"/>
          <w:szCs w:val="23"/>
        </w:rPr>
        <w:t xml:space="preserve"> </w:t>
      </w:r>
      <w:r w:rsidR="00B426A2" w:rsidRPr="00D1736D">
        <w:rPr>
          <w:rFonts w:eastAsia="Century" w:cstheme="minorHAnsi"/>
          <w:sz w:val="23"/>
          <w:szCs w:val="23"/>
        </w:rPr>
        <w:t xml:space="preserve">typical architecture can be </w:t>
      </w:r>
      <w:r w:rsidR="001455FF" w:rsidRPr="00D1736D">
        <w:rPr>
          <w:rFonts w:eastAsia="Century" w:cstheme="minorHAnsi"/>
          <w:sz w:val="23"/>
          <w:szCs w:val="23"/>
        </w:rPr>
        <w:t>described</w:t>
      </w:r>
      <w:r w:rsidR="00B426A2" w:rsidRPr="00D1736D">
        <w:rPr>
          <w:rFonts w:eastAsia="Century" w:cstheme="minorHAnsi"/>
          <w:sz w:val="23"/>
          <w:szCs w:val="23"/>
        </w:rPr>
        <w:t xml:space="preserve"> by the next few steps</w:t>
      </w:r>
      <w:r w:rsidR="001455FF" w:rsidRPr="00D1736D">
        <w:rPr>
          <w:rFonts w:eastAsia="Century" w:cstheme="minorHAnsi"/>
          <w:sz w:val="23"/>
          <w:szCs w:val="23"/>
        </w:rPr>
        <w:t xml:space="preserve"> </w:t>
      </w:r>
      <w:r w:rsidR="001A3527" w:rsidRPr="00D1736D">
        <w:rPr>
          <w:rFonts w:eastAsia="Century" w:cstheme="minorHAnsi"/>
          <w:sz w:val="23"/>
          <w:szCs w:val="23"/>
        </w:rPr>
        <w:t xml:space="preserve">(see figure </w:t>
      </w:r>
      <w:r w:rsidR="002B7DFE" w:rsidRPr="00D1736D">
        <w:rPr>
          <w:rFonts w:eastAsia="Century" w:cstheme="minorHAnsi"/>
          <w:sz w:val="23"/>
          <w:szCs w:val="23"/>
        </w:rPr>
        <w:t>8</w:t>
      </w:r>
      <w:r w:rsidR="001A3527" w:rsidRPr="00D1736D">
        <w:rPr>
          <w:rFonts w:eastAsia="Century" w:cstheme="minorHAnsi"/>
          <w:sz w:val="23"/>
          <w:szCs w:val="23"/>
        </w:rPr>
        <w:t>): first</w:t>
      </w:r>
      <w:r w:rsidR="00FE2A1B" w:rsidRPr="00D1736D">
        <w:rPr>
          <w:rFonts w:eastAsia="Century" w:cstheme="minorHAnsi"/>
          <w:sz w:val="23"/>
          <w:szCs w:val="23"/>
        </w:rPr>
        <w:t xml:space="preserve"> </w:t>
      </w:r>
      <w:r w:rsidR="001A3527" w:rsidRPr="00D1736D">
        <w:rPr>
          <w:rFonts w:eastAsia="Century" w:cstheme="minorHAnsi"/>
          <w:sz w:val="23"/>
          <w:szCs w:val="23"/>
        </w:rPr>
        <w:t>a</w:t>
      </w:r>
      <w:r w:rsidR="00FE2A1B" w:rsidRPr="00D1736D">
        <w:rPr>
          <w:rFonts w:eastAsia="Century" w:cstheme="minorHAnsi"/>
          <w:sz w:val="23"/>
          <w:szCs w:val="23"/>
        </w:rPr>
        <w:t>n image is input directly to the network</w:t>
      </w:r>
      <w:r w:rsidR="001455FF" w:rsidRPr="00D1736D">
        <w:rPr>
          <w:rFonts w:eastAsia="Century" w:cstheme="minorHAnsi"/>
          <w:sz w:val="23"/>
          <w:szCs w:val="23"/>
        </w:rPr>
        <w:t xml:space="preserve"> </w:t>
      </w:r>
      <w:r w:rsidR="00FE2A1B" w:rsidRPr="00D1736D">
        <w:rPr>
          <w:rFonts w:eastAsia="Century" w:cstheme="minorHAnsi"/>
          <w:sz w:val="23"/>
          <w:szCs w:val="23"/>
        </w:rPr>
        <w:t>followed by several stages of convolution and pooling</w:t>
      </w:r>
      <w:r w:rsidR="001A3527" w:rsidRPr="00D1736D">
        <w:rPr>
          <w:rFonts w:eastAsia="Century" w:cstheme="minorHAnsi"/>
          <w:sz w:val="23"/>
          <w:szCs w:val="23"/>
        </w:rPr>
        <w:t xml:space="preserve"> </w:t>
      </w:r>
      <w:r w:rsidR="00CC2752" w:rsidRPr="00D1736D">
        <w:rPr>
          <w:rFonts w:eastAsia="Century" w:cstheme="minorHAnsi"/>
          <w:sz w:val="23"/>
          <w:szCs w:val="23"/>
        </w:rPr>
        <w:t>layers,</w:t>
      </w:r>
      <w:r w:rsidR="001455FF" w:rsidRPr="00D1736D">
        <w:rPr>
          <w:rFonts w:eastAsia="Century" w:cstheme="minorHAnsi"/>
          <w:sz w:val="23"/>
          <w:szCs w:val="23"/>
        </w:rPr>
        <w:t xml:space="preserve"> each stage </w:t>
      </w:r>
      <w:r w:rsidR="00CC2752" w:rsidRPr="00D1736D">
        <w:rPr>
          <w:rFonts w:eastAsia="Century" w:cstheme="minorHAnsi"/>
          <w:sz w:val="23"/>
          <w:szCs w:val="23"/>
        </w:rPr>
        <w:t xml:space="preserve">produces </w:t>
      </w:r>
      <w:r w:rsidR="001455FF" w:rsidRPr="00D1736D">
        <w:rPr>
          <w:rFonts w:eastAsia="Century" w:cstheme="minorHAnsi"/>
          <w:sz w:val="23"/>
          <w:szCs w:val="23"/>
        </w:rPr>
        <w:t>a</w:t>
      </w:r>
      <w:r w:rsidR="00CC2752" w:rsidRPr="00D1736D">
        <w:rPr>
          <w:rFonts w:eastAsia="Century" w:cstheme="minorHAnsi"/>
          <w:sz w:val="23"/>
          <w:szCs w:val="23"/>
        </w:rPr>
        <w:t xml:space="preserve"> </w:t>
      </w:r>
      <w:r w:rsidR="001455FF" w:rsidRPr="00D1736D">
        <w:rPr>
          <w:rFonts w:eastAsia="Century" w:cstheme="minorHAnsi"/>
          <w:sz w:val="23"/>
          <w:szCs w:val="23"/>
        </w:rPr>
        <w:t>feature map</w:t>
      </w:r>
      <w:r w:rsidR="00FE2A1B" w:rsidRPr="00D1736D">
        <w:rPr>
          <w:rFonts w:eastAsia="Century" w:cstheme="minorHAnsi"/>
          <w:sz w:val="23"/>
          <w:szCs w:val="23"/>
        </w:rPr>
        <w:t xml:space="preserve">. Thereafter, representations from these operations feed one or more fully connected layers. Finally, the last fully connected layer outputs the class label. </w:t>
      </w:r>
      <w:r w:rsidR="00C60ADF" w:rsidRPr="00D1736D">
        <w:rPr>
          <w:rFonts w:eastAsia="Century" w:cstheme="minorHAnsi"/>
          <w:sz w:val="23"/>
          <w:szCs w:val="23"/>
        </w:rPr>
        <w:t>D</w:t>
      </w:r>
      <w:r w:rsidR="00B7649B" w:rsidRPr="00D1736D">
        <w:rPr>
          <w:rFonts w:eastAsia="Century" w:cstheme="minorHAnsi"/>
          <w:sz w:val="23"/>
          <w:szCs w:val="23"/>
        </w:rPr>
        <w:t>evelopment and application of novel CNN</w:t>
      </w:r>
      <w:r w:rsidR="001A74B6" w:rsidRPr="00D1736D">
        <w:rPr>
          <w:rFonts w:eastAsia="Century" w:cstheme="minorHAnsi"/>
          <w:sz w:val="23"/>
          <w:szCs w:val="23"/>
        </w:rPr>
        <w:t xml:space="preserve"> architectures </w:t>
      </w:r>
      <w:r w:rsidR="00C60ADF" w:rsidRPr="00D1736D">
        <w:rPr>
          <w:rFonts w:eastAsia="Century" w:cstheme="minorHAnsi"/>
          <w:sz w:val="23"/>
          <w:szCs w:val="23"/>
        </w:rPr>
        <w:t>have been investigated</w:t>
      </w:r>
      <w:r w:rsidR="007614C7">
        <w:rPr>
          <w:rFonts w:eastAsia="Century" w:cstheme="minorHAnsi"/>
          <w:sz w:val="23"/>
          <w:szCs w:val="23"/>
        </w:rPr>
        <w:t xml:space="preserve"> </w:t>
      </w:r>
      <w:r w:rsidR="007614C7">
        <w:rPr>
          <w:rFonts w:eastAsia="Century" w:cstheme="minorHAnsi"/>
          <w:sz w:val="23"/>
          <w:szCs w:val="23"/>
        </w:rPr>
        <w:fldChar w:fldCharType="begin" w:fldLock="1"/>
      </w:r>
      <w:r w:rsidR="0067138E">
        <w:rPr>
          <w:rFonts w:eastAsia="Century" w:cstheme="minorHAnsi"/>
          <w:sz w:val="23"/>
          <w:szCs w:val="23"/>
        </w:rPr>
        <w:instrText>ADDIN CSL_CITATION {"citationItems":[{"id":"ITEM-1","itemData":{"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publisher":"Nature Publishing Group","title":"Deep learning","type":"article-journal","volume":"521"},"uris":["http://www.mendeley.com/documents/?uuid=920b0b57-6724-4308-85df-71030f00f7b8"]}],"mendeley":{"formattedCitation":"(LeCun et al., 2015)","plainTextFormattedCitation":"(LeCun et al., 2015)","previouslyFormattedCitation":"(LeCun et al., 2015)"},"properties":{"noteIndex":0},"schema":"https://github.com/citation-style-language/schema/raw/master/csl-citation.json"}</w:instrText>
      </w:r>
      <w:r w:rsidR="007614C7">
        <w:rPr>
          <w:rFonts w:eastAsia="Century" w:cstheme="minorHAnsi"/>
          <w:sz w:val="23"/>
          <w:szCs w:val="23"/>
        </w:rPr>
        <w:fldChar w:fldCharType="separate"/>
      </w:r>
      <w:r w:rsidR="007614C7" w:rsidRPr="007614C7">
        <w:rPr>
          <w:rFonts w:eastAsia="Century" w:cstheme="minorHAnsi"/>
          <w:noProof/>
          <w:sz w:val="23"/>
          <w:szCs w:val="23"/>
        </w:rPr>
        <w:t>(LeCun et al., 2015)</w:t>
      </w:r>
      <w:r w:rsidR="007614C7">
        <w:rPr>
          <w:rFonts w:eastAsia="Century" w:cstheme="minorHAnsi"/>
          <w:sz w:val="23"/>
          <w:szCs w:val="23"/>
        </w:rPr>
        <w:fldChar w:fldCharType="end"/>
      </w:r>
      <w:r w:rsidR="00C60ADF" w:rsidRPr="00D1736D">
        <w:rPr>
          <w:rFonts w:eastAsia="Century" w:cstheme="minorHAnsi"/>
          <w:sz w:val="23"/>
          <w:szCs w:val="23"/>
        </w:rPr>
        <w:t xml:space="preserve"> </w:t>
      </w:r>
      <w:r w:rsidR="001A74B6" w:rsidRPr="00D1736D">
        <w:rPr>
          <w:rFonts w:eastAsia="Century" w:cstheme="minorHAnsi"/>
          <w:sz w:val="23"/>
          <w:szCs w:val="23"/>
        </w:rPr>
        <w:t>in order to improv</w:t>
      </w:r>
      <w:r w:rsidR="001E35D2" w:rsidRPr="00D1736D">
        <w:rPr>
          <w:rFonts w:eastAsia="Century" w:cstheme="minorHAnsi"/>
          <w:sz w:val="23"/>
          <w:szCs w:val="23"/>
        </w:rPr>
        <w:t>e</w:t>
      </w:r>
      <w:r w:rsidR="001A74B6" w:rsidRPr="00D1736D">
        <w:rPr>
          <w:rFonts w:eastAsia="Century" w:cstheme="minorHAnsi"/>
          <w:sz w:val="23"/>
          <w:szCs w:val="23"/>
        </w:rPr>
        <w:t xml:space="preserve"> image classification accuracy or reduc</w:t>
      </w:r>
      <w:r w:rsidR="001E35D2" w:rsidRPr="00D1736D">
        <w:rPr>
          <w:rFonts w:eastAsia="Century" w:cstheme="minorHAnsi"/>
          <w:sz w:val="23"/>
          <w:szCs w:val="23"/>
        </w:rPr>
        <w:t>e</w:t>
      </w:r>
      <w:r w:rsidR="001A74B6" w:rsidRPr="00D1736D">
        <w:rPr>
          <w:rFonts w:eastAsia="Century" w:cstheme="minorHAnsi"/>
          <w:sz w:val="23"/>
          <w:szCs w:val="23"/>
        </w:rPr>
        <w:t xml:space="preserve"> computation</w:t>
      </w:r>
      <w:r w:rsidR="00C60ADF" w:rsidRPr="00D1736D">
        <w:rPr>
          <w:rFonts w:eastAsia="Century" w:cstheme="minorHAnsi"/>
          <w:sz w:val="23"/>
          <w:szCs w:val="23"/>
        </w:rPr>
        <w:t>al</w:t>
      </w:r>
      <w:r w:rsidR="001A74B6" w:rsidRPr="00D1736D">
        <w:rPr>
          <w:rFonts w:eastAsia="Century" w:cstheme="minorHAnsi"/>
          <w:sz w:val="23"/>
          <w:szCs w:val="23"/>
        </w:rPr>
        <w:t xml:space="preserve"> costs.</w:t>
      </w:r>
    </w:p>
    <w:p w14:paraId="0D2E7E69" w14:textId="77777777" w:rsidR="00A94996" w:rsidRPr="00D1736D" w:rsidRDefault="00BD6531" w:rsidP="001D18A7">
      <w:pPr>
        <w:keepNext/>
        <w:bidi w:val="0"/>
        <w:spacing w:line="276" w:lineRule="auto"/>
        <w:rPr>
          <w:rFonts w:cstheme="minorHAnsi"/>
        </w:rPr>
      </w:pPr>
      <w:r w:rsidRPr="00D1736D">
        <w:rPr>
          <w:rFonts w:cstheme="minorHAnsi"/>
          <w:noProof/>
        </w:rPr>
        <w:drawing>
          <wp:inline distT="0" distB="0" distL="0" distR="0" wp14:anchorId="58D17002" wp14:editId="71B01E83">
            <wp:extent cx="5274310" cy="21831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183130"/>
                    </a:xfrm>
                    <a:prstGeom prst="rect">
                      <a:avLst/>
                    </a:prstGeom>
                  </pic:spPr>
                </pic:pic>
              </a:graphicData>
            </a:graphic>
          </wp:inline>
        </w:drawing>
      </w:r>
    </w:p>
    <w:p w14:paraId="6571BBB2" w14:textId="2C1BCC8D" w:rsidR="007947AC" w:rsidRPr="00D1736D" w:rsidRDefault="00A94996" w:rsidP="001D18A7">
      <w:pPr>
        <w:pStyle w:val="Caption"/>
        <w:bidi w:val="0"/>
        <w:rPr>
          <w:rFonts w:eastAsia="Century"/>
          <w:i w:val="0"/>
          <w:iCs w:val="0"/>
          <w:sz w:val="23"/>
          <w:szCs w:val="23"/>
        </w:rPr>
      </w:pPr>
      <w:bookmarkStart w:id="301" w:name="_Toc18444132"/>
      <w:bookmarkStart w:id="302" w:name="_Toc18444286"/>
      <w:r w:rsidRPr="00D1736D">
        <w:rPr>
          <w:rFonts w:eastAsia="Century"/>
          <w:i w:val="0"/>
          <w:iCs w:val="0"/>
          <w:sz w:val="23"/>
          <w:szCs w:val="23"/>
        </w:rPr>
        <w:t xml:space="preserve">Figure </w:t>
      </w:r>
      <w:r w:rsidRPr="00D1736D">
        <w:rPr>
          <w:rFonts w:eastAsia="Century"/>
          <w:i w:val="0"/>
          <w:iCs w:val="0"/>
          <w:sz w:val="23"/>
          <w:szCs w:val="23"/>
        </w:rPr>
        <w:fldChar w:fldCharType="begin"/>
      </w:r>
      <w:r w:rsidRPr="00D1736D">
        <w:rPr>
          <w:rFonts w:eastAsia="Century"/>
          <w:i w:val="0"/>
          <w:iCs w:val="0"/>
          <w:sz w:val="23"/>
          <w:szCs w:val="23"/>
        </w:rPr>
        <w:instrText xml:space="preserve"> SEQ Figure \* ARABIC </w:instrText>
      </w:r>
      <w:r w:rsidRPr="00D1736D">
        <w:rPr>
          <w:rFonts w:eastAsia="Century"/>
          <w:i w:val="0"/>
          <w:iCs w:val="0"/>
          <w:sz w:val="23"/>
          <w:szCs w:val="23"/>
        </w:rPr>
        <w:fldChar w:fldCharType="separate"/>
      </w:r>
      <w:r w:rsidR="00AD6620" w:rsidRPr="00D1736D">
        <w:rPr>
          <w:rFonts w:eastAsia="Century"/>
          <w:i w:val="0"/>
          <w:iCs w:val="0"/>
          <w:noProof/>
          <w:sz w:val="23"/>
          <w:szCs w:val="23"/>
        </w:rPr>
        <w:t>8</w:t>
      </w:r>
      <w:r w:rsidRPr="00D1736D">
        <w:rPr>
          <w:rFonts w:eastAsia="Century"/>
          <w:i w:val="0"/>
          <w:iCs w:val="0"/>
          <w:sz w:val="23"/>
          <w:szCs w:val="23"/>
        </w:rPr>
        <w:fldChar w:fldCharType="end"/>
      </w:r>
      <w:r w:rsidRPr="00D1736D">
        <w:t xml:space="preserve"> - </w:t>
      </w:r>
      <w:r w:rsidR="007947AC" w:rsidRPr="00D1736D">
        <w:rPr>
          <w:rFonts w:eastAsia="Century"/>
          <w:i w:val="0"/>
          <w:iCs w:val="0"/>
          <w:sz w:val="23"/>
          <w:szCs w:val="23"/>
        </w:rPr>
        <w:t>A typical convolutional neural network architecture</w:t>
      </w:r>
      <w:bookmarkEnd w:id="301"/>
      <w:bookmarkEnd w:id="302"/>
    </w:p>
    <w:p w14:paraId="11DD48EA" w14:textId="345FE17A" w:rsidR="00BD6531" w:rsidRPr="00D1736D" w:rsidRDefault="00BD6531" w:rsidP="001D18A7">
      <w:pPr>
        <w:pStyle w:val="Heading3"/>
        <w:bidi w:val="0"/>
        <w:spacing w:line="276" w:lineRule="auto"/>
        <w:jc w:val="both"/>
        <w:rPr>
          <w:rFonts w:asciiTheme="minorHAnsi" w:hAnsiTheme="minorHAnsi" w:cstheme="minorHAnsi"/>
        </w:rPr>
      </w:pPr>
      <w:bookmarkStart w:id="303" w:name="_Toc14857532"/>
      <w:bookmarkStart w:id="304" w:name="_Toc14857778"/>
      <w:r w:rsidRPr="00D1736D">
        <w:rPr>
          <w:rFonts w:asciiTheme="minorHAnsi" w:hAnsiTheme="minorHAnsi" w:cstheme="minorHAnsi"/>
        </w:rPr>
        <w:t>Convolutional layer</w:t>
      </w:r>
      <w:bookmarkEnd w:id="303"/>
      <w:bookmarkEnd w:id="304"/>
    </w:p>
    <w:p w14:paraId="70B92D0F" w14:textId="13EF0D72" w:rsidR="00B7649B" w:rsidRPr="00D1736D" w:rsidRDefault="003B0B74" w:rsidP="001D18A7">
      <w:pPr>
        <w:pStyle w:val="NormalWeb"/>
        <w:spacing w:line="276" w:lineRule="auto"/>
        <w:jc w:val="both"/>
        <w:rPr>
          <w:rFonts w:asciiTheme="minorHAnsi" w:eastAsia="Century" w:hAnsiTheme="minorHAnsi" w:cstheme="minorHAnsi"/>
          <w:sz w:val="23"/>
          <w:szCs w:val="23"/>
        </w:rPr>
      </w:pPr>
      <w:r w:rsidRPr="00D1736D">
        <w:rPr>
          <w:rFonts w:asciiTheme="minorHAnsi" w:eastAsia="Century" w:hAnsiTheme="minorHAnsi" w:cstheme="minorHAnsi"/>
          <w:sz w:val="23"/>
          <w:szCs w:val="23"/>
        </w:rPr>
        <w:t>The convolutional layers serve as feature extractors</w:t>
      </w:r>
      <w:r w:rsidR="001E35D2" w:rsidRPr="00D1736D">
        <w:rPr>
          <w:rFonts w:asciiTheme="minorHAnsi" w:eastAsia="Century" w:hAnsiTheme="minorHAnsi" w:cstheme="minorHAnsi"/>
          <w:sz w:val="23"/>
          <w:szCs w:val="23"/>
        </w:rPr>
        <w:t xml:space="preserve"> that</w:t>
      </w:r>
      <w:r w:rsidRPr="00D1736D">
        <w:rPr>
          <w:rFonts w:asciiTheme="minorHAnsi" w:eastAsia="Century" w:hAnsiTheme="minorHAnsi" w:cstheme="minorHAnsi"/>
          <w:sz w:val="23"/>
          <w:szCs w:val="23"/>
        </w:rPr>
        <w:t xml:space="preserve"> learn the feature representations of </w:t>
      </w:r>
      <w:r w:rsidR="001E35D2" w:rsidRPr="00D1736D">
        <w:rPr>
          <w:rFonts w:asciiTheme="minorHAnsi" w:eastAsia="Century" w:hAnsiTheme="minorHAnsi" w:cstheme="minorHAnsi"/>
          <w:sz w:val="23"/>
          <w:szCs w:val="23"/>
        </w:rPr>
        <w:t>the</w:t>
      </w:r>
      <w:r w:rsidRPr="00D1736D">
        <w:rPr>
          <w:rFonts w:asciiTheme="minorHAnsi" w:eastAsia="Century" w:hAnsiTheme="minorHAnsi" w:cstheme="minorHAnsi"/>
          <w:sz w:val="23"/>
          <w:szCs w:val="23"/>
        </w:rPr>
        <w:t xml:space="preserve"> images</w:t>
      </w:r>
      <w:r w:rsidR="00DB4659" w:rsidRPr="00D1736D">
        <w:rPr>
          <w:rFonts w:asciiTheme="minorHAnsi" w:eastAsia="Century" w:hAnsiTheme="minorHAnsi" w:cstheme="minorHAnsi"/>
          <w:sz w:val="23"/>
          <w:szCs w:val="23"/>
        </w:rPr>
        <w:t xml:space="preserve"> </w:t>
      </w:r>
      <w:r w:rsidR="00914958" w:rsidRPr="00D1736D">
        <w:rPr>
          <w:rFonts w:asciiTheme="minorHAnsi" w:eastAsia="Century" w:hAnsiTheme="minorHAnsi" w:cstheme="minorHAnsi"/>
          <w:sz w:val="23"/>
          <w:szCs w:val="23"/>
        </w:rPr>
        <w:fldChar w:fldCharType="begin" w:fldLock="1"/>
      </w:r>
      <w:r w:rsidR="00A754EA">
        <w:rPr>
          <w:rFonts w:asciiTheme="minorHAnsi" w:eastAsia="Century" w:hAnsiTheme="minorHAnsi" w:cstheme="minorHAnsi"/>
          <w:sz w:val="23"/>
          <w:szCs w:val="23"/>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IEEE","id":"ITEM-1","issue":"11","issued":{"date-parts":[["1998"]]},"page":"2278-2324","publisher":"Taipei, Taiwan","title":"Gradient-based learning applied to document recognition","type":"article-journal","volume":"86"},"uris":["http://www.mendeley.com/documents/?uuid=57e79382-85ee-4bc0-8929-e3454e61d666"]}],"mendeley":{"formattedCitation":"(LeCun, Bottou, Bengio, &amp; Haffner, 1998)","plainTextFormattedCitation":"(LeCun, Bottou, Bengio, &amp; Haffner, 1998)","previouslyFormattedCitation":"(LeCun, Bottou, Bengio, &amp; Haffner, 1998)"},"properties":{"noteIndex":0},"schema":"https://github.com/citation-style-language/schema/raw/master/csl-citation.json"}</w:instrText>
      </w:r>
      <w:r w:rsidR="00914958" w:rsidRPr="00D1736D">
        <w:rPr>
          <w:rFonts w:asciiTheme="minorHAnsi" w:eastAsia="Century" w:hAnsiTheme="minorHAnsi" w:cstheme="minorHAnsi"/>
          <w:sz w:val="23"/>
          <w:szCs w:val="23"/>
        </w:rPr>
        <w:fldChar w:fldCharType="separate"/>
      </w:r>
      <w:r w:rsidR="00A754EA" w:rsidRPr="00A754EA">
        <w:rPr>
          <w:rFonts w:asciiTheme="minorHAnsi" w:eastAsia="Century" w:hAnsiTheme="minorHAnsi" w:cstheme="minorHAnsi"/>
          <w:noProof/>
          <w:sz w:val="23"/>
          <w:szCs w:val="23"/>
        </w:rPr>
        <w:t>(LeCun, Bottou, Bengio, &amp; Haffner, 1998)</w:t>
      </w:r>
      <w:r w:rsidR="00914958" w:rsidRPr="00D1736D">
        <w:rPr>
          <w:rFonts w:asciiTheme="minorHAnsi" w:eastAsia="Century" w:hAnsiTheme="minorHAnsi" w:cstheme="minorHAnsi"/>
          <w:sz w:val="23"/>
          <w:szCs w:val="23"/>
        </w:rPr>
        <w:fldChar w:fldCharType="end"/>
      </w:r>
      <w:r w:rsidRPr="00D1736D">
        <w:rPr>
          <w:rFonts w:asciiTheme="minorHAnsi" w:eastAsia="Century" w:hAnsiTheme="minorHAnsi" w:cstheme="minorHAnsi"/>
          <w:sz w:val="23"/>
          <w:szCs w:val="23"/>
        </w:rPr>
        <w:t>. The neurons in the convolutional layers are arranged into feature maps</w:t>
      </w:r>
      <w:r w:rsidR="00566066" w:rsidRPr="00D1736D">
        <w:rPr>
          <w:rFonts w:asciiTheme="minorHAnsi" w:eastAsia="Century" w:hAnsiTheme="minorHAnsi" w:cstheme="minorHAnsi"/>
          <w:sz w:val="23"/>
          <w:szCs w:val="23"/>
        </w:rPr>
        <w:t>,</w:t>
      </w:r>
      <w:r w:rsidRPr="00D1736D">
        <w:rPr>
          <w:rFonts w:asciiTheme="minorHAnsi" w:eastAsia="Century" w:hAnsiTheme="minorHAnsi" w:cstheme="minorHAnsi"/>
          <w:sz w:val="23"/>
          <w:szCs w:val="23"/>
        </w:rPr>
        <w:t xml:space="preserve"> </w:t>
      </w:r>
      <w:bookmarkStart w:id="305" w:name="_Hlk12999050"/>
      <w:r w:rsidR="00566066" w:rsidRPr="00D1736D">
        <w:rPr>
          <w:rFonts w:asciiTheme="minorHAnsi" w:eastAsia="Century" w:hAnsiTheme="minorHAnsi" w:cstheme="minorHAnsi"/>
          <w:sz w:val="23"/>
          <w:szCs w:val="23"/>
        </w:rPr>
        <w:t>e</w:t>
      </w:r>
      <w:r w:rsidRPr="00D1736D">
        <w:rPr>
          <w:rFonts w:asciiTheme="minorHAnsi" w:eastAsia="Century" w:hAnsiTheme="minorHAnsi" w:cstheme="minorHAnsi"/>
          <w:sz w:val="23"/>
          <w:szCs w:val="23"/>
        </w:rPr>
        <w:t>ach neuron</w:t>
      </w:r>
      <w:r w:rsidR="00BA1BC8" w:rsidRPr="00D1736D">
        <w:rPr>
          <w:rFonts w:asciiTheme="minorHAnsi" w:eastAsia="Century" w:hAnsiTheme="minorHAnsi" w:cstheme="minorHAnsi"/>
          <w:sz w:val="23"/>
          <w:szCs w:val="23"/>
        </w:rPr>
        <w:t xml:space="preserve"> </w:t>
      </w:r>
      <w:r w:rsidRPr="00D1736D">
        <w:rPr>
          <w:rFonts w:asciiTheme="minorHAnsi" w:eastAsia="Century" w:hAnsiTheme="minorHAnsi" w:cstheme="minorHAnsi"/>
          <w:sz w:val="23"/>
          <w:szCs w:val="23"/>
        </w:rPr>
        <w:t>in a feature map has a receptive field,</w:t>
      </w:r>
      <w:r w:rsidR="00D06ADF" w:rsidRPr="00D1736D">
        <w:rPr>
          <w:rFonts w:asciiTheme="minorHAnsi" w:eastAsia="Century" w:hAnsiTheme="minorHAnsi" w:cstheme="minorHAnsi"/>
          <w:sz w:val="23"/>
          <w:szCs w:val="23"/>
        </w:rPr>
        <w:t xml:space="preserve"> </w:t>
      </w:r>
      <w:r w:rsidRPr="00D1736D">
        <w:rPr>
          <w:rFonts w:asciiTheme="minorHAnsi" w:eastAsia="Century" w:hAnsiTheme="minorHAnsi" w:cstheme="minorHAnsi"/>
          <w:sz w:val="23"/>
          <w:szCs w:val="23"/>
        </w:rPr>
        <w:t>which is connected to a neighborhood of neurons in the previous layer</w:t>
      </w:r>
      <w:bookmarkEnd w:id="305"/>
      <w:r w:rsidR="00D06ADF" w:rsidRPr="00D1736D">
        <w:rPr>
          <w:rFonts w:asciiTheme="minorHAnsi" w:eastAsia="Century" w:hAnsiTheme="minorHAnsi" w:cstheme="minorHAnsi"/>
          <w:sz w:val="23"/>
          <w:szCs w:val="23"/>
        </w:rPr>
        <w:t>. The neuron in the feature map</w:t>
      </w:r>
      <w:r w:rsidR="00B7649B" w:rsidRPr="00D1736D">
        <w:rPr>
          <w:rFonts w:asciiTheme="minorHAnsi" w:eastAsia="Century" w:hAnsiTheme="minorHAnsi" w:cstheme="minorHAnsi"/>
          <w:sz w:val="23"/>
          <w:szCs w:val="23"/>
        </w:rPr>
        <w:t xml:space="preserve"> (</w:t>
      </w:r>
      <w:r w:rsidR="00B7649B" w:rsidRPr="00D1736D">
        <w:rPr>
          <w:rFonts w:asciiTheme="minorHAnsi" w:eastAsia="Century" w:hAnsiTheme="minorHAnsi" w:cstheme="minorHAnsi"/>
          <w:b/>
          <w:bCs/>
          <w:sz w:val="23"/>
          <w:szCs w:val="23"/>
        </w:rPr>
        <w:t>M</w:t>
      </w:r>
      <w:r w:rsidR="00B7649B" w:rsidRPr="00D1736D">
        <w:rPr>
          <w:rFonts w:asciiTheme="minorHAnsi" w:eastAsia="Century" w:hAnsiTheme="minorHAnsi" w:cstheme="minorHAnsi"/>
          <w:sz w:val="23"/>
          <w:szCs w:val="23"/>
        </w:rPr>
        <w:t>)</w:t>
      </w:r>
      <w:r w:rsidR="00D06ADF" w:rsidRPr="00D1736D">
        <w:rPr>
          <w:rFonts w:asciiTheme="minorHAnsi" w:eastAsia="Century" w:hAnsiTheme="minorHAnsi" w:cstheme="minorHAnsi"/>
          <w:sz w:val="23"/>
          <w:szCs w:val="23"/>
        </w:rPr>
        <w:t xml:space="preserve"> is a result of</w:t>
      </w:r>
      <w:r w:rsidRPr="00D1736D">
        <w:rPr>
          <w:rFonts w:asciiTheme="minorHAnsi" w:eastAsia="Century" w:hAnsiTheme="minorHAnsi" w:cstheme="minorHAnsi"/>
          <w:sz w:val="23"/>
          <w:szCs w:val="23"/>
        </w:rPr>
        <w:t xml:space="preserve"> </w:t>
      </w:r>
      <w:r w:rsidR="00D06ADF" w:rsidRPr="00D1736D">
        <w:rPr>
          <w:rFonts w:asciiTheme="minorHAnsi" w:eastAsia="Century" w:hAnsiTheme="minorHAnsi" w:cstheme="minorHAnsi"/>
          <w:sz w:val="23"/>
          <w:szCs w:val="23"/>
        </w:rPr>
        <w:t xml:space="preserve">convolution between the </w:t>
      </w:r>
      <w:r w:rsidR="00953903" w:rsidRPr="00D1736D">
        <w:rPr>
          <w:rFonts w:asciiTheme="minorHAnsi" w:eastAsia="Century" w:hAnsiTheme="minorHAnsi" w:cstheme="minorHAnsi"/>
          <w:sz w:val="23"/>
          <w:szCs w:val="23"/>
        </w:rPr>
        <w:t>receptive field</w:t>
      </w:r>
      <w:r w:rsidR="00B7649B" w:rsidRPr="00D1736D">
        <w:rPr>
          <w:rFonts w:asciiTheme="minorHAnsi" w:eastAsia="Century" w:hAnsiTheme="minorHAnsi" w:cstheme="minorHAnsi"/>
          <w:sz w:val="23"/>
          <w:szCs w:val="23"/>
        </w:rPr>
        <w:t xml:space="preserve"> (</w:t>
      </w:r>
      <w:r w:rsidR="00B7649B" w:rsidRPr="00D1736D">
        <w:rPr>
          <w:rFonts w:asciiTheme="minorHAnsi" w:eastAsia="Century" w:hAnsiTheme="minorHAnsi" w:cstheme="minorHAnsi"/>
          <w:b/>
          <w:bCs/>
          <w:sz w:val="23"/>
          <w:szCs w:val="23"/>
        </w:rPr>
        <w:t>R</w:t>
      </w:r>
      <w:r w:rsidR="00B7649B" w:rsidRPr="00D1736D">
        <w:rPr>
          <w:rFonts w:asciiTheme="minorHAnsi" w:eastAsia="Century" w:hAnsiTheme="minorHAnsi" w:cstheme="minorHAnsi"/>
          <w:sz w:val="23"/>
          <w:szCs w:val="23"/>
        </w:rPr>
        <w:t>)</w:t>
      </w:r>
      <w:r w:rsidR="00953903" w:rsidRPr="00D1736D">
        <w:rPr>
          <w:rFonts w:asciiTheme="minorHAnsi" w:eastAsia="Century" w:hAnsiTheme="minorHAnsi" w:cstheme="minorHAnsi"/>
          <w:sz w:val="23"/>
          <w:szCs w:val="23"/>
        </w:rPr>
        <w:t xml:space="preserve"> and</w:t>
      </w:r>
      <w:r w:rsidR="00D06ADF" w:rsidRPr="00D1736D">
        <w:rPr>
          <w:rFonts w:asciiTheme="minorHAnsi" w:eastAsia="Century" w:hAnsiTheme="minorHAnsi" w:cstheme="minorHAnsi"/>
          <w:sz w:val="23"/>
          <w:szCs w:val="23"/>
        </w:rPr>
        <w:t xml:space="preserve"> a specific filter</w:t>
      </w:r>
      <w:r w:rsidR="00B7649B" w:rsidRPr="00D1736D">
        <w:rPr>
          <w:rFonts w:asciiTheme="minorHAnsi" w:eastAsia="Century" w:hAnsiTheme="minorHAnsi" w:cstheme="minorHAnsi"/>
          <w:sz w:val="23"/>
          <w:szCs w:val="23"/>
        </w:rPr>
        <w:t xml:space="preserve"> (</w:t>
      </w:r>
      <w:r w:rsidR="00B7649B" w:rsidRPr="00D1736D">
        <w:rPr>
          <w:rFonts w:asciiTheme="minorHAnsi" w:eastAsia="Century" w:hAnsiTheme="minorHAnsi" w:cstheme="minorHAnsi"/>
          <w:b/>
          <w:bCs/>
          <w:sz w:val="23"/>
          <w:szCs w:val="23"/>
        </w:rPr>
        <w:t>K</w:t>
      </w:r>
      <w:r w:rsidR="00B7649B" w:rsidRPr="00D1736D">
        <w:rPr>
          <w:rFonts w:asciiTheme="minorHAnsi" w:eastAsia="Century" w:hAnsiTheme="minorHAnsi" w:cstheme="minorHAnsi"/>
          <w:sz w:val="23"/>
          <w:szCs w:val="23"/>
        </w:rPr>
        <w:t>)</w:t>
      </w:r>
      <w:r w:rsidRPr="00D1736D">
        <w:rPr>
          <w:rFonts w:asciiTheme="minorHAnsi" w:eastAsia="Century" w:hAnsiTheme="minorHAnsi" w:cstheme="minorHAnsi"/>
          <w:sz w:val="23"/>
          <w:szCs w:val="23"/>
        </w:rPr>
        <w:t xml:space="preserve"> </w:t>
      </w:r>
      <w:r w:rsidR="00953903" w:rsidRPr="00D1736D">
        <w:rPr>
          <w:rFonts w:asciiTheme="minorHAnsi" w:eastAsia="Century" w:hAnsiTheme="minorHAnsi" w:cstheme="minorHAnsi"/>
          <w:sz w:val="23"/>
          <w:szCs w:val="23"/>
        </w:rPr>
        <w:t>applied by nonlinear activation function</w:t>
      </w:r>
      <w:r w:rsidR="00B7649B" w:rsidRPr="00D1736D">
        <w:rPr>
          <w:rFonts w:asciiTheme="minorHAnsi" w:eastAsia="Century" w:hAnsiTheme="minorHAnsi" w:cstheme="minorHAnsi"/>
          <w:sz w:val="23"/>
          <w:szCs w:val="23"/>
        </w:rPr>
        <w:t xml:space="preserve"> (</w:t>
      </w:r>
      <m:oMath>
        <m:r>
          <m:rPr>
            <m:sty m:val="bi"/>
          </m:rPr>
          <w:rPr>
            <w:rFonts w:ascii="Cambria Math" w:eastAsia="Century" w:hAnsi="Cambria Math" w:cstheme="minorHAnsi"/>
            <w:sz w:val="23"/>
            <w:szCs w:val="23"/>
          </w:rPr>
          <m:t>f</m:t>
        </m:r>
      </m:oMath>
      <w:r w:rsidR="00B7649B" w:rsidRPr="00D1736D">
        <w:rPr>
          <w:rFonts w:asciiTheme="minorHAnsi" w:eastAsia="Century" w:hAnsiTheme="minorHAnsi" w:cstheme="minorHAnsi"/>
          <w:sz w:val="23"/>
          <w:szCs w:val="23"/>
        </w:rPr>
        <w:t>)</w:t>
      </w:r>
      <w:r w:rsidR="00953903" w:rsidRPr="00D1736D">
        <w:rPr>
          <w:rFonts w:asciiTheme="minorHAnsi" w:eastAsia="Century" w:hAnsiTheme="minorHAnsi" w:cstheme="minorHAnsi"/>
          <w:sz w:val="23"/>
          <w:szCs w:val="23"/>
        </w:rPr>
        <w:t xml:space="preserve"> (see eq </w:t>
      </w:r>
      <w:r w:rsidR="009A1928">
        <w:rPr>
          <w:rFonts w:asciiTheme="minorHAnsi" w:eastAsia="Century" w:hAnsiTheme="minorHAnsi" w:cstheme="minorHAnsi"/>
          <w:sz w:val="23"/>
          <w:szCs w:val="23"/>
        </w:rPr>
        <w:t>5</w:t>
      </w:r>
      <w:r w:rsidR="00D74AD6" w:rsidRPr="00D1736D">
        <w:rPr>
          <w:rFonts w:asciiTheme="minorHAnsi" w:eastAsia="Century" w:hAnsiTheme="minorHAnsi" w:cstheme="minorHAnsi"/>
          <w:sz w:val="23"/>
          <w:szCs w:val="23"/>
        </w:rPr>
        <w:t xml:space="preserve">). Traditionally sigmoid  activation function were  used, recently, rectified linear have become popular </w:t>
      </w:r>
      <w:r w:rsidR="00D74AD6" w:rsidRPr="00D1736D">
        <w:rPr>
          <w:rFonts w:asciiTheme="minorHAnsi" w:eastAsia="Century" w:hAnsiTheme="minorHAnsi" w:cstheme="minorHAnsi"/>
          <w:sz w:val="23"/>
          <w:szCs w:val="23"/>
        </w:rPr>
        <w:fldChar w:fldCharType="begin" w:fldLock="1"/>
      </w:r>
      <w:r w:rsidR="00D1736D" w:rsidRPr="00D1736D">
        <w:rPr>
          <w:rFonts w:asciiTheme="minorHAnsi" w:eastAsia="Century" w:hAnsiTheme="minorHAnsi" w:cstheme="minorHAnsi"/>
          <w:sz w:val="23"/>
          <w:szCs w:val="23"/>
        </w:rPr>
        <w:instrText>ADDIN CSL_CITATION {"citationItems":[{"id":"ITEM-1","itemData":{"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publisher":"Nature Publishing Group","title":"Deep learning","type":"article-journal","volume":"521"},"uris":["http://www.mendeley.com/documents/?uuid=920b0b57-6724-4308-85df-71030f00f7b8"]}],"mendeley":{"formattedCitation":"(LeCun et al., 2015)","plainTextFormattedCitation":"(LeCun et al., 2015)","previouslyFormattedCitation":"(LeCun et al., 2015)"},"properties":{"noteIndex":0},"schema":"https://github.com/citation-style-language/schema/raw/master/csl-citation.json"}</w:instrText>
      </w:r>
      <w:r w:rsidR="00D74AD6" w:rsidRPr="00D1736D">
        <w:rPr>
          <w:rFonts w:asciiTheme="minorHAnsi" w:eastAsia="Century" w:hAnsiTheme="minorHAnsi" w:cstheme="minorHAnsi"/>
          <w:sz w:val="23"/>
          <w:szCs w:val="23"/>
        </w:rPr>
        <w:fldChar w:fldCharType="separate"/>
      </w:r>
      <w:r w:rsidR="006538C1" w:rsidRPr="00D1736D">
        <w:rPr>
          <w:rFonts w:asciiTheme="minorHAnsi" w:eastAsia="Century" w:hAnsiTheme="minorHAnsi" w:cstheme="minorHAnsi"/>
          <w:noProof/>
          <w:sz w:val="23"/>
          <w:szCs w:val="23"/>
        </w:rPr>
        <w:t>(LeCun et al., 2015)</w:t>
      </w:r>
      <w:r w:rsidR="00D74AD6" w:rsidRPr="00D1736D">
        <w:rPr>
          <w:rFonts w:asciiTheme="minorHAnsi" w:eastAsia="Century" w:hAnsiTheme="minorHAnsi" w:cstheme="minorHAnsi"/>
          <w:sz w:val="23"/>
          <w:szCs w:val="23"/>
        </w:rPr>
        <w:fldChar w:fldCharType="end"/>
      </w:r>
      <w:r w:rsidR="00D74AD6" w:rsidRPr="00D1736D">
        <w:rPr>
          <w:rFonts w:asciiTheme="minorHAnsi" w:eastAsia="Century" w:hAnsiTheme="minorHAnsi" w:cstheme="minorHAnsi"/>
          <w:sz w:val="23"/>
          <w:szCs w:val="23"/>
        </w:rPr>
        <w:t>.</w:t>
      </w:r>
    </w:p>
    <w:p w14:paraId="0C152A1A" w14:textId="65E237FD" w:rsidR="00B7649B" w:rsidRPr="00D1736D" w:rsidRDefault="00A94996" w:rsidP="001D18A7">
      <w:pPr>
        <w:pStyle w:val="NormalWeb"/>
        <w:spacing w:line="276" w:lineRule="auto"/>
        <w:rPr>
          <w:rFonts w:asciiTheme="minorHAnsi" w:eastAsia="Century" w:hAnsiTheme="minorHAnsi" w:cstheme="minorHAnsi"/>
          <w:sz w:val="23"/>
          <w:szCs w:val="23"/>
        </w:rPr>
      </w:pPr>
      <w:r w:rsidRPr="00D1736D">
        <w:rPr>
          <w:rFonts w:asciiTheme="minorHAnsi" w:eastAsia="Century" w:hAnsiTheme="minorHAnsi" w:cstheme="minorHAnsi"/>
          <w:sz w:val="23"/>
          <w:szCs w:val="23"/>
        </w:rPr>
        <w:t xml:space="preserve">                                                                  </w:t>
      </w:r>
      <m:oMath>
        <m:r>
          <w:rPr>
            <w:rFonts w:ascii="Cambria Math" w:eastAsia="Century" w:hAnsi="Cambria Math" w:cstheme="minorHAnsi"/>
            <w:sz w:val="23"/>
            <w:szCs w:val="23"/>
          </w:rPr>
          <m:t>M = f(R*K)</m:t>
        </m:r>
      </m:oMath>
      <w:r w:rsidRPr="00D1736D">
        <w:rPr>
          <w:rFonts w:asciiTheme="minorHAnsi" w:eastAsia="Century" w:hAnsiTheme="minorHAnsi" w:cstheme="minorHAnsi"/>
          <w:sz w:val="23"/>
          <w:szCs w:val="23"/>
        </w:rPr>
        <w:t xml:space="preserve">                                                            (</w:t>
      </w:r>
      <w:r w:rsidR="009A1928">
        <w:rPr>
          <w:rFonts w:asciiTheme="minorHAnsi" w:eastAsia="Century" w:hAnsiTheme="minorHAnsi" w:cstheme="minorHAnsi"/>
          <w:sz w:val="23"/>
          <w:szCs w:val="23"/>
        </w:rPr>
        <w:t>5</w:t>
      </w:r>
      <w:r w:rsidRPr="00D1736D">
        <w:rPr>
          <w:rFonts w:asciiTheme="minorHAnsi" w:eastAsia="Century" w:hAnsiTheme="minorHAnsi" w:cstheme="minorHAnsi"/>
          <w:sz w:val="23"/>
          <w:szCs w:val="23"/>
        </w:rPr>
        <w:t>)</w:t>
      </w:r>
    </w:p>
    <w:p w14:paraId="6B445F50" w14:textId="71920E07" w:rsidR="00566066" w:rsidRPr="00D1736D" w:rsidRDefault="006B449A" w:rsidP="001D18A7">
      <w:pPr>
        <w:pStyle w:val="NormalWeb"/>
        <w:spacing w:line="276" w:lineRule="auto"/>
        <w:jc w:val="both"/>
        <w:rPr>
          <w:rFonts w:asciiTheme="minorHAnsi" w:eastAsia="Century" w:hAnsiTheme="minorHAnsi" w:cstheme="minorHAnsi"/>
          <w:sz w:val="23"/>
          <w:szCs w:val="23"/>
        </w:rPr>
      </w:pPr>
      <w:r w:rsidRPr="006B449A">
        <w:rPr>
          <w:rFonts w:asciiTheme="minorHAnsi" w:eastAsia="Century" w:hAnsiTheme="minorHAnsi" w:cstheme="minorHAnsi"/>
          <w:sz w:val="23"/>
          <w:szCs w:val="23"/>
        </w:rPr>
        <w:lastRenderedPageBreak/>
        <w:t xml:space="preserve">The principle of parameter sharing is reflected by using the same filter which convolve through all the pixels in the image and creates a unique feature map. Each feature map represents a specific feature that can be located in several places in the image. </w:t>
      </w:r>
      <w:r w:rsidR="00282B47" w:rsidRPr="00D1736D">
        <w:rPr>
          <w:rFonts w:asciiTheme="minorHAnsi" w:eastAsia="Century" w:hAnsiTheme="minorHAnsi" w:cstheme="minorHAnsi"/>
          <w:sz w:val="23"/>
          <w:szCs w:val="23"/>
        </w:rPr>
        <w:t xml:space="preserve">However, different feature maps within the same convolutional layer have different </w:t>
      </w:r>
      <w:r w:rsidR="00566066" w:rsidRPr="00D1736D">
        <w:rPr>
          <w:rFonts w:asciiTheme="minorHAnsi" w:eastAsia="Century" w:hAnsiTheme="minorHAnsi" w:cstheme="minorHAnsi"/>
          <w:sz w:val="23"/>
          <w:szCs w:val="23"/>
        </w:rPr>
        <w:t>filters</w:t>
      </w:r>
      <w:r w:rsidR="00282B47" w:rsidRPr="00D1736D">
        <w:rPr>
          <w:rFonts w:asciiTheme="minorHAnsi" w:eastAsia="Century" w:hAnsiTheme="minorHAnsi" w:cstheme="minorHAnsi"/>
          <w:sz w:val="23"/>
          <w:szCs w:val="23"/>
        </w:rPr>
        <w:t xml:space="preserve"> so that several features can be extracted at each location</w:t>
      </w:r>
      <w:r w:rsidR="00566066" w:rsidRPr="00D1736D">
        <w:rPr>
          <w:rFonts w:asciiTheme="minorHAnsi" w:eastAsia="Century" w:hAnsiTheme="minorHAnsi" w:cstheme="minorHAnsi"/>
          <w:sz w:val="23"/>
          <w:szCs w:val="23"/>
        </w:rPr>
        <w:t xml:space="preserve"> </w:t>
      </w:r>
      <w:r w:rsidR="00566066" w:rsidRPr="00D1736D">
        <w:rPr>
          <w:rFonts w:eastAsia="Century" w:cstheme="minorHAnsi"/>
          <w:sz w:val="23"/>
          <w:szCs w:val="23"/>
        </w:rPr>
        <w:fldChar w:fldCharType="begin" w:fldLock="1"/>
      </w:r>
      <w:r w:rsidR="00D1736D" w:rsidRPr="00D1736D">
        <w:rPr>
          <w:rFonts w:asciiTheme="minorHAnsi" w:eastAsia="Century" w:hAnsiTheme="minorHAnsi" w:cstheme="minorHAnsi"/>
          <w:sz w:val="23"/>
          <w:szCs w:val="23"/>
        </w:rPr>
        <w:instrText>ADDIN CSL_CITATION {"citationItems":[{"id":"ITEM-1","itemData":{"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publisher":"Nature Publishing Group","title":"Deep learning","type":"article-journal","volume":"521"},"uris":["http://www.mendeley.com/documents/?uuid=920b0b57-6724-4308-85df-71030f00f7b8"]}],"mendeley":{"formattedCitation":"(LeCun et al., 2015)","plainTextFormattedCitation":"(LeCun et al., 2015)","previouslyFormattedCitation":"(LeCun et al., 2015)"},"properties":{"noteIndex":0},"schema":"https://github.com/citation-style-language/schema/raw/master/csl-citation.json"}</w:instrText>
      </w:r>
      <w:r w:rsidR="00566066" w:rsidRPr="00D1736D">
        <w:rPr>
          <w:rFonts w:eastAsia="Century" w:cstheme="minorHAnsi"/>
          <w:sz w:val="23"/>
          <w:szCs w:val="23"/>
        </w:rPr>
        <w:fldChar w:fldCharType="separate"/>
      </w:r>
      <w:r w:rsidR="006538C1" w:rsidRPr="00D1736D">
        <w:rPr>
          <w:rFonts w:asciiTheme="minorHAnsi" w:eastAsia="Century" w:hAnsiTheme="minorHAnsi" w:cstheme="minorHAnsi"/>
          <w:noProof/>
          <w:sz w:val="23"/>
          <w:szCs w:val="23"/>
        </w:rPr>
        <w:t>(LeCun et al., 2015)</w:t>
      </w:r>
      <w:r w:rsidR="00566066" w:rsidRPr="00D1736D">
        <w:rPr>
          <w:rFonts w:eastAsia="Century" w:cstheme="minorHAnsi"/>
          <w:sz w:val="23"/>
          <w:szCs w:val="23"/>
        </w:rPr>
        <w:fldChar w:fldCharType="end"/>
      </w:r>
      <w:r w:rsidR="00566066" w:rsidRPr="00D1736D">
        <w:rPr>
          <w:rFonts w:asciiTheme="minorHAnsi" w:eastAsia="Century" w:hAnsiTheme="minorHAnsi" w:cstheme="minorHAnsi"/>
          <w:sz w:val="23"/>
          <w:szCs w:val="23"/>
        </w:rPr>
        <w:t>,</w:t>
      </w:r>
      <w:r w:rsidR="00566066" w:rsidRPr="00D1736D">
        <w:rPr>
          <w:rFonts w:eastAsia="Century" w:cstheme="minorHAnsi"/>
          <w:sz w:val="23"/>
          <w:szCs w:val="23"/>
        </w:rPr>
        <w:fldChar w:fldCharType="begin" w:fldLock="1"/>
      </w:r>
      <w:r w:rsidR="00A754EA">
        <w:rPr>
          <w:rFonts w:asciiTheme="minorHAnsi" w:eastAsia="Century" w:hAnsiTheme="minorHAnsi" w:cstheme="minorHAnsi"/>
          <w:sz w:val="23"/>
          <w:szCs w:val="23"/>
        </w:rPr>
        <w:instrText>ADDIN CSL_CITATION {"citationItems":[{"id":"ITEM-1","itemData":{"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IEEE","id":"ITEM-1","issue":"11","issued":{"date-parts":[["1998"]]},"page":"2278-2324","publisher":"Taipei, Taiwan","title":"Gradient-based learning applied to document recognition","type":"article-journal","volume":"86"},"uris":["http://www.mendeley.com/documents/?uuid=57e79382-85ee-4bc0-8929-e3454e61d666"]}],"mendeley":{"formattedCitation":"(LeCun et al., 1998)","plainTextFormattedCitation":"(LeCun et al., 1998)","previouslyFormattedCitation":"(LeCun et al., 1998)"},"properties":{"noteIndex":0},"schema":"https://github.com/citation-style-language/schema/raw/master/csl-citation.json"}</w:instrText>
      </w:r>
      <w:r w:rsidR="00566066" w:rsidRPr="00D1736D">
        <w:rPr>
          <w:rFonts w:eastAsia="Century" w:cstheme="minorHAnsi"/>
          <w:sz w:val="23"/>
          <w:szCs w:val="23"/>
        </w:rPr>
        <w:fldChar w:fldCharType="separate"/>
      </w:r>
      <w:r w:rsidR="006538C1" w:rsidRPr="00D1736D">
        <w:rPr>
          <w:rFonts w:asciiTheme="minorHAnsi" w:eastAsia="Century" w:hAnsiTheme="minorHAnsi" w:cstheme="minorHAnsi"/>
          <w:noProof/>
          <w:sz w:val="23"/>
          <w:szCs w:val="23"/>
        </w:rPr>
        <w:t>(LeCun et al., 1998)</w:t>
      </w:r>
      <w:r w:rsidR="00566066" w:rsidRPr="00D1736D">
        <w:rPr>
          <w:rFonts w:eastAsia="Century" w:cstheme="minorHAnsi"/>
          <w:sz w:val="23"/>
          <w:szCs w:val="23"/>
        </w:rPr>
        <w:fldChar w:fldCharType="end"/>
      </w:r>
      <w:r w:rsidR="00566066" w:rsidRPr="00D1736D">
        <w:rPr>
          <w:rFonts w:asciiTheme="minorHAnsi" w:eastAsia="Century" w:hAnsiTheme="minorHAnsi" w:cstheme="minorHAnsi"/>
          <w:sz w:val="23"/>
          <w:szCs w:val="23"/>
        </w:rPr>
        <w:t>.</w:t>
      </w:r>
      <w:r w:rsidR="00D03DBC">
        <w:rPr>
          <w:rFonts w:asciiTheme="minorHAnsi" w:eastAsia="Century" w:hAnsiTheme="minorHAnsi" w:cstheme="minorHAnsi"/>
          <w:sz w:val="23"/>
          <w:szCs w:val="23"/>
        </w:rPr>
        <w:t xml:space="preserve"> </w:t>
      </w:r>
      <w:bookmarkStart w:id="306" w:name="_Hlk12999158"/>
      <w:r w:rsidR="00566066" w:rsidRPr="00D1736D">
        <w:rPr>
          <w:rFonts w:asciiTheme="minorHAnsi" w:eastAsia="Century" w:hAnsiTheme="minorHAnsi" w:cstheme="minorHAnsi"/>
          <w:sz w:val="23"/>
          <w:szCs w:val="23"/>
        </w:rPr>
        <w:t>By using the local receptive fields</w:t>
      </w:r>
      <w:r w:rsidR="00AE6850">
        <w:rPr>
          <w:rFonts w:asciiTheme="minorHAnsi" w:eastAsia="Century" w:hAnsiTheme="minorHAnsi" w:cstheme="minorHAnsi"/>
          <w:sz w:val="23"/>
          <w:szCs w:val="23"/>
        </w:rPr>
        <w:t xml:space="preserve"> (</w:t>
      </w:r>
      <w:r w:rsidR="00BC64A6">
        <w:rPr>
          <w:rFonts w:asciiTheme="minorHAnsi" w:eastAsia="Century" w:hAnsiTheme="minorHAnsi" w:cstheme="minorHAnsi"/>
          <w:sz w:val="23"/>
          <w:szCs w:val="23"/>
        </w:rPr>
        <w:t xml:space="preserve">figure </w:t>
      </w:r>
      <w:r w:rsidR="00AE6850">
        <w:rPr>
          <w:rFonts w:asciiTheme="minorHAnsi" w:eastAsia="Century" w:hAnsiTheme="minorHAnsi" w:cstheme="minorHAnsi"/>
          <w:sz w:val="23"/>
          <w:szCs w:val="23"/>
        </w:rPr>
        <w:t>9)</w:t>
      </w:r>
      <w:r w:rsidR="00566066" w:rsidRPr="00D1736D">
        <w:rPr>
          <w:rFonts w:asciiTheme="minorHAnsi" w:eastAsia="Century" w:hAnsiTheme="minorHAnsi" w:cstheme="minorHAnsi"/>
          <w:sz w:val="23"/>
          <w:szCs w:val="23"/>
        </w:rPr>
        <w:t>, neurons can extract elementary visual features such as oriented edges, corners. These features are then combined by subsequent layers in order to detect higher-order feature.</w:t>
      </w:r>
    </w:p>
    <w:bookmarkEnd w:id="306"/>
    <w:p w14:paraId="467333D5" w14:textId="256B0A95" w:rsidR="00A823B4" w:rsidRPr="00D1736D" w:rsidRDefault="00D03DBC" w:rsidP="001D18A7">
      <w:pPr>
        <w:pStyle w:val="NormalWeb"/>
        <w:tabs>
          <w:tab w:val="left" w:pos="3272"/>
        </w:tabs>
        <w:spacing w:line="276" w:lineRule="auto"/>
        <w:rPr>
          <w:rFonts w:asciiTheme="minorHAnsi" w:eastAsia="Century" w:hAnsiTheme="minorHAnsi" w:cstheme="minorHAnsi"/>
          <w:sz w:val="23"/>
          <w:szCs w:val="23"/>
        </w:rPr>
      </w:pPr>
      <w:r>
        <w:rPr>
          <w:rFonts w:asciiTheme="minorHAnsi" w:eastAsia="Century" w:hAnsiTheme="minorHAnsi" w:cstheme="minorHAnsi"/>
          <w:sz w:val="23"/>
          <w:szCs w:val="23"/>
        </w:rPr>
        <w:tab/>
      </w:r>
    </w:p>
    <w:p w14:paraId="2ABCA1BF" w14:textId="77777777" w:rsidR="00A94996" w:rsidRPr="00D1736D" w:rsidRDefault="00A823B4" w:rsidP="001D18A7">
      <w:pPr>
        <w:pStyle w:val="NormalWeb"/>
        <w:keepNext/>
        <w:spacing w:line="276" w:lineRule="auto"/>
        <w:jc w:val="center"/>
        <w:rPr>
          <w:rFonts w:asciiTheme="minorHAnsi" w:hAnsiTheme="minorHAnsi" w:cstheme="minorHAnsi"/>
        </w:rPr>
      </w:pPr>
      <w:r w:rsidRPr="00D1736D">
        <w:rPr>
          <w:rFonts w:asciiTheme="minorHAnsi" w:eastAsia="Century" w:hAnsiTheme="minorHAnsi" w:cstheme="minorHAnsi"/>
          <w:noProof/>
          <w:sz w:val="23"/>
          <w:szCs w:val="23"/>
        </w:rPr>
        <w:drawing>
          <wp:inline distT="0" distB="0" distL="0" distR="0" wp14:anchorId="027E219C" wp14:editId="2FC29514">
            <wp:extent cx="3835654" cy="304090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7978" cy="3042750"/>
                    </a:xfrm>
                    <a:prstGeom prst="rect">
                      <a:avLst/>
                    </a:prstGeom>
                    <a:noFill/>
                    <a:ln>
                      <a:noFill/>
                    </a:ln>
                  </pic:spPr>
                </pic:pic>
              </a:graphicData>
            </a:graphic>
          </wp:inline>
        </w:drawing>
      </w:r>
    </w:p>
    <w:p w14:paraId="1810C630" w14:textId="113FA390" w:rsidR="00A823B4" w:rsidRPr="00D1736D" w:rsidRDefault="00A94996" w:rsidP="001D18A7">
      <w:pPr>
        <w:pStyle w:val="Caption"/>
        <w:bidi w:val="0"/>
        <w:rPr>
          <w:rFonts w:eastAsia="Century"/>
          <w:i w:val="0"/>
          <w:iCs w:val="0"/>
          <w:sz w:val="23"/>
          <w:szCs w:val="23"/>
        </w:rPr>
      </w:pPr>
      <w:bookmarkStart w:id="307" w:name="_Toc18444133"/>
      <w:bookmarkStart w:id="308" w:name="_Toc18444287"/>
      <w:r w:rsidRPr="00D1736D">
        <w:rPr>
          <w:rFonts w:eastAsia="Century"/>
          <w:i w:val="0"/>
          <w:iCs w:val="0"/>
          <w:sz w:val="23"/>
          <w:szCs w:val="23"/>
        </w:rPr>
        <w:t xml:space="preserve">Figure </w:t>
      </w:r>
      <w:r w:rsidRPr="00D1736D">
        <w:rPr>
          <w:rFonts w:eastAsia="Century"/>
          <w:i w:val="0"/>
          <w:iCs w:val="0"/>
          <w:sz w:val="23"/>
          <w:szCs w:val="23"/>
        </w:rPr>
        <w:fldChar w:fldCharType="begin"/>
      </w:r>
      <w:r w:rsidRPr="00D1736D">
        <w:rPr>
          <w:rFonts w:eastAsia="Century"/>
          <w:i w:val="0"/>
          <w:iCs w:val="0"/>
          <w:sz w:val="23"/>
          <w:szCs w:val="23"/>
        </w:rPr>
        <w:instrText xml:space="preserve"> SEQ Figure \* ARABIC </w:instrText>
      </w:r>
      <w:r w:rsidRPr="00D1736D">
        <w:rPr>
          <w:rFonts w:eastAsia="Century"/>
          <w:i w:val="0"/>
          <w:iCs w:val="0"/>
          <w:sz w:val="23"/>
          <w:szCs w:val="23"/>
        </w:rPr>
        <w:fldChar w:fldCharType="separate"/>
      </w:r>
      <w:r w:rsidR="00AD6620" w:rsidRPr="00D1736D">
        <w:rPr>
          <w:rFonts w:eastAsia="Century"/>
          <w:i w:val="0"/>
          <w:iCs w:val="0"/>
          <w:noProof/>
          <w:sz w:val="23"/>
          <w:szCs w:val="23"/>
        </w:rPr>
        <w:t>9</w:t>
      </w:r>
      <w:r w:rsidRPr="00D1736D">
        <w:rPr>
          <w:rFonts w:eastAsia="Century"/>
          <w:i w:val="0"/>
          <w:iCs w:val="0"/>
          <w:sz w:val="23"/>
          <w:szCs w:val="23"/>
        </w:rPr>
        <w:fldChar w:fldCharType="end"/>
      </w:r>
      <w:r w:rsidRPr="00D1736D">
        <w:rPr>
          <w:rFonts w:eastAsia="Century"/>
          <w:i w:val="0"/>
          <w:iCs w:val="0"/>
          <w:sz w:val="23"/>
          <w:szCs w:val="23"/>
        </w:rPr>
        <w:t xml:space="preserve"> -</w:t>
      </w:r>
      <w:r w:rsidRPr="00D1736D">
        <w:rPr>
          <w:noProof/>
        </w:rPr>
        <w:t xml:space="preserve"> </w:t>
      </w:r>
      <w:r w:rsidR="00A823B4" w:rsidRPr="00D1736D">
        <w:rPr>
          <w:rFonts w:eastAsia="Century"/>
          <w:i w:val="0"/>
          <w:iCs w:val="0"/>
          <w:sz w:val="23"/>
          <w:szCs w:val="23"/>
        </w:rPr>
        <w:t>Convolution operation between input image and filters, receptive field mark in blue</w:t>
      </w:r>
      <w:bookmarkEnd w:id="307"/>
      <w:bookmarkEnd w:id="308"/>
    </w:p>
    <w:p w14:paraId="7A789BC5" w14:textId="533F8AC8" w:rsidR="00F76591" w:rsidRPr="00D1736D" w:rsidRDefault="00F76591" w:rsidP="001D18A7">
      <w:pPr>
        <w:pStyle w:val="Heading3"/>
        <w:bidi w:val="0"/>
        <w:spacing w:line="276" w:lineRule="auto"/>
        <w:rPr>
          <w:rFonts w:asciiTheme="minorHAnsi" w:hAnsiTheme="minorHAnsi" w:cstheme="minorHAnsi"/>
        </w:rPr>
      </w:pPr>
      <w:bookmarkStart w:id="309" w:name="_Toc14857533"/>
      <w:bookmarkStart w:id="310" w:name="_Toc14857779"/>
      <w:r w:rsidRPr="00D1736D">
        <w:rPr>
          <w:rFonts w:asciiTheme="minorHAnsi" w:hAnsiTheme="minorHAnsi" w:cstheme="minorHAnsi"/>
        </w:rPr>
        <w:t>Pooling layer</w:t>
      </w:r>
      <w:bookmarkEnd w:id="309"/>
      <w:bookmarkEnd w:id="310"/>
    </w:p>
    <w:p w14:paraId="5EB8A768" w14:textId="3D253761" w:rsidR="0033304B" w:rsidRPr="00D1736D" w:rsidRDefault="0010190C" w:rsidP="001D18A7">
      <w:pPr>
        <w:bidi w:val="0"/>
        <w:spacing w:line="276" w:lineRule="auto"/>
        <w:jc w:val="both"/>
        <w:rPr>
          <w:rFonts w:eastAsia="Century" w:cstheme="minorHAnsi"/>
          <w:sz w:val="23"/>
          <w:szCs w:val="23"/>
        </w:rPr>
      </w:pPr>
      <w:r w:rsidRPr="00D1736D">
        <w:rPr>
          <w:rFonts w:eastAsia="Century" w:cstheme="minorHAnsi"/>
          <w:sz w:val="23"/>
          <w:szCs w:val="23"/>
        </w:rPr>
        <w:t>Often convolutional layers are followed by a pooling layer.</w:t>
      </w:r>
      <w:r w:rsidR="003F1AFF" w:rsidRPr="00D1736D">
        <w:rPr>
          <w:rFonts w:eastAsia="Century" w:cstheme="minorHAnsi"/>
          <w:sz w:val="23"/>
          <w:szCs w:val="23"/>
        </w:rPr>
        <w:t xml:space="preserve"> </w:t>
      </w:r>
      <w:r w:rsidRPr="00D1736D">
        <w:rPr>
          <w:rFonts w:eastAsia="Century" w:cstheme="minorHAnsi"/>
          <w:sz w:val="23"/>
          <w:szCs w:val="23"/>
        </w:rPr>
        <w:t xml:space="preserve"> Pooling layers</w:t>
      </w:r>
      <w:r w:rsidR="00974375" w:rsidRPr="00D1736D">
        <w:rPr>
          <w:rFonts w:eastAsia="Century" w:cstheme="minorHAnsi"/>
          <w:sz w:val="23"/>
          <w:szCs w:val="23"/>
        </w:rPr>
        <w:t xml:space="preserve"> provide a summary statistic, by</w:t>
      </w:r>
      <w:r w:rsidRPr="00D1736D">
        <w:rPr>
          <w:rFonts w:eastAsia="Century" w:cstheme="minorHAnsi"/>
          <w:sz w:val="23"/>
          <w:szCs w:val="23"/>
        </w:rPr>
        <w:t xml:space="preserve"> comput</w:t>
      </w:r>
      <w:r w:rsidR="00974375" w:rsidRPr="00D1736D">
        <w:rPr>
          <w:rFonts w:eastAsia="Century" w:cstheme="minorHAnsi"/>
          <w:sz w:val="23"/>
          <w:szCs w:val="23"/>
        </w:rPr>
        <w:t>ing</w:t>
      </w:r>
      <w:r w:rsidRPr="00D1736D">
        <w:rPr>
          <w:rFonts w:eastAsia="Century" w:cstheme="minorHAnsi"/>
          <w:sz w:val="23"/>
          <w:szCs w:val="23"/>
        </w:rPr>
        <w:t xml:space="preserve"> the maximum or average </w:t>
      </w:r>
      <w:r w:rsidR="00974375" w:rsidRPr="00D1736D">
        <w:rPr>
          <w:rFonts w:eastAsia="Century" w:cstheme="minorHAnsi"/>
          <w:sz w:val="23"/>
          <w:szCs w:val="23"/>
        </w:rPr>
        <w:t xml:space="preserve">mathematical operation </w:t>
      </w:r>
      <w:r w:rsidRPr="00D1736D">
        <w:rPr>
          <w:rFonts w:eastAsia="Century" w:cstheme="minorHAnsi"/>
          <w:sz w:val="23"/>
          <w:szCs w:val="23"/>
        </w:rPr>
        <w:t xml:space="preserve">over a </w:t>
      </w:r>
      <w:r w:rsidR="001E7BD3" w:rsidRPr="00D1736D">
        <w:rPr>
          <w:rFonts w:eastAsia="Century" w:cstheme="minorHAnsi"/>
          <w:sz w:val="23"/>
          <w:szCs w:val="23"/>
        </w:rPr>
        <w:t>small region</w:t>
      </w:r>
      <w:r w:rsidRPr="00D1736D">
        <w:rPr>
          <w:rFonts w:eastAsia="Century" w:cstheme="minorHAnsi"/>
          <w:sz w:val="23"/>
          <w:szCs w:val="23"/>
        </w:rPr>
        <w:t xml:space="preserve"> </w:t>
      </w:r>
      <w:r w:rsidR="001E7BD3" w:rsidRPr="00D1736D">
        <w:rPr>
          <w:rFonts w:eastAsia="Century" w:cstheme="minorHAnsi"/>
          <w:sz w:val="23"/>
          <w:szCs w:val="23"/>
        </w:rPr>
        <w:t>in the</w:t>
      </w:r>
      <w:r w:rsidRPr="00D1736D">
        <w:rPr>
          <w:rFonts w:eastAsia="Century" w:cstheme="minorHAnsi"/>
          <w:sz w:val="23"/>
          <w:szCs w:val="23"/>
        </w:rPr>
        <w:t xml:space="preserve"> feature map</w:t>
      </w:r>
      <w:r w:rsidR="00BC64A6">
        <w:rPr>
          <w:rFonts w:eastAsia="Century" w:cstheme="minorHAnsi"/>
          <w:sz w:val="23"/>
          <w:szCs w:val="23"/>
        </w:rPr>
        <w:t xml:space="preserve"> (figure 10)</w:t>
      </w:r>
      <w:r w:rsidRPr="00D1736D">
        <w:rPr>
          <w:rFonts w:eastAsia="Century" w:cstheme="minorHAnsi"/>
          <w:sz w:val="23"/>
          <w:szCs w:val="23"/>
        </w:rPr>
        <w:t>. This results in a subsampling of the input.</w:t>
      </w:r>
      <w:r w:rsidR="00206873" w:rsidRPr="00D1736D">
        <w:rPr>
          <w:rFonts w:eastAsia="Century" w:cstheme="minorHAnsi"/>
          <w:sz w:val="23"/>
          <w:szCs w:val="23"/>
        </w:rPr>
        <w:t xml:space="preserve"> </w:t>
      </w:r>
      <w:r w:rsidRPr="00D1736D">
        <w:rPr>
          <w:rFonts w:eastAsia="Century" w:cstheme="minorHAnsi"/>
          <w:sz w:val="23"/>
          <w:szCs w:val="23"/>
        </w:rPr>
        <w:t>Pooling reduces the dimensionality</w:t>
      </w:r>
      <w:r w:rsidR="001E7BD3" w:rsidRPr="00D1736D">
        <w:rPr>
          <w:rFonts w:eastAsia="Century" w:cstheme="minorHAnsi"/>
          <w:sz w:val="23"/>
          <w:szCs w:val="23"/>
        </w:rPr>
        <w:t xml:space="preserve"> of the feature maps</w:t>
      </w:r>
      <w:r w:rsidRPr="00D1736D">
        <w:rPr>
          <w:rFonts w:eastAsia="Century" w:cstheme="minorHAnsi"/>
          <w:sz w:val="23"/>
          <w:szCs w:val="23"/>
        </w:rPr>
        <w:t>, increases the scale, and also supports translation invariance in the sense that a slight translation of the input does not change the output</w:t>
      </w:r>
      <w:r w:rsidR="00EC5EAD" w:rsidRPr="00D1736D">
        <w:rPr>
          <w:rFonts w:eastAsia="Century" w:cstheme="minorHAnsi"/>
          <w:sz w:val="23"/>
          <w:szCs w:val="23"/>
        </w:rPr>
        <w:t xml:space="preserve"> </w:t>
      </w:r>
      <w:r w:rsidR="00EC5EAD"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Pai","given":"Akshay","non-dropping-particle":"","parse-names":false,"suffix":""},{"dropping-particle":"","family":"Teng","given":"Yuan-Ching","non-dropping-particle":"","parse-names":false,"suffix":""},{"dropping-particle":"","family":"Blair","given":"Joseph","non-dropping-particle":"","parse-names":false,"suffix":""},{"dropping-particle":"","family":"Kallenberg","given":"Michiel","non-dropping-particle":"","parse-names":false,"suffix":""},{"dropping-particle":"","family":"Dam","given":"Erik B","non-dropping-particle":"","parse-names":false,"suffix":""},{"dropping-particle":"","family":"Sommer","given":"Stefan","non-dropping-particle":"","parse-names":false,"suffix":""},{"dropping-particle":"","family":"Igel","given":"Christian","non-dropping-particle":"","parse-names":false,"suffix":""},{"dropping-particle":"","family":"Nielsen","given":"Mads","non-dropping-particle":"","parse-names":false,"suffix":""}],"container-title":"Deep Learning for Medical Image Analysis","id":"ITEM-1","issued":{"date-parts":[["2017"]]},"page":"223-242","publisher":"Elsevier","title":"Characterization of Errors in Deep Learning-based Brain MRI Segmentation","type":"chapter"},"uris":["http://www.mendeley.com/documents/?uuid=317e141c-87e5-48f1-a0fc-2a0307f2f945"]}],"mendeley":{"formattedCitation":"(Pai et al., 2017)","plainTextFormattedCitation":"(Pai et al., 2017)","previouslyFormattedCitation":"(Pai et al., 2017)"},"properties":{"noteIndex":0},"schema":"https://github.com/citation-style-language/schema/raw/master/csl-citation.json"}</w:instrText>
      </w:r>
      <w:r w:rsidR="00EC5EAD" w:rsidRPr="00D1736D">
        <w:rPr>
          <w:rFonts w:eastAsia="Century" w:cstheme="minorHAnsi"/>
          <w:sz w:val="23"/>
          <w:szCs w:val="23"/>
        </w:rPr>
        <w:fldChar w:fldCharType="separate"/>
      </w:r>
      <w:r w:rsidR="006538C1" w:rsidRPr="00D1736D">
        <w:rPr>
          <w:rFonts w:eastAsia="Century" w:cstheme="minorHAnsi"/>
          <w:noProof/>
          <w:sz w:val="23"/>
          <w:szCs w:val="23"/>
        </w:rPr>
        <w:t>(Pai et al., 2017)</w:t>
      </w:r>
      <w:r w:rsidR="00EC5EAD" w:rsidRPr="00D1736D">
        <w:rPr>
          <w:rFonts w:eastAsia="Century" w:cstheme="minorHAnsi"/>
          <w:sz w:val="23"/>
          <w:szCs w:val="23"/>
        </w:rPr>
        <w:fldChar w:fldCharType="end"/>
      </w:r>
      <w:r w:rsidRPr="00D1736D">
        <w:rPr>
          <w:rFonts w:eastAsia="Century" w:cstheme="minorHAnsi"/>
          <w:sz w:val="23"/>
          <w:szCs w:val="23"/>
        </w:rPr>
        <w:t>.</w:t>
      </w:r>
      <w:r w:rsidR="00206873" w:rsidRPr="00D1736D">
        <w:rPr>
          <w:rFonts w:eastAsia="Century" w:cstheme="minorHAnsi"/>
          <w:sz w:val="23"/>
          <w:szCs w:val="23"/>
        </w:rPr>
        <w:t xml:space="preserve"> </w:t>
      </w:r>
      <w:r w:rsidR="00704285">
        <w:rPr>
          <w:rFonts w:eastAsia="Century" w:cstheme="minorHAnsi"/>
          <w:sz w:val="23"/>
          <w:szCs w:val="23"/>
        </w:rPr>
        <w:t>O</w:t>
      </w:r>
      <w:r w:rsidR="00704285" w:rsidRPr="00D1736D">
        <w:rPr>
          <w:rFonts w:eastAsia="Century" w:cstheme="minorHAnsi"/>
          <w:sz w:val="23"/>
          <w:szCs w:val="23"/>
        </w:rPr>
        <w:t>nce the feature is detected, the exact location of the feature at the feature map is less important, an approxi</w:t>
      </w:r>
      <w:r w:rsidR="00704285">
        <w:rPr>
          <w:rFonts w:eastAsia="Century" w:cstheme="minorHAnsi"/>
          <w:sz w:val="23"/>
          <w:szCs w:val="23"/>
        </w:rPr>
        <w:t xml:space="preserve">mate position with the relative </w:t>
      </w:r>
      <w:r w:rsidR="00704285" w:rsidRPr="00D1736D">
        <w:rPr>
          <w:rFonts w:eastAsia="Century" w:cstheme="minorHAnsi"/>
          <w:sz w:val="23"/>
          <w:szCs w:val="23"/>
        </w:rPr>
        <w:t>position to the other feature is essential.</w:t>
      </w:r>
      <w:r w:rsidR="00D03DBC">
        <w:rPr>
          <w:rFonts w:eastAsia="Century" w:cstheme="minorHAnsi"/>
          <w:sz w:val="23"/>
          <w:szCs w:val="23"/>
        </w:rPr>
        <w:t xml:space="preserve"> </w:t>
      </w:r>
      <w:r w:rsidR="00974375" w:rsidRPr="00D1736D">
        <w:rPr>
          <w:rFonts w:eastAsia="Century" w:cstheme="minorHAnsi"/>
          <w:sz w:val="23"/>
          <w:szCs w:val="23"/>
        </w:rPr>
        <w:t>In general, t</w:t>
      </w:r>
      <w:r w:rsidR="0033304B" w:rsidRPr="00D1736D">
        <w:rPr>
          <w:rFonts w:eastAsia="Century" w:cstheme="minorHAnsi"/>
          <w:sz w:val="23"/>
          <w:szCs w:val="23"/>
        </w:rPr>
        <w:t xml:space="preserve">he operation of max pooling is more effective </w:t>
      </w:r>
      <w:r w:rsidR="009C4103" w:rsidRPr="00D1736D">
        <w:rPr>
          <w:rFonts w:eastAsia="Century" w:cstheme="minorHAnsi"/>
          <w:sz w:val="23"/>
          <w:szCs w:val="23"/>
        </w:rPr>
        <w:t>than</w:t>
      </w:r>
      <w:r w:rsidR="0033304B" w:rsidRPr="00D1736D">
        <w:rPr>
          <w:rFonts w:eastAsia="Century" w:cstheme="minorHAnsi"/>
          <w:sz w:val="23"/>
          <w:szCs w:val="23"/>
        </w:rPr>
        <w:t xml:space="preserve"> average</w:t>
      </w:r>
      <w:r w:rsidR="00C60ADF" w:rsidRPr="00D1736D">
        <w:rPr>
          <w:rFonts w:eastAsia="Century" w:cstheme="minorHAnsi"/>
          <w:sz w:val="23"/>
          <w:szCs w:val="23"/>
        </w:rPr>
        <w:t xml:space="preserve"> pooling</w:t>
      </w:r>
      <w:r w:rsidR="0067138E">
        <w:rPr>
          <w:rFonts w:eastAsia="Century" w:cstheme="minorHAnsi"/>
          <w:sz w:val="23"/>
          <w:szCs w:val="23"/>
        </w:rPr>
        <w:t xml:space="preserve"> </w:t>
      </w:r>
      <w:r w:rsidR="0067138E">
        <w:rPr>
          <w:rFonts w:eastAsia="Century" w:cstheme="minorHAnsi"/>
          <w:sz w:val="23"/>
          <w:szCs w:val="23"/>
        </w:rPr>
        <w:fldChar w:fldCharType="begin" w:fldLock="1"/>
      </w:r>
      <w:r w:rsidR="0067138E">
        <w:rPr>
          <w:rFonts w:eastAsia="Century" w:cstheme="minorHAnsi"/>
          <w:sz w:val="23"/>
          <w:szCs w:val="23"/>
        </w:rPr>
        <w:instrText>ADDIN CSL_CITATION {"citationItems":[{"id":"ITEM-1","itemData":{"author":[{"dropping-particle":"","family":"Boureau","given":"Y-Lan","non-dropping-particle":"","parse-names":false,"suffix":""},{"dropping-particle":"","family":"Ponce","given":"Jean","non-dropping-particle":"","parse-names":false,"suffix":""},{"dropping-particle":"","family":"LeCun","given":"Yann","non-dropping-particle":"","parse-names":false,"suffix":""}],"container-title":"Proceedings of the 27th international conference on machine learning (ICML-10)","id":"ITEM-1","issued":{"date-parts":[["2010"]]},"page":"111-118","title":"A theoretical analysis of feature pooling in visual recognition","type":"paper-conference"},"uris":["http://www.mendeley.com/documents/?uuid=3191e5aa-993d-46bc-b90b-c818204ba264"]}],"mendeley":{"formattedCitation":"(Boureau, Ponce, &amp; LeCun, 2010)","plainTextFormattedCitation":"(Boureau, Ponce, &amp; LeCun, 2010)","previouslyFormattedCitation":"(Boureau, Ponce, &amp; LeCun, 2010)"},"properties":{"noteIndex":0},"schema":"https://github.com/citation-style-language/schema/raw/master/csl-citation.json"}</w:instrText>
      </w:r>
      <w:r w:rsidR="0067138E">
        <w:rPr>
          <w:rFonts w:eastAsia="Century" w:cstheme="minorHAnsi"/>
          <w:sz w:val="23"/>
          <w:szCs w:val="23"/>
        </w:rPr>
        <w:fldChar w:fldCharType="separate"/>
      </w:r>
      <w:r w:rsidR="0067138E" w:rsidRPr="0067138E">
        <w:rPr>
          <w:rFonts w:eastAsia="Century" w:cstheme="minorHAnsi"/>
          <w:noProof/>
          <w:sz w:val="23"/>
          <w:szCs w:val="23"/>
        </w:rPr>
        <w:t>(Boureau, Ponce, &amp; LeCun, 2010)</w:t>
      </w:r>
      <w:r w:rsidR="0067138E">
        <w:rPr>
          <w:rFonts w:eastAsia="Century" w:cstheme="minorHAnsi"/>
          <w:sz w:val="23"/>
          <w:szCs w:val="23"/>
        </w:rPr>
        <w:fldChar w:fldCharType="end"/>
      </w:r>
      <w:r w:rsidR="0033304B" w:rsidRPr="00D1736D">
        <w:rPr>
          <w:rFonts w:eastAsia="Century" w:cstheme="minorHAnsi"/>
          <w:sz w:val="23"/>
          <w:szCs w:val="23"/>
        </w:rPr>
        <w:t xml:space="preserve">. It might expect that a better way to pool would be to keep the average intensity per pixel the same, rather </w:t>
      </w:r>
      <w:r w:rsidR="009C4103" w:rsidRPr="00D1736D">
        <w:rPr>
          <w:rFonts w:eastAsia="Century" w:cstheme="minorHAnsi"/>
          <w:sz w:val="23"/>
          <w:szCs w:val="23"/>
        </w:rPr>
        <w:t>than</w:t>
      </w:r>
      <w:r w:rsidR="0033304B" w:rsidRPr="00D1736D">
        <w:rPr>
          <w:rFonts w:eastAsia="Century" w:cstheme="minorHAnsi"/>
          <w:sz w:val="23"/>
          <w:szCs w:val="23"/>
        </w:rPr>
        <w:t xml:space="preserve"> </w:t>
      </w:r>
      <w:r w:rsidR="00406071" w:rsidRPr="00D1736D">
        <w:rPr>
          <w:rFonts w:eastAsia="Century" w:cstheme="minorHAnsi"/>
          <w:sz w:val="23"/>
          <w:szCs w:val="23"/>
        </w:rPr>
        <w:t>increasing</w:t>
      </w:r>
      <w:r w:rsidR="0033304B" w:rsidRPr="00D1736D">
        <w:rPr>
          <w:rFonts w:eastAsia="Century" w:cstheme="minorHAnsi"/>
          <w:sz w:val="23"/>
          <w:szCs w:val="23"/>
        </w:rPr>
        <w:t xml:space="preserve"> the intensity of pixels after operating the maximum calculation, However, in practice, this case was discovered to be not correct</w:t>
      </w:r>
      <w:r w:rsidR="00974375" w:rsidRPr="00D1736D">
        <w:rPr>
          <w:rFonts w:eastAsia="Century" w:cstheme="minorHAnsi"/>
          <w:sz w:val="23"/>
          <w:szCs w:val="23"/>
        </w:rPr>
        <w:t>.</w:t>
      </w:r>
      <w:r w:rsidR="00974375" w:rsidRPr="00D1736D">
        <w:rPr>
          <w:rFonts w:cstheme="minorHAnsi"/>
          <w:sz w:val="24"/>
          <w:szCs w:val="24"/>
        </w:rPr>
        <w:t xml:space="preserve"> </w:t>
      </w:r>
    </w:p>
    <w:p w14:paraId="0FCBD319" w14:textId="77777777" w:rsidR="00A94996" w:rsidRPr="00D1736D" w:rsidRDefault="000D5144" w:rsidP="001D18A7">
      <w:pPr>
        <w:keepNext/>
        <w:bidi w:val="0"/>
        <w:spacing w:line="276" w:lineRule="auto"/>
        <w:rPr>
          <w:rFonts w:cstheme="minorHAnsi"/>
        </w:rPr>
      </w:pPr>
      <w:r w:rsidRPr="00D1736D">
        <w:rPr>
          <w:rFonts w:cstheme="minorHAnsi"/>
          <w:noProof/>
        </w:rPr>
        <w:lastRenderedPageBreak/>
        <w:drawing>
          <wp:inline distT="0" distB="0" distL="0" distR="0" wp14:anchorId="55284C36" wp14:editId="4FE3F348">
            <wp:extent cx="5805212" cy="212326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191" cy="2134597"/>
                    </a:xfrm>
                    <a:prstGeom prst="rect">
                      <a:avLst/>
                    </a:prstGeom>
                  </pic:spPr>
                </pic:pic>
              </a:graphicData>
            </a:graphic>
          </wp:inline>
        </w:drawing>
      </w:r>
    </w:p>
    <w:p w14:paraId="24E7E04A" w14:textId="5A612E06" w:rsidR="0033304B" w:rsidRPr="00D1736D" w:rsidRDefault="00A94996" w:rsidP="001D18A7">
      <w:pPr>
        <w:pStyle w:val="Caption"/>
        <w:bidi w:val="0"/>
        <w:rPr>
          <w:rFonts w:eastAsia="Century"/>
          <w:i w:val="0"/>
          <w:iCs w:val="0"/>
          <w:sz w:val="23"/>
          <w:szCs w:val="23"/>
        </w:rPr>
      </w:pPr>
      <w:bookmarkStart w:id="311" w:name="_Toc18444134"/>
      <w:bookmarkStart w:id="312" w:name="_Toc18444288"/>
      <w:r w:rsidRPr="00D1736D">
        <w:rPr>
          <w:rFonts w:eastAsia="Century"/>
          <w:i w:val="0"/>
          <w:iCs w:val="0"/>
          <w:sz w:val="23"/>
          <w:szCs w:val="23"/>
        </w:rPr>
        <w:t xml:space="preserve">Figure </w:t>
      </w:r>
      <w:r w:rsidRPr="00D1736D">
        <w:rPr>
          <w:rFonts w:eastAsia="Century"/>
          <w:i w:val="0"/>
          <w:iCs w:val="0"/>
          <w:sz w:val="23"/>
          <w:szCs w:val="23"/>
        </w:rPr>
        <w:fldChar w:fldCharType="begin"/>
      </w:r>
      <w:r w:rsidRPr="00D1736D">
        <w:rPr>
          <w:rFonts w:eastAsia="Century"/>
          <w:i w:val="0"/>
          <w:iCs w:val="0"/>
          <w:sz w:val="23"/>
          <w:szCs w:val="23"/>
        </w:rPr>
        <w:instrText xml:space="preserve"> SEQ Figure \* ARABIC </w:instrText>
      </w:r>
      <w:r w:rsidRPr="00D1736D">
        <w:rPr>
          <w:rFonts w:eastAsia="Century"/>
          <w:i w:val="0"/>
          <w:iCs w:val="0"/>
          <w:sz w:val="23"/>
          <w:szCs w:val="23"/>
        </w:rPr>
        <w:fldChar w:fldCharType="separate"/>
      </w:r>
      <w:r w:rsidR="00AD6620" w:rsidRPr="00D1736D">
        <w:rPr>
          <w:rFonts w:eastAsia="Century"/>
          <w:i w:val="0"/>
          <w:iCs w:val="0"/>
          <w:noProof/>
          <w:sz w:val="23"/>
          <w:szCs w:val="23"/>
        </w:rPr>
        <w:t>10</w:t>
      </w:r>
      <w:r w:rsidRPr="00D1736D">
        <w:rPr>
          <w:rFonts w:eastAsia="Century"/>
          <w:i w:val="0"/>
          <w:iCs w:val="0"/>
          <w:sz w:val="23"/>
          <w:szCs w:val="23"/>
        </w:rPr>
        <w:fldChar w:fldCharType="end"/>
      </w:r>
      <w:r w:rsidRPr="00D1736D">
        <w:rPr>
          <w:rFonts w:eastAsia="Century"/>
          <w:i w:val="0"/>
          <w:iCs w:val="0"/>
          <w:sz w:val="23"/>
          <w:szCs w:val="23"/>
        </w:rPr>
        <w:t xml:space="preserve"> -</w:t>
      </w:r>
      <w:r w:rsidR="007336D5" w:rsidRPr="00D1736D">
        <w:rPr>
          <w:rFonts w:eastAsia="Century"/>
          <w:i w:val="0"/>
          <w:iCs w:val="0"/>
          <w:sz w:val="23"/>
          <w:szCs w:val="23"/>
        </w:rPr>
        <w:t>Max pooling layer taken over 4 numbers (little 2x2 square).</w:t>
      </w:r>
      <w:bookmarkEnd w:id="311"/>
      <w:bookmarkEnd w:id="312"/>
    </w:p>
    <w:p w14:paraId="64E81C18" w14:textId="1BE48F3C" w:rsidR="000A4F79" w:rsidRPr="00D1736D" w:rsidRDefault="00AC3FF4" w:rsidP="00941041">
      <w:pPr>
        <w:pStyle w:val="Heading3"/>
        <w:bidi w:val="0"/>
        <w:spacing w:line="276" w:lineRule="auto"/>
        <w:jc w:val="both"/>
        <w:rPr>
          <w:rFonts w:asciiTheme="minorHAnsi" w:hAnsiTheme="minorHAnsi" w:cstheme="minorHAnsi"/>
        </w:rPr>
      </w:pPr>
      <w:bookmarkStart w:id="313" w:name="_Toc14857534"/>
      <w:bookmarkStart w:id="314" w:name="_Toc14857780"/>
      <w:r w:rsidRPr="00D1736D">
        <w:rPr>
          <w:rFonts w:asciiTheme="minorHAnsi" w:hAnsiTheme="minorHAnsi" w:cstheme="minorHAnsi"/>
        </w:rPr>
        <w:t xml:space="preserve">Milestone </w:t>
      </w:r>
      <w:r w:rsidRPr="00D1736D">
        <w:rPr>
          <w:rFonts w:asciiTheme="minorHAnsi" w:eastAsia="Century" w:hAnsiTheme="minorHAnsi" w:cstheme="minorHAnsi"/>
          <w:lang w:bidi="en-US"/>
        </w:rPr>
        <w:t>architectures in</w:t>
      </w:r>
      <w:r w:rsidRPr="00D1736D">
        <w:rPr>
          <w:rFonts w:asciiTheme="minorHAnsi" w:hAnsiTheme="minorHAnsi" w:cstheme="minorHAnsi"/>
        </w:rPr>
        <w:t xml:space="preserve"> </w:t>
      </w:r>
      <w:ins w:id="315" w:author="Yael Edan" w:date="2019-09-22T13:22:00Z">
        <w:r w:rsidR="00941041">
          <w:rPr>
            <w:rFonts w:asciiTheme="minorHAnsi" w:hAnsiTheme="minorHAnsi" w:cstheme="minorHAnsi"/>
          </w:rPr>
          <w:t>d</w:t>
        </w:r>
      </w:ins>
      <w:del w:id="316" w:author="Yael Edan" w:date="2019-09-22T13:22:00Z">
        <w:r w:rsidR="004B2CC5" w:rsidRPr="00D1736D" w:rsidDel="00941041">
          <w:rPr>
            <w:rFonts w:asciiTheme="minorHAnsi" w:hAnsiTheme="minorHAnsi" w:cstheme="minorHAnsi"/>
          </w:rPr>
          <w:delText>D</w:delText>
        </w:r>
      </w:del>
      <w:r w:rsidR="004B2CC5" w:rsidRPr="00D1736D">
        <w:rPr>
          <w:rFonts w:asciiTheme="minorHAnsi" w:hAnsiTheme="minorHAnsi" w:cstheme="minorHAnsi"/>
        </w:rPr>
        <w:t xml:space="preserve">eep </w:t>
      </w:r>
      <w:ins w:id="317" w:author="Yael Edan" w:date="2019-09-22T13:22:00Z">
        <w:r w:rsidR="00941041">
          <w:rPr>
            <w:rFonts w:asciiTheme="minorHAnsi" w:hAnsiTheme="minorHAnsi" w:cstheme="minorHAnsi"/>
          </w:rPr>
          <w:t>c</w:t>
        </w:r>
      </w:ins>
      <w:del w:id="318" w:author="Yael Edan" w:date="2019-09-22T13:22:00Z">
        <w:r w:rsidRPr="00D1736D" w:rsidDel="00941041">
          <w:rPr>
            <w:rFonts w:asciiTheme="minorHAnsi" w:hAnsiTheme="minorHAnsi" w:cstheme="minorHAnsi"/>
          </w:rPr>
          <w:delText>C</w:delText>
        </w:r>
      </w:del>
      <w:r w:rsidR="004B2CC5" w:rsidRPr="00D1736D">
        <w:rPr>
          <w:rFonts w:asciiTheme="minorHAnsi" w:hAnsiTheme="minorHAnsi" w:cstheme="minorHAnsi"/>
        </w:rPr>
        <w:t xml:space="preserve">onvolutional </w:t>
      </w:r>
      <w:ins w:id="319" w:author="Yael Edan" w:date="2019-09-22T13:22:00Z">
        <w:r w:rsidR="00941041">
          <w:rPr>
            <w:rFonts w:asciiTheme="minorHAnsi" w:hAnsiTheme="minorHAnsi" w:cstheme="minorHAnsi"/>
          </w:rPr>
          <w:t>n</w:t>
        </w:r>
      </w:ins>
      <w:del w:id="320" w:author="Yael Edan" w:date="2019-09-22T13:22:00Z">
        <w:r w:rsidRPr="00D1736D" w:rsidDel="00941041">
          <w:rPr>
            <w:rFonts w:asciiTheme="minorHAnsi" w:hAnsiTheme="minorHAnsi" w:cstheme="minorHAnsi"/>
          </w:rPr>
          <w:delText>N</w:delText>
        </w:r>
      </w:del>
      <w:r w:rsidR="004B2CC5" w:rsidRPr="00D1736D">
        <w:rPr>
          <w:rFonts w:asciiTheme="minorHAnsi" w:hAnsiTheme="minorHAnsi" w:cstheme="minorHAnsi"/>
        </w:rPr>
        <w:t>eur</w:t>
      </w:r>
      <w:r w:rsidRPr="00D1736D">
        <w:rPr>
          <w:rFonts w:asciiTheme="minorHAnsi" w:hAnsiTheme="minorHAnsi" w:cstheme="minorHAnsi"/>
        </w:rPr>
        <w:t>al</w:t>
      </w:r>
      <w:r w:rsidR="004B2CC5" w:rsidRPr="00D1736D">
        <w:rPr>
          <w:rFonts w:asciiTheme="minorHAnsi" w:hAnsiTheme="minorHAnsi" w:cstheme="minorHAnsi"/>
        </w:rPr>
        <w:t xml:space="preserve"> </w:t>
      </w:r>
      <w:ins w:id="321" w:author="Yael Edan" w:date="2019-09-22T13:22:00Z">
        <w:r w:rsidR="00941041">
          <w:rPr>
            <w:rFonts w:asciiTheme="minorHAnsi" w:hAnsiTheme="minorHAnsi" w:cstheme="minorHAnsi"/>
          </w:rPr>
          <w:t>n</w:t>
        </w:r>
      </w:ins>
      <w:del w:id="322" w:author="Yael Edan" w:date="2019-09-22T13:22:00Z">
        <w:r w:rsidRPr="00D1736D" w:rsidDel="00941041">
          <w:rPr>
            <w:rFonts w:asciiTheme="minorHAnsi" w:hAnsiTheme="minorHAnsi" w:cstheme="minorHAnsi"/>
          </w:rPr>
          <w:delText>N</w:delText>
        </w:r>
      </w:del>
      <w:r w:rsidR="004B2CC5" w:rsidRPr="00D1736D">
        <w:rPr>
          <w:rFonts w:asciiTheme="minorHAnsi" w:hAnsiTheme="minorHAnsi" w:cstheme="minorHAnsi"/>
        </w:rPr>
        <w:t>etwork</w:t>
      </w:r>
      <w:bookmarkEnd w:id="313"/>
      <w:bookmarkEnd w:id="314"/>
    </w:p>
    <w:p w14:paraId="4A4394F7" w14:textId="3F090223" w:rsidR="00316ECD" w:rsidRPr="00D1736D" w:rsidRDefault="00941041" w:rsidP="00941041">
      <w:pPr>
        <w:bidi w:val="0"/>
        <w:spacing w:line="276" w:lineRule="auto"/>
        <w:jc w:val="both"/>
        <w:rPr>
          <w:rFonts w:eastAsia="Century" w:cstheme="minorHAnsi"/>
          <w:sz w:val="23"/>
          <w:szCs w:val="23"/>
        </w:rPr>
      </w:pPr>
      <w:ins w:id="323" w:author="Yael Edan" w:date="2019-09-22T13:22:00Z">
        <w:r>
          <w:rPr>
            <w:rFonts w:eastAsia="Century" w:cstheme="minorHAnsi"/>
            <w:sz w:val="23"/>
            <w:szCs w:val="23"/>
          </w:rPr>
          <w:t>S</w:t>
        </w:r>
      </w:ins>
      <w:del w:id="324" w:author="Yael Edan" w:date="2019-09-22T13:22:00Z">
        <w:r w:rsidR="001C4423" w:rsidRPr="00D1736D" w:rsidDel="00941041">
          <w:rPr>
            <w:rFonts w:eastAsia="Century" w:cstheme="minorHAnsi"/>
            <w:sz w:val="23"/>
            <w:szCs w:val="23"/>
          </w:rPr>
          <w:delText>s</w:delText>
        </w:r>
      </w:del>
      <w:r w:rsidR="001C4423" w:rsidRPr="00D1736D">
        <w:rPr>
          <w:rFonts w:eastAsia="Century" w:cstheme="minorHAnsi"/>
          <w:sz w:val="23"/>
          <w:szCs w:val="23"/>
        </w:rPr>
        <w:t xml:space="preserve">everal architectures in the field of </w:t>
      </w:r>
      <w:ins w:id="325" w:author="Yael Edan" w:date="2019-09-22T13:22:00Z">
        <w:r>
          <w:rPr>
            <w:rFonts w:eastAsia="Century" w:cstheme="minorHAnsi"/>
            <w:sz w:val="23"/>
            <w:szCs w:val="23"/>
          </w:rPr>
          <w:t>c</w:t>
        </w:r>
      </w:ins>
      <w:del w:id="326" w:author="Yael Edan" w:date="2019-09-22T13:22:00Z">
        <w:r w:rsidR="001C4423" w:rsidRPr="00D1736D" w:rsidDel="00941041">
          <w:rPr>
            <w:rFonts w:eastAsia="Century" w:cstheme="minorHAnsi"/>
            <w:sz w:val="23"/>
            <w:szCs w:val="23"/>
          </w:rPr>
          <w:delText>C</w:delText>
        </w:r>
      </w:del>
      <w:r w:rsidR="001C4423" w:rsidRPr="00D1736D">
        <w:rPr>
          <w:rFonts w:eastAsia="Century" w:cstheme="minorHAnsi"/>
          <w:sz w:val="23"/>
          <w:szCs w:val="23"/>
        </w:rPr>
        <w:t xml:space="preserve">onvolutional </w:t>
      </w:r>
      <w:ins w:id="327" w:author="Yael Edan" w:date="2019-09-22T13:22:00Z">
        <w:r>
          <w:rPr>
            <w:rFonts w:eastAsia="Century" w:cstheme="minorHAnsi"/>
            <w:sz w:val="23"/>
            <w:szCs w:val="23"/>
          </w:rPr>
          <w:t>n</w:t>
        </w:r>
      </w:ins>
      <w:del w:id="328" w:author="Yael Edan" w:date="2019-09-22T13:22:00Z">
        <w:r w:rsidR="001C4423" w:rsidRPr="00D1736D" w:rsidDel="00941041">
          <w:rPr>
            <w:rFonts w:eastAsia="Century" w:cstheme="minorHAnsi"/>
            <w:sz w:val="23"/>
            <w:szCs w:val="23"/>
          </w:rPr>
          <w:delText>N</w:delText>
        </w:r>
      </w:del>
      <w:r w:rsidR="001C4423" w:rsidRPr="00D1736D">
        <w:rPr>
          <w:rFonts w:eastAsia="Century" w:cstheme="minorHAnsi"/>
          <w:sz w:val="23"/>
          <w:szCs w:val="23"/>
        </w:rPr>
        <w:t xml:space="preserve">etworks </w:t>
      </w:r>
      <w:r w:rsidR="00C60ADF" w:rsidRPr="00D1736D">
        <w:rPr>
          <w:rFonts w:eastAsia="Century" w:cstheme="minorHAnsi"/>
          <w:sz w:val="23"/>
          <w:szCs w:val="23"/>
        </w:rPr>
        <w:t xml:space="preserve">have been developed as part of the </w:t>
      </w:r>
      <w:r w:rsidR="00991919" w:rsidRPr="00D1736D">
        <w:rPr>
          <w:rFonts w:eastAsia="Century" w:cstheme="minorHAnsi"/>
          <w:sz w:val="23"/>
          <w:szCs w:val="23"/>
        </w:rPr>
        <w:t>ImageNet Large Scale Visual Recognition Challenge (ILSVRC), where the main task is to correctly classify and detect objects and scenes</w:t>
      </w:r>
      <w:r w:rsidR="001C4423" w:rsidRPr="00D1736D">
        <w:rPr>
          <w:rFonts w:eastAsia="Century" w:cstheme="minorHAnsi"/>
          <w:sz w:val="23"/>
          <w:szCs w:val="23"/>
        </w:rPr>
        <w:t xml:space="preserve">. The first successful applications of </w:t>
      </w:r>
      <w:ins w:id="329" w:author="Yael Edan" w:date="2019-09-22T13:22:00Z">
        <w:r>
          <w:rPr>
            <w:rFonts w:eastAsia="Century" w:cstheme="minorHAnsi"/>
            <w:sz w:val="23"/>
            <w:szCs w:val="23"/>
          </w:rPr>
          <w:t>c</w:t>
        </w:r>
      </w:ins>
      <w:del w:id="330" w:author="Yael Edan" w:date="2019-09-22T13:22:00Z">
        <w:r w:rsidR="001C4423" w:rsidRPr="00D1736D" w:rsidDel="00941041">
          <w:rPr>
            <w:rFonts w:eastAsia="Century" w:cstheme="minorHAnsi"/>
            <w:sz w:val="23"/>
            <w:szCs w:val="23"/>
          </w:rPr>
          <w:delText>C</w:delText>
        </w:r>
      </w:del>
      <w:r w:rsidR="001C4423" w:rsidRPr="00D1736D">
        <w:rPr>
          <w:rFonts w:eastAsia="Century" w:cstheme="minorHAnsi"/>
          <w:sz w:val="23"/>
          <w:szCs w:val="23"/>
        </w:rPr>
        <w:t xml:space="preserve">onvolutional </w:t>
      </w:r>
      <w:ins w:id="331" w:author="Yael Edan" w:date="2019-09-22T13:22:00Z">
        <w:r>
          <w:rPr>
            <w:rFonts w:eastAsia="Century" w:cstheme="minorHAnsi"/>
            <w:sz w:val="23"/>
            <w:szCs w:val="23"/>
          </w:rPr>
          <w:t>n</w:t>
        </w:r>
      </w:ins>
      <w:del w:id="332" w:author="Yael Edan" w:date="2019-09-22T13:22:00Z">
        <w:r w:rsidR="001C4423" w:rsidRPr="00D1736D" w:rsidDel="00941041">
          <w:rPr>
            <w:rFonts w:eastAsia="Century" w:cstheme="minorHAnsi"/>
            <w:sz w:val="23"/>
            <w:szCs w:val="23"/>
          </w:rPr>
          <w:delText>N</w:delText>
        </w:r>
      </w:del>
      <w:r w:rsidR="001C4423" w:rsidRPr="00D1736D">
        <w:rPr>
          <w:rFonts w:eastAsia="Century" w:cstheme="minorHAnsi"/>
          <w:sz w:val="23"/>
          <w:szCs w:val="23"/>
        </w:rPr>
        <w:t>etworks were developed by Yann LeCun in 1990’s</w:t>
      </w:r>
      <w:r w:rsidR="000573B2" w:rsidRPr="00D1736D">
        <w:rPr>
          <w:rFonts w:eastAsia="Century" w:cstheme="minorHAnsi"/>
          <w:sz w:val="23"/>
          <w:szCs w:val="23"/>
        </w:rPr>
        <w:t xml:space="preserve"> by using an</w:t>
      </w:r>
      <w:r w:rsidR="001C4423" w:rsidRPr="00D1736D">
        <w:rPr>
          <w:rFonts w:eastAsia="Century" w:cstheme="minorHAnsi"/>
          <w:sz w:val="23"/>
          <w:szCs w:val="23"/>
        </w:rPr>
        <w:t xml:space="preserve"> </w:t>
      </w:r>
      <w:r w:rsidR="000573B2" w:rsidRPr="00D1736D">
        <w:rPr>
          <w:rFonts w:eastAsia="Century" w:cstheme="minorHAnsi"/>
          <w:sz w:val="23"/>
          <w:szCs w:val="23"/>
        </w:rPr>
        <w:t>architecture called</w:t>
      </w:r>
      <w:r w:rsidR="001C4423" w:rsidRPr="00D1736D">
        <w:rPr>
          <w:rFonts w:eastAsia="Century" w:cstheme="minorHAnsi"/>
          <w:sz w:val="23"/>
          <w:szCs w:val="23"/>
        </w:rPr>
        <w:t> </w:t>
      </w:r>
      <w:hyperlink r:id="rId27" w:history="1">
        <w:r w:rsidR="001C4423" w:rsidRPr="00D1736D">
          <w:rPr>
            <w:rFonts w:eastAsia="Century" w:cstheme="minorHAnsi"/>
            <w:sz w:val="23"/>
            <w:szCs w:val="23"/>
          </w:rPr>
          <w:t>LeNet</w:t>
        </w:r>
      </w:hyperlink>
      <w:r w:rsidR="005E19B5" w:rsidRPr="00D1736D">
        <w:rPr>
          <w:rFonts w:eastAsia="Century" w:cstheme="minorHAnsi"/>
          <w:sz w:val="23"/>
          <w:szCs w:val="23"/>
        </w:rPr>
        <w:t xml:space="preserve">-5 </w:t>
      </w:r>
      <w:r w:rsidR="005E19B5"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{"citationItems":[{"id":"ITEM-1","itemData":{"author":[{"dropping-particle":"","family":"LeCun","given":"Yann","non-dropping-particle":"","parse-names":false,"suffix":""},{"dropping-particle":"","family":"Jackel","given":"L D","non-dropping-particle":"","parse-names":false,"suffix":""},{"dropping-particle":"","family":"Bottou","given":"Léon","non-dropping-particle":"","parse-names":false,"suffix":""},{"dropping-particle":"","family":"Cortes","given":"Corinna","non-dropping-particle":"","parse-names":false,"suffix":""},{"dropping-particle":"","family":"Denker","given":"John S","non-dropping-particle":"","parse-names":false,"suffix":""},{"dropping-particle":"","family":"Drucker","given":"Harris","non-dropping-particle":"","parse-names":false,"suffix":""},{"dropping-particle":"","family":"Guyon","given":"Isabelle","non-dropping-particle":"","parse-names":false,"suffix":""},{"dropping-particle":"","family":"Muller","given":"Urs A","non-dropping-particle":"","parse-names":false,"suffix":""},{"dropping-particle":"","family":"Sackinger","given":"Eduard","non-dropping-particle":"","parse-names":false,"suffix":""},{"dropping-particle":"","family":"Simard","given":"Patrice","non-dropping-particle":"","parse-names":false,"suffix":""},{"dropping-particle":"","family":"others","given":"","non-dropping-particle":"","parse-names":false,"suffix":""}],"container-title":"Neural networks: the statistical mechanics perspective","id":"ITEM-1","issued":{"date-parts":[["1995"]]},"page":"276","publisher":"World Scientific Singapore","title":"Learning algorithms for classification: A comparison on handwritten digit recognition","type":"article-journal","volume":"261"},"uris":["http://www.mendeley.com/documents/?uuid=daca84ae-45fa-4299-b440-488ff2256c9c"]}],"mendeley":{"formattedCitation":"(LeCun et al., 1995)","plainTextFormattedCitation":"(LeCun et al., 1995)","previouslyFormattedCitation":"(LeCun et al., 1995)"},"properties":{"noteIndex":0},"schema":"https://github.com/citation-style-language/schema/raw/master/csl-citation.json"}</w:instrText>
      </w:r>
      <w:r w:rsidR="005E19B5" w:rsidRPr="00D1736D">
        <w:rPr>
          <w:rFonts w:eastAsia="Century" w:cstheme="minorHAnsi"/>
          <w:sz w:val="23"/>
          <w:szCs w:val="23"/>
        </w:rPr>
        <w:fldChar w:fldCharType="separate"/>
      </w:r>
      <w:r w:rsidR="006538C1" w:rsidRPr="00D1736D">
        <w:rPr>
          <w:rFonts w:eastAsia="Century" w:cstheme="minorHAnsi"/>
          <w:noProof/>
          <w:sz w:val="23"/>
          <w:szCs w:val="23"/>
        </w:rPr>
        <w:t>(LeCun et al., 1995)</w:t>
      </w:r>
      <w:r w:rsidR="005E19B5" w:rsidRPr="00D1736D">
        <w:rPr>
          <w:rFonts w:eastAsia="Century" w:cstheme="minorHAnsi"/>
          <w:sz w:val="23"/>
          <w:szCs w:val="23"/>
        </w:rPr>
        <w:fldChar w:fldCharType="end"/>
      </w:r>
      <w:r w:rsidR="000573B2" w:rsidRPr="00D1736D">
        <w:rPr>
          <w:rFonts w:eastAsia="Century" w:cstheme="minorHAnsi"/>
          <w:sz w:val="23"/>
          <w:szCs w:val="23"/>
        </w:rPr>
        <w:t>.</w:t>
      </w:r>
      <w:r w:rsidR="001C4423" w:rsidRPr="00D1736D">
        <w:rPr>
          <w:rFonts w:eastAsia="Century" w:cstheme="minorHAnsi"/>
          <w:sz w:val="23"/>
          <w:szCs w:val="23"/>
        </w:rPr>
        <w:t> </w:t>
      </w:r>
      <w:r w:rsidR="005E19B5" w:rsidRPr="00D1736D">
        <w:rPr>
          <w:rFonts w:eastAsia="Century" w:cstheme="minorHAnsi"/>
          <w:sz w:val="23"/>
          <w:szCs w:val="23"/>
        </w:rPr>
        <w:t>The LeNet-5 architecture</w:t>
      </w:r>
      <w:r w:rsidR="001C4423" w:rsidRPr="00D1736D">
        <w:rPr>
          <w:rFonts w:eastAsia="Century" w:cstheme="minorHAnsi"/>
          <w:sz w:val="23"/>
          <w:szCs w:val="23"/>
        </w:rPr>
        <w:t xml:space="preserve"> was used to read zip codes</w:t>
      </w:r>
      <w:r w:rsidR="005E19B5" w:rsidRPr="00D1736D">
        <w:rPr>
          <w:rFonts w:eastAsia="Century" w:cstheme="minorHAnsi"/>
          <w:sz w:val="23"/>
          <w:szCs w:val="23"/>
        </w:rPr>
        <w:t xml:space="preserve"> and</w:t>
      </w:r>
      <w:r w:rsidR="001C4423" w:rsidRPr="00D1736D">
        <w:rPr>
          <w:rFonts w:eastAsia="Century" w:cstheme="minorHAnsi"/>
          <w:sz w:val="23"/>
          <w:szCs w:val="23"/>
        </w:rPr>
        <w:t xml:space="preserve"> digits</w:t>
      </w:r>
      <w:r w:rsidR="005E19B5" w:rsidRPr="00D1736D">
        <w:rPr>
          <w:rFonts w:eastAsia="Century" w:cstheme="minorHAnsi"/>
          <w:sz w:val="23"/>
          <w:szCs w:val="23"/>
        </w:rPr>
        <w:t xml:space="preserve">, it </w:t>
      </w:r>
      <w:r w:rsidR="00C60ADF" w:rsidRPr="00D1736D">
        <w:rPr>
          <w:rFonts w:eastAsia="Century" w:cstheme="minorHAnsi"/>
          <w:sz w:val="23"/>
          <w:szCs w:val="23"/>
        </w:rPr>
        <w:t>includes</w:t>
      </w:r>
      <w:r w:rsidR="000573B2" w:rsidRPr="00D1736D">
        <w:rPr>
          <w:rFonts w:eastAsia="Century" w:cstheme="minorHAnsi"/>
          <w:sz w:val="23"/>
          <w:szCs w:val="23"/>
        </w:rPr>
        <w:t xml:space="preserve"> two sets of convolutional and average pooling layers, followed by a flattening convolutional layer, then two fully-connected layers and finally a </w:t>
      </w:r>
      <w:r w:rsidR="005E19B5" w:rsidRPr="00D1736D">
        <w:rPr>
          <w:rFonts w:eastAsia="Century" w:cstheme="minorHAnsi"/>
          <w:sz w:val="23"/>
          <w:szCs w:val="23"/>
        </w:rPr>
        <w:t>SoftMax</w:t>
      </w:r>
      <w:r w:rsidR="000573B2" w:rsidRPr="00D1736D">
        <w:rPr>
          <w:rFonts w:eastAsia="Century" w:cstheme="minorHAnsi"/>
          <w:sz w:val="23"/>
          <w:szCs w:val="23"/>
        </w:rPr>
        <w:t xml:space="preserve"> classifier</w:t>
      </w:r>
      <w:r w:rsidR="00042696" w:rsidRPr="00D1736D">
        <w:rPr>
          <w:rFonts w:eastAsia="Century" w:cstheme="minorHAnsi"/>
          <w:sz w:val="23"/>
          <w:szCs w:val="23"/>
        </w:rPr>
        <w:t>.</w:t>
      </w:r>
      <w:r w:rsidR="003B0CFA" w:rsidRPr="00D1736D">
        <w:rPr>
          <w:rFonts w:eastAsia="Century" w:cstheme="minorHAnsi"/>
          <w:sz w:val="23"/>
          <w:szCs w:val="23"/>
        </w:rPr>
        <w:t xml:space="preserve"> </w:t>
      </w:r>
      <w:r w:rsidR="00C60ADF" w:rsidRPr="00D1736D">
        <w:rPr>
          <w:rFonts w:eastAsia="Century" w:cstheme="minorHAnsi"/>
          <w:sz w:val="23"/>
          <w:szCs w:val="23"/>
        </w:rPr>
        <w:t xml:space="preserve">A </w:t>
      </w:r>
      <w:r w:rsidR="00A94996" w:rsidRPr="00D1736D">
        <w:rPr>
          <w:rFonts w:eastAsia="Century" w:cstheme="minorHAnsi"/>
          <w:sz w:val="23"/>
          <w:szCs w:val="23"/>
        </w:rPr>
        <w:t>limitation</w:t>
      </w:r>
      <w:r w:rsidR="003B0CFA" w:rsidRPr="00D1736D">
        <w:rPr>
          <w:rFonts w:eastAsia="Century" w:cstheme="minorHAnsi"/>
          <w:sz w:val="23"/>
          <w:szCs w:val="23"/>
        </w:rPr>
        <w:t xml:space="preserve"> of the network was the input size of image, the network could process</w:t>
      </w:r>
      <w:r w:rsidR="00877304" w:rsidRPr="00D1736D">
        <w:rPr>
          <w:rFonts w:eastAsia="Century" w:cstheme="minorHAnsi"/>
          <w:sz w:val="23"/>
          <w:szCs w:val="23"/>
        </w:rPr>
        <w:t xml:space="preserve"> </w:t>
      </w:r>
      <w:r w:rsidR="00C60ADF" w:rsidRPr="00D1736D">
        <w:rPr>
          <w:rFonts w:eastAsia="Century" w:cstheme="minorHAnsi"/>
          <w:sz w:val="23"/>
          <w:szCs w:val="23"/>
        </w:rPr>
        <w:t xml:space="preserve">only </w:t>
      </w:r>
      <w:r w:rsidR="00877304" w:rsidRPr="00D1736D">
        <w:rPr>
          <w:rFonts w:eastAsia="Century" w:cstheme="minorHAnsi"/>
          <w:sz w:val="23"/>
          <w:szCs w:val="23"/>
        </w:rPr>
        <w:t>small</w:t>
      </w:r>
      <w:r w:rsidR="003B0CFA" w:rsidRPr="00D1736D">
        <w:rPr>
          <w:rFonts w:eastAsia="Century" w:cstheme="minorHAnsi"/>
          <w:sz w:val="23"/>
          <w:szCs w:val="23"/>
        </w:rPr>
        <w:t xml:space="preserve"> images with 32x32 pixels.</w:t>
      </w:r>
      <w:r w:rsidR="00877304" w:rsidRPr="00D1736D">
        <w:rPr>
          <w:rFonts w:eastAsia="Century" w:cstheme="minorHAnsi"/>
          <w:sz w:val="23"/>
          <w:szCs w:val="23"/>
        </w:rPr>
        <w:t xml:space="preserve"> </w:t>
      </w:r>
      <w:r w:rsidR="00D03DBC">
        <w:rPr>
          <w:rFonts w:eastAsia="Century" w:cstheme="minorHAnsi"/>
          <w:sz w:val="23"/>
          <w:szCs w:val="23"/>
        </w:rPr>
        <w:t xml:space="preserve"> </w:t>
      </w:r>
      <w:r w:rsidR="00877304" w:rsidRPr="00D1736D">
        <w:rPr>
          <w:rFonts w:eastAsia="Century" w:cstheme="minorHAnsi"/>
          <w:sz w:val="23"/>
          <w:szCs w:val="23"/>
        </w:rPr>
        <w:t xml:space="preserve">Follow the </w:t>
      </w:r>
      <w:r w:rsidR="00042696" w:rsidRPr="00D1736D">
        <w:rPr>
          <w:rFonts w:eastAsia="Century" w:cstheme="minorHAnsi"/>
          <w:sz w:val="23"/>
          <w:szCs w:val="23"/>
        </w:rPr>
        <w:t xml:space="preserve">LeNet </w:t>
      </w:r>
      <w:r w:rsidR="00877304" w:rsidRPr="00D1736D">
        <w:rPr>
          <w:rFonts w:eastAsia="Century" w:cstheme="minorHAnsi"/>
          <w:sz w:val="23"/>
          <w:szCs w:val="23"/>
        </w:rPr>
        <w:t>-5,  t</w:t>
      </w:r>
      <w:r w:rsidR="001C4423" w:rsidRPr="00D1736D">
        <w:rPr>
          <w:rFonts w:eastAsia="Century" w:cstheme="minorHAnsi"/>
          <w:sz w:val="23"/>
          <w:szCs w:val="23"/>
        </w:rPr>
        <w:t xml:space="preserve">he first work that popularized </w:t>
      </w:r>
      <w:ins w:id="333" w:author="Yael Edan" w:date="2019-09-22T13:22:00Z">
        <w:r>
          <w:rPr>
            <w:rFonts w:eastAsia="Century" w:cstheme="minorHAnsi"/>
            <w:sz w:val="23"/>
            <w:szCs w:val="23"/>
          </w:rPr>
          <w:t>c</w:t>
        </w:r>
      </w:ins>
      <w:del w:id="334" w:author="Yael Edan" w:date="2019-09-22T13:22:00Z">
        <w:r w:rsidR="001C4423" w:rsidRPr="00D1736D" w:rsidDel="00941041">
          <w:rPr>
            <w:rFonts w:eastAsia="Century" w:cstheme="minorHAnsi"/>
            <w:sz w:val="23"/>
            <w:szCs w:val="23"/>
          </w:rPr>
          <w:delText>C</w:delText>
        </w:r>
      </w:del>
      <w:r w:rsidR="001C4423" w:rsidRPr="00D1736D">
        <w:rPr>
          <w:rFonts w:eastAsia="Century" w:cstheme="minorHAnsi"/>
          <w:sz w:val="23"/>
          <w:szCs w:val="23"/>
        </w:rPr>
        <w:t xml:space="preserve">onvolutional </w:t>
      </w:r>
      <w:ins w:id="335" w:author="Yael Edan" w:date="2019-09-22T13:22:00Z">
        <w:r>
          <w:rPr>
            <w:rFonts w:eastAsia="Century" w:cstheme="minorHAnsi"/>
            <w:sz w:val="23"/>
            <w:szCs w:val="23"/>
          </w:rPr>
          <w:t>n</w:t>
        </w:r>
      </w:ins>
      <w:del w:id="336" w:author="Yael Edan" w:date="2019-09-22T13:22:00Z">
        <w:r w:rsidR="001C4423" w:rsidRPr="00D1736D" w:rsidDel="00941041">
          <w:rPr>
            <w:rFonts w:eastAsia="Century" w:cstheme="minorHAnsi"/>
            <w:sz w:val="23"/>
            <w:szCs w:val="23"/>
          </w:rPr>
          <w:delText>N</w:delText>
        </w:r>
      </w:del>
      <w:r w:rsidR="001C4423" w:rsidRPr="00D1736D">
        <w:rPr>
          <w:rFonts w:eastAsia="Century" w:cstheme="minorHAnsi"/>
          <w:sz w:val="23"/>
          <w:szCs w:val="23"/>
        </w:rPr>
        <w:t xml:space="preserve">etworks in </w:t>
      </w:r>
      <w:ins w:id="337" w:author="Yael Edan" w:date="2019-09-22T13:23:00Z">
        <w:r>
          <w:rPr>
            <w:rFonts w:eastAsia="Century" w:cstheme="minorHAnsi"/>
            <w:sz w:val="23"/>
            <w:szCs w:val="23"/>
          </w:rPr>
          <w:t>c</w:t>
        </w:r>
      </w:ins>
      <w:del w:id="338" w:author="Yael Edan" w:date="2019-09-22T13:23:00Z">
        <w:r w:rsidR="001C4423" w:rsidRPr="00D1736D" w:rsidDel="00941041">
          <w:rPr>
            <w:rFonts w:eastAsia="Century" w:cstheme="minorHAnsi"/>
            <w:sz w:val="23"/>
            <w:szCs w:val="23"/>
          </w:rPr>
          <w:delText>C</w:delText>
        </w:r>
      </w:del>
      <w:r w:rsidR="001C4423" w:rsidRPr="00D1736D">
        <w:rPr>
          <w:rFonts w:eastAsia="Century" w:cstheme="minorHAnsi"/>
          <w:sz w:val="23"/>
          <w:szCs w:val="23"/>
        </w:rPr>
        <w:t xml:space="preserve">omputer </w:t>
      </w:r>
      <w:ins w:id="339" w:author="Yael Edan" w:date="2019-09-22T13:23:00Z">
        <w:r>
          <w:rPr>
            <w:rFonts w:eastAsia="Century" w:cstheme="minorHAnsi"/>
            <w:sz w:val="23"/>
            <w:szCs w:val="23"/>
          </w:rPr>
          <w:t>v</w:t>
        </w:r>
      </w:ins>
      <w:del w:id="340" w:author="Yael Edan" w:date="2019-09-22T13:23:00Z">
        <w:r w:rsidR="001C4423" w:rsidRPr="00D1736D" w:rsidDel="00941041">
          <w:rPr>
            <w:rFonts w:eastAsia="Century" w:cstheme="minorHAnsi"/>
            <w:sz w:val="23"/>
            <w:szCs w:val="23"/>
          </w:rPr>
          <w:delText>V</w:delText>
        </w:r>
      </w:del>
      <w:r w:rsidR="001C4423" w:rsidRPr="00D1736D">
        <w:rPr>
          <w:rFonts w:eastAsia="Century" w:cstheme="minorHAnsi"/>
          <w:sz w:val="23"/>
          <w:szCs w:val="23"/>
        </w:rPr>
        <w:t>ision was the </w:t>
      </w:r>
      <w:hyperlink r:id="rId28" w:history="1">
        <w:r w:rsidR="001C4423" w:rsidRPr="00D1736D">
          <w:rPr>
            <w:rFonts w:eastAsia="Century" w:cstheme="minorHAnsi"/>
            <w:sz w:val="23"/>
            <w:szCs w:val="23"/>
          </w:rPr>
          <w:t>AlexNet</w:t>
        </w:r>
      </w:hyperlink>
      <w:r w:rsidR="001C4423" w:rsidRPr="00D1736D">
        <w:rPr>
          <w:rFonts w:eastAsia="Century" w:cstheme="minorHAnsi"/>
          <w:sz w:val="23"/>
          <w:szCs w:val="23"/>
        </w:rPr>
        <w:t>, developed by Alex Krizhevsky, Ilya Sutskever and Geoff Hinton</w:t>
      </w:r>
      <w:r w:rsidR="001D474A" w:rsidRPr="00D1736D">
        <w:rPr>
          <w:rFonts w:eastAsia="Century" w:cstheme="minorHAnsi"/>
          <w:sz w:val="23"/>
          <w:szCs w:val="23"/>
        </w:rPr>
        <w:t xml:space="preserve"> </w:t>
      </w:r>
      <w:r w:rsidR="001D474A"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systems","id":"ITEM-1","issued":{"date-parts":[["2012"]]},"page":"1097-1105","title":"Imagenet classification with deep convolutional neural networks","type":"paper-conference"},"uris":["http://www.mendeley.com/documents/?uuid=a0b63467-0f56-4464-804c-8d41db613b80"]}],"mendeley":{"formattedCitation":"(Krizhevsky, Sutskever, &amp; Hinton, 2012)","plainTextFormattedCitation":"(Krizhevsky, Sutskever, &amp; Hinton, 2012)","previouslyFormattedCitation":"(Krizhevsky, Sutskever, &amp; Hinton, 2012)"},"properties":{"noteIndex":0},"schema":"https://github.com/citation-style-language/schema/raw/master/csl-citation.json"}</w:instrText>
      </w:r>
      <w:r w:rsidR="001D474A" w:rsidRPr="00D1736D">
        <w:rPr>
          <w:rFonts w:eastAsia="Century" w:cstheme="minorHAnsi"/>
          <w:sz w:val="23"/>
          <w:szCs w:val="23"/>
        </w:rPr>
        <w:fldChar w:fldCharType="separate"/>
      </w:r>
      <w:r w:rsidR="006538C1" w:rsidRPr="00D1736D">
        <w:rPr>
          <w:rFonts w:eastAsia="Century" w:cstheme="minorHAnsi"/>
          <w:noProof/>
          <w:sz w:val="23"/>
          <w:szCs w:val="23"/>
        </w:rPr>
        <w:t>(Krizhevsky, Sutskever, &amp; Hinton, 2012)</w:t>
      </w:r>
      <w:r w:rsidR="001D474A" w:rsidRPr="00D1736D">
        <w:rPr>
          <w:rFonts w:eastAsia="Century" w:cstheme="minorHAnsi"/>
          <w:sz w:val="23"/>
          <w:szCs w:val="23"/>
        </w:rPr>
        <w:fldChar w:fldCharType="end"/>
      </w:r>
      <w:r w:rsidR="001C4423" w:rsidRPr="00D1736D">
        <w:rPr>
          <w:rFonts w:eastAsia="Century" w:cstheme="minorHAnsi"/>
          <w:sz w:val="23"/>
          <w:szCs w:val="23"/>
        </w:rPr>
        <w:t>. The AlexNet was submitted to the </w:t>
      </w:r>
      <w:hyperlink r:id="rId29" w:history="1">
        <w:r w:rsidR="001C4423" w:rsidRPr="009D4DBD">
          <w:rPr>
            <w:rFonts w:eastAsia="Century" w:cstheme="minorHAnsi"/>
            <w:sz w:val="23"/>
            <w:szCs w:val="23"/>
          </w:rPr>
          <w:t>ILSVRC challenge</w:t>
        </w:r>
      </w:hyperlink>
      <w:r w:rsidR="001C4423" w:rsidRPr="009D4DBD">
        <w:rPr>
          <w:rFonts w:eastAsia="Century" w:cstheme="minorHAnsi"/>
          <w:sz w:val="23"/>
          <w:szCs w:val="23"/>
        </w:rPr>
        <w:t xml:space="preserve"> in 2012 and significantly outperformed </w:t>
      </w:r>
      <w:r w:rsidR="00042696" w:rsidRPr="009D4DBD">
        <w:rPr>
          <w:rFonts w:eastAsia="Century" w:cstheme="minorHAnsi"/>
          <w:sz w:val="23"/>
          <w:szCs w:val="23"/>
        </w:rPr>
        <w:t>all the rest networks</w:t>
      </w:r>
      <w:r w:rsidR="001C4423" w:rsidRPr="009D4DBD">
        <w:rPr>
          <w:rFonts w:eastAsia="Century" w:cstheme="minorHAnsi"/>
          <w:sz w:val="23"/>
          <w:szCs w:val="23"/>
        </w:rPr>
        <w:t xml:space="preserve">. The </w:t>
      </w:r>
      <w:ins w:id="341" w:author="Yael Edan" w:date="2019-09-22T13:23:00Z">
        <w:r>
          <w:rPr>
            <w:rFonts w:eastAsia="Century" w:cstheme="minorHAnsi"/>
            <w:sz w:val="23"/>
            <w:szCs w:val="23"/>
          </w:rPr>
          <w:t>n</w:t>
        </w:r>
      </w:ins>
      <w:del w:id="342" w:author="Yael Edan" w:date="2019-09-22T13:23:00Z">
        <w:r w:rsidR="001C4423" w:rsidRPr="009D4DBD" w:rsidDel="00941041">
          <w:rPr>
            <w:rFonts w:eastAsia="Century" w:cstheme="minorHAnsi"/>
            <w:sz w:val="23"/>
            <w:szCs w:val="23"/>
          </w:rPr>
          <w:delText>N</w:delText>
        </w:r>
      </w:del>
      <w:r w:rsidR="001C4423" w:rsidRPr="009D4DBD">
        <w:rPr>
          <w:rFonts w:eastAsia="Century" w:cstheme="minorHAnsi"/>
          <w:sz w:val="23"/>
          <w:szCs w:val="23"/>
        </w:rPr>
        <w:t xml:space="preserve">etwork had a very similar architecture to LeNet, but was deeper, bigger, and featured </w:t>
      </w:r>
      <w:ins w:id="343" w:author="Yael Edan" w:date="2019-09-22T13:23:00Z">
        <w:r>
          <w:rPr>
            <w:rFonts w:eastAsia="Century" w:cstheme="minorHAnsi"/>
            <w:sz w:val="23"/>
            <w:szCs w:val="23"/>
          </w:rPr>
          <w:t>c</w:t>
        </w:r>
      </w:ins>
      <w:del w:id="344" w:author="Yael Edan" w:date="2019-09-22T13:23:00Z">
        <w:r w:rsidR="001C4423" w:rsidRPr="009D4DBD" w:rsidDel="00941041">
          <w:rPr>
            <w:rFonts w:eastAsia="Century" w:cstheme="minorHAnsi"/>
            <w:sz w:val="23"/>
            <w:szCs w:val="23"/>
          </w:rPr>
          <w:delText>C</w:delText>
        </w:r>
      </w:del>
      <w:r w:rsidR="001C4423" w:rsidRPr="009D4DBD">
        <w:rPr>
          <w:rFonts w:eastAsia="Century" w:cstheme="minorHAnsi"/>
          <w:sz w:val="23"/>
          <w:szCs w:val="23"/>
        </w:rPr>
        <w:t>onvolutional</w:t>
      </w:r>
      <w:r w:rsidR="001C4423" w:rsidRPr="00D1736D">
        <w:rPr>
          <w:rFonts w:eastAsia="Century" w:cstheme="minorHAnsi"/>
          <w:sz w:val="23"/>
          <w:szCs w:val="23"/>
        </w:rPr>
        <w:t xml:space="preserve"> </w:t>
      </w:r>
      <w:ins w:id="345" w:author="Yael Edan" w:date="2019-09-22T13:23:00Z">
        <w:r>
          <w:rPr>
            <w:rFonts w:eastAsia="Century" w:cstheme="minorHAnsi"/>
            <w:sz w:val="23"/>
            <w:szCs w:val="23"/>
          </w:rPr>
          <w:t>l</w:t>
        </w:r>
      </w:ins>
      <w:del w:id="346" w:author="Yael Edan" w:date="2019-09-22T13:23:00Z">
        <w:r w:rsidR="001C4423" w:rsidRPr="00D1736D" w:rsidDel="00941041">
          <w:rPr>
            <w:rFonts w:eastAsia="Century" w:cstheme="minorHAnsi"/>
            <w:sz w:val="23"/>
            <w:szCs w:val="23"/>
          </w:rPr>
          <w:delText>L</w:delText>
        </w:r>
      </w:del>
      <w:r w:rsidR="001C4423" w:rsidRPr="00D1736D">
        <w:rPr>
          <w:rFonts w:eastAsia="Century" w:cstheme="minorHAnsi"/>
          <w:sz w:val="23"/>
          <w:szCs w:val="23"/>
        </w:rPr>
        <w:t xml:space="preserve">ayers stacked on top of each </w:t>
      </w:r>
      <w:r w:rsidR="00877304" w:rsidRPr="00D1736D">
        <w:rPr>
          <w:rFonts w:eastAsia="Century" w:cstheme="minorHAnsi"/>
          <w:sz w:val="23"/>
          <w:szCs w:val="23"/>
        </w:rPr>
        <w:t>other, previously</w:t>
      </w:r>
      <w:r w:rsidR="001C4423" w:rsidRPr="00D1736D">
        <w:rPr>
          <w:rFonts w:eastAsia="Century" w:cstheme="minorHAnsi"/>
          <w:sz w:val="23"/>
          <w:szCs w:val="23"/>
        </w:rPr>
        <w:t xml:space="preserve"> it was common to only have a single </w:t>
      </w:r>
      <w:r w:rsidR="00DC1AEB" w:rsidRPr="00D1736D">
        <w:rPr>
          <w:rFonts w:eastAsia="Century" w:cstheme="minorHAnsi"/>
          <w:sz w:val="23"/>
          <w:szCs w:val="23"/>
        </w:rPr>
        <w:t>convolution</w:t>
      </w:r>
      <w:r w:rsidR="001C4423" w:rsidRPr="00D1736D">
        <w:rPr>
          <w:rFonts w:eastAsia="Century" w:cstheme="minorHAnsi"/>
          <w:sz w:val="23"/>
          <w:szCs w:val="23"/>
        </w:rPr>
        <w:t xml:space="preserve"> layer always immediately followed by a </w:t>
      </w:r>
      <w:r w:rsidR="00DC1AEB" w:rsidRPr="00D1736D">
        <w:rPr>
          <w:rFonts w:eastAsia="Century" w:cstheme="minorHAnsi"/>
          <w:sz w:val="23"/>
          <w:szCs w:val="23"/>
        </w:rPr>
        <w:t>pooling</w:t>
      </w:r>
      <w:r w:rsidR="001C4423" w:rsidRPr="00D1736D">
        <w:rPr>
          <w:rFonts w:eastAsia="Century" w:cstheme="minorHAnsi"/>
          <w:sz w:val="23"/>
          <w:szCs w:val="23"/>
        </w:rPr>
        <w:t xml:space="preserve"> layer.</w:t>
      </w:r>
      <w:r w:rsidR="001D474A" w:rsidRPr="00D1736D">
        <w:rPr>
          <w:rFonts w:eastAsia="Century" w:cstheme="minorHAnsi"/>
          <w:sz w:val="23"/>
          <w:szCs w:val="23"/>
        </w:rPr>
        <w:t xml:space="preserve">  In </w:t>
      </w:r>
      <w:r w:rsidR="001C4423" w:rsidRPr="00D1736D">
        <w:rPr>
          <w:rFonts w:eastAsia="Century" w:cstheme="minorHAnsi"/>
          <w:sz w:val="23"/>
          <w:szCs w:val="23"/>
        </w:rPr>
        <w:t xml:space="preserve">ILSVRC 2013 winner was </w:t>
      </w:r>
      <w:r w:rsidR="001D474A" w:rsidRPr="00D1736D">
        <w:rPr>
          <w:rFonts w:eastAsia="Century" w:cstheme="minorHAnsi"/>
          <w:sz w:val="23"/>
          <w:szCs w:val="23"/>
        </w:rPr>
        <w:t>a</w:t>
      </w:r>
      <w:r w:rsidR="001C4423" w:rsidRPr="00D1736D">
        <w:rPr>
          <w:rFonts w:eastAsia="Century" w:cstheme="minorHAnsi"/>
          <w:sz w:val="23"/>
          <w:szCs w:val="23"/>
        </w:rPr>
        <w:t> </w:t>
      </w:r>
      <w:hyperlink r:id="rId30" w:history="1">
        <w:r w:rsidR="001C4423" w:rsidRPr="00D1736D">
          <w:rPr>
            <w:rFonts w:eastAsia="Century" w:cstheme="minorHAnsi"/>
            <w:sz w:val="23"/>
            <w:szCs w:val="23"/>
          </w:rPr>
          <w:t>ZFNet</w:t>
        </w:r>
      </w:hyperlink>
      <w:r w:rsidR="001C4423" w:rsidRPr="00D1736D">
        <w:rPr>
          <w:rFonts w:eastAsia="Century" w:cstheme="minorHAnsi"/>
          <w:sz w:val="23"/>
          <w:szCs w:val="23"/>
        </w:rPr>
        <w:t> </w:t>
      </w:r>
      <w:r w:rsidR="00DC1AEB" w:rsidRPr="00D1736D">
        <w:rPr>
          <w:rFonts w:eastAsia="Century" w:cstheme="minorHAnsi"/>
          <w:sz w:val="23"/>
          <w:szCs w:val="23"/>
        </w:rPr>
        <w:t>, the network</w:t>
      </w:r>
      <w:r w:rsidR="001C4423" w:rsidRPr="00D1736D">
        <w:rPr>
          <w:rFonts w:eastAsia="Century" w:cstheme="minorHAnsi"/>
          <w:sz w:val="23"/>
          <w:szCs w:val="23"/>
        </w:rPr>
        <w:t xml:space="preserve"> was an improvement on AlexNet by tweaking the architecture hyper</w:t>
      </w:r>
      <w:r w:rsidR="00D03DBC">
        <w:rPr>
          <w:rFonts w:eastAsia="Century" w:cstheme="minorHAnsi"/>
          <w:sz w:val="23"/>
          <w:szCs w:val="23"/>
        </w:rPr>
        <w:t>-</w:t>
      </w:r>
      <w:r w:rsidR="001C4423" w:rsidRPr="00D1736D">
        <w:rPr>
          <w:rFonts w:eastAsia="Century" w:cstheme="minorHAnsi"/>
          <w:sz w:val="23"/>
          <w:szCs w:val="23"/>
        </w:rPr>
        <w:t>parameters, in particular by expanding the size of the middle convolutional layers and making the stride and filter size on the first layer smaller.</w:t>
      </w:r>
      <w:r w:rsidR="00D03DBC">
        <w:rPr>
          <w:rFonts w:eastAsia="Century" w:cstheme="minorHAnsi"/>
          <w:sz w:val="23"/>
          <w:szCs w:val="23"/>
        </w:rPr>
        <w:t xml:space="preserve"> </w:t>
      </w:r>
      <w:r w:rsidR="00C60ADF" w:rsidRPr="00D1736D">
        <w:rPr>
          <w:rFonts w:eastAsia="Century" w:cstheme="minorHAnsi"/>
          <w:sz w:val="23"/>
          <w:szCs w:val="23"/>
        </w:rPr>
        <w:t xml:space="preserve">Improved performance </w:t>
      </w:r>
      <w:r w:rsidR="008D0AE6" w:rsidRPr="00D1736D">
        <w:rPr>
          <w:rFonts w:eastAsia="Century" w:cstheme="minorHAnsi"/>
          <w:sz w:val="23"/>
          <w:szCs w:val="23"/>
        </w:rPr>
        <w:t xml:space="preserve">of AlexNet </w:t>
      </w:r>
      <w:r w:rsidR="00C60ADF" w:rsidRPr="00D1736D">
        <w:rPr>
          <w:rFonts w:eastAsia="Century" w:cstheme="minorHAnsi"/>
          <w:sz w:val="23"/>
          <w:szCs w:val="23"/>
        </w:rPr>
        <w:t xml:space="preserve">as </w:t>
      </w:r>
      <w:r w:rsidR="008D0AE6" w:rsidRPr="00D1736D">
        <w:rPr>
          <w:rFonts w:eastAsia="Century" w:cstheme="minorHAnsi"/>
          <w:sz w:val="23"/>
          <w:szCs w:val="23"/>
        </w:rPr>
        <w:t>compar</w:t>
      </w:r>
      <w:r w:rsidR="00C60ADF" w:rsidRPr="00D1736D">
        <w:rPr>
          <w:rFonts w:eastAsia="Century" w:cstheme="minorHAnsi"/>
          <w:sz w:val="23"/>
          <w:szCs w:val="23"/>
        </w:rPr>
        <w:t>ed</w:t>
      </w:r>
      <w:r w:rsidR="008D0AE6" w:rsidRPr="00D1736D">
        <w:rPr>
          <w:rFonts w:eastAsia="Century" w:cstheme="minorHAnsi"/>
          <w:sz w:val="23"/>
          <w:szCs w:val="23"/>
        </w:rPr>
        <w:t xml:space="preserve"> to LeNet</w:t>
      </w:r>
      <w:r w:rsidR="008D0AE6" w:rsidRPr="00D1736D">
        <w:rPr>
          <w:rFonts w:eastAsia="Century" w:cstheme="minorHAnsi"/>
          <w:sz w:val="23"/>
          <w:szCs w:val="23"/>
          <w:rtl/>
        </w:rPr>
        <w:t xml:space="preserve"> </w:t>
      </w:r>
      <w:r w:rsidR="00C60ADF" w:rsidRPr="00D1736D">
        <w:rPr>
          <w:rFonts w:eastAsia="Century" w:cstheme="minorHAnsi"/>
          <w:sz w:val="23"/>
          <w:szCs w:val="23"/>
        </w:rPr>
        <w:t xml:space="preserve">was achieved </w:t>
      </w:r>
      <w:r w:rsidR="008D0AE6" w:rsidRPr="00D1736D">
        <w:rPr>
          <w:rFonts w:eastAsia="Century" w:cstheme="minorHAnsi"/>
          <w:sz w:val="23"/>
          <w:szCs w:val="23"/>
        </w:rPr>
        <w:t>by adding a</w:t>
      </w:r>
      <w:r w:rsidR="000A21B2" w:rsidRPr="00D1736D">
        <w:rPr>
          <w:rFonts w:eastAsia="Century" w:cstheme="minorHAnsi"/>
          <w:sz w:val="23"/>
          <w:szCs w:val="23"/>
        </w:rPr>
        <w:t>dditional layers</w:t>
      </w:r>
      <w:r w:rsidR="008D0AE6" w:rsidRPr="00D1736D">
        <w:rPr>
          <w:rFonts w:eastAsia="Century" w:cstheme="minorHAnsi"/>
          <w:sz w:val="23"/>
          <w:szCs w:val="23"/>
        </w:rPr>
        <w:t xml:space="preserve"> to the network.</w:t>
      </w:r>
      <w:r w:rsidR="004A309C" w:rsidRPr="00D1736D">
        <w:rPr>
          <w:rFonts w:eastAsia="Century" w:cstheme="minorHAnsi"/>
          <w:sz w:val="23"/>
          <w:szCs w:val="23"/>
        </w:rPr>
        <w:t xml:space="preserve"> </w:t>
      </w:r>
      <w:r w:rsidR="000A21B2" w:rsidRPr="00D1736D">
        <w:rPr>
          <w:rFonts w:eastAsia="Century" w:cstheme="minorHAnsi"/>
          <w:sz w:val="23"/>
          <w:szCs w:val="23"/>
        </w:rPr>
        <w:t xml:space="preserve">In 2014 two </w:t>
      </w:r>
      <w:r w:rsidR="00C04A5B" w:rsidRPr="00D1736D">
        <w:rPr>
          <w:rFonts w:eastAsia="Century" w:cstheme="minorHAnsi"/>
          <w:sz w:val="23"/>
          <w:szCs w:val="23"/>
        </w:rPr>
        <w:t>groups come with deep CNN architectures,</w:t>
      </w:r>
      <w:r w:rsidR="000A21B2" w:rsidRPr="00D1736D">
        <w:rPr>
          <w:rFonts w:eastAsia="Century" w:cstheme="minorHAnsi"/>
          <w:sz w:val="23"/>
          <w:szCs w:val="23"/>
        </w:rPr>
        <w:t xml:space="preserve"> VGGNet and GoogLeNet </w:t>
      </w:r>
      <w:r w:rsidR="00C04A5B" w:rsidRPr="00D1736D">
        <w:rPr>
          <w:rFonts w:eastAsia="Century" w:cstheme="minorHAnsi"/>
          <w:sz w:val="23"/>
          <w:szCs w:val="23"/>
        </w:rPr>
        <w:t>which had 16 and 22 layers respectively.</w:t>
      </w:r>
      <w:r w:rsidR="00D03DBC">
        <w:rPr>
          <w:rFonts w:eastAsia="Century" w:cstheme="minorHAnsi"/>
          <w:sz w:val="23"/>
          <w:szCs w:val="23"/>
        </w:rPr>
        <w:t xml:space="preserve"> </w:t>
      </w:r>
      <w:r w:rsidR="00C04A5B" w:rsidRPr="00D1736D">
        <w:rPr>
          <w:rFonts w:eastAsia="Century" w:cstheme="minorHAnsi"/>
          <w:sz w:val="23"/>
          <w:szCs w:val="23"/>
        </w:rPr>
        <w:t>The VGGNet main contribution was in showing that the depth of the network is a critical component for good performance. The VGGNet</w:t>
      </w:r>
      <w:r w:rsidR="00712C4D" w:rsidRPr="00D1736D">
        <w:rPr>
          <w:rFonts w:eastAsia="Century" w:cstheme="minorHAnsi"/>
          <w:sz w:val="23"/>
          <w:szCs w:val="23"/>
        </w:rPr>
        <w:t xml:space="preserve"> is a very simple structure</w:t>
      </w:r>
      <w:r w:rsidR="00BC64A6">
        <w:rPr>
          <w:rFonts w:eastAsia="Century" w:cstheme="minorHAnsi"/>
          <w:sz w:val="23"/>
          <w:szCs w:val="23"/>
        </w:rPr>
        <w:t xml:space="preserve"> (figure 11)</w:t>
      </w:r>
      <w:r w:rsidR="00712C4D" w:rsidRPr="00D1736D">
        <w:rPr>
          <w:rFonts w:eastAsia="Century" w:cstheme="minorHAnsi"/>
          <w:sz w:val="23"/>
          <w:szCs w:val="23"/>
        </w:rPr>
        <w:t xml:space="preserve">, it </w:t>
      </w:r>
      <w:r w:rsidR="00C04A5B" w:rsidRPr="00D1736D">
        <w:rPr>
          <w:rFonts w:eastAsia="Century" w:cstheme="minorHAnsi"/>
          <w:sz w:val="23"/>
          <w:szCs w:val="23"/>
        </w:rPr>
        <w:t>contains 16 layers that only performs 3x3 convolutions and 2x2 pooling from the beginning to the end</w:t>
      </w:r>
      <w:r w:rsidR="00316ECD" w:rsidRPr="00D1736D">
        <w:rPr>
          <w:rFonts w:eastAsia="Century" w:cstheme="minorHAnsi"/>
          <w:sz w:val="23"/>
          <w:szCs w:val="23"/>
        </w:rPr>
        <w:t>.</w:t>
      </w:r>
      <w:r w:rsidR="00712C4D" w:rsidRPr="00D1736D">
        <w:rPr>
          <w:rFonts w:eastAsia="Century" w:cstheme="minorHAnsi"/>
          <w:sz w:val="23"/>
          <w:szCs w:val="23"/>
        </w:rPr>
        <w:t xml:space="preserve"> </w:t>
      </w:r>
      <w:r w:rsidR="00C04A5B" w:rsidRPr="00D1736D">
        <w:rPr>
          <w:rFonts w:eastAsia="Century" w:cstheme="minorHAnsi"/>
          <w:sz w:val="23"/>
          <w:szCs w:val="23"/>
        </w:rPr>
        <w:t xml:space="preserve"> </w:t>
      </w:r>
      <w:r w:rsidR="00712C4D" w:rsidRPr="00D1736D">
        <w:rPr>
          <w:rFonts w:eastAsia="Century" w:cstheme="minorHAnsi"/>
          <w:sz w:val="23"/>
          <w:szCs w:val="23"/>
        </w:rPr>
        <w:t>A drawback of the VGGNet is that it is more expensive to evaluate and uses a lot more memory and parameters</w:t>
      </w:r>
      <w:r w:rsidR="006F0D61" w:rsidRPr="00D1736D">
        <w:rPr>
          <w:rFonts w:eastAsia="Century" w:cstheme="minorHAnsi"/>
          <w:sz w:val="23"/>
          <w:szCs w:val="23"/>
        </w:rPr>
        <w:t>, where most of these parameters are located in the first fully connected layer.</w:t>
      </w:r>
    </w:p>
    <w:p w14:paraId="3A041895" w14:textId="77777777" w:rsidR="00A94996" w:rsidRPr="00D1736D" w:rsidRDefault="00316ECD" w:rsidP="001D18A7">
      <w:pPr>
        <w:keepNext/>
        <w:spacing w:line="276" w:lineRule="auto"/>
        <w:jc w:val="center"/>
        <w:rPr>
          <w:rFonts w:cstheme="minorHAnsi"/>
        </w:rPr>
      </w:pPr>
      <w:r w:rsidRPr="00D1736D">
        <w:rPr>
          <w:rFonts w:cstheme="minorHAnsi"/>
          <w:noProof/>
        </w:rPr>
        <w:lastRenderedPageBreak/>
        <w:drawing>
          <wp:inline distT="0" distB="0" distL="0" distR="0" wp14:anchorId="23990D02" wp14:editId="59807D04">
            <wp:extent cx="4466253" cy="2515424"/>
            <wp:effectExtent l="0" t="0" r="0" b="0"/>
            <wp:docPr id="17" name="Picture 17" descr="×ª××¦××ª ×ª××× × ×¢×××¨ âªvgg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ª××¦××ª ×ª××× × ×¢×××¨ âªvggâ¬â"/>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5839" cy="2543351"/>
                    </a:xfrm>
                    <a:prstGeom prst="rect">
                      <a:avLst/>
                    </a:prstGeom>
                    <a:noFill/>
                    <a:ln>
                      <a:noFill/>
                    </a:ln>
                  </pic:spPr>
                </pic:pic>
              </a:graphicData>
            </a:graphic>
          </wp:inline>
        </w:drawing>
      </w:r>
    </w:p>
    <w:p w14:paraId="2C4C5B1E" w14:textId="195A8EE7" w:rsidR="008D0AE6" w:rsidRPr="00D1736D" w:rsidRDefault="00A94996" w:rsidP="001D18A7">
      <w:pPr>
        <w:pStyle w:val="Caption"/>
        <w:bidi w:val="0"/>
        <w:rPr>
          <w:rFonts w:eastAsia="Century"/>
          <w:i w:val="0"/>
          <w:iCs w:val="0"/>
          <w:sz w:val="23"/>
          <w:szCs w:val="23"/>
          <w:rtl/>
        </w:rPr>
      </w:pPr>
      <w:bookmarkStart w:id="347" w:name="_Toc18444135"/>
      <w:bookmarkStart w:id="348" w:name="_Toc18444289"/>
      <w:r w:rsidRPr="00D1736D">
        <w:rPr>
          <w:rFonts w:eastAsia="Century"/>
          <w:i w:val="0"/>
          <w:iCs w:val="0"/>
          <w:sz w:val="23"/>
          <w:szCs w:val="23"/>
        </w:rPr>
        <w:t xml:space="preserve">Figure </w:t>
      </w:r>
      <w:r w:rsidRPr="00D1736D">
        <w:rPr>
          <w:rFonts w:eastAsia="Century"/>
          <w:i w:val="0"/>
          <w:iCs w:val="0"/>
          <w:sz w:val="23"/>
          <w:szCs w:val="23"/>
          <w:rtl/>
        </w:rPr>
        <w:t xml:space="preserve"> </w:t>
      </w:r>
      <w:r w:rsidRPr="00D1736D">
        <w:rPr>
          <w:rFonts w:eastAsia="Century"/>
          <w:i w:val="0"/>
          <w:iCs w:val="0"/>
          <w:sz w:val="23"/>
          <w:szCs w:val="23"/>
          <w:rtl/>
        </w:rPr>
        <w:fldChar w:fldCharType="begin"/>
      </w:r>
      <w:r w:rsidRPr="00D1736D">
        <w:rPr>
          <w:rFonts w:eastAsia="Century"/>
          <w:i w:val="0"/>
          <w:iCs w:val="0"/>
          <w:sz w:val="23"/>
          <w:szCs w:val="23"/>
          <w:rtl/>
        </w:rPr>
        <w:instrText xml:space="preserve"> </w:instrText>
      </w:r>
      <w:r w:rsidRPr="00D1736D">
        <w:rPr>
          <w:rFonts w:eastAsia="Century"/>
          <w:i w:val="0"/>
          <w:iCs w:val="0"/>
          <w:sz w:val="23"/>
          <w:szCs w:val="23"/>
        </w:rPr>
        <w:instrText>SEQ</w:instrText>
      </w:r>
      <w:r w:rsidRPr="00D1736D">
        <w:rPr>
          <w:rFonts w:eastAsia="Century"/>
          <w:i w:val="0"/>
          <w:iCs w:val="0"/>
          <w:sz w:val="23"/>
          <w:szCs w:val="23"/>
          <w:rtl/>
        </w:rPr>
        <w:instrText xml:space="preserve"> </w:instrText>
      </w:r>
      <w:r w:rsidRPr="00D1736D">
        <w:rPr>
          <w:rFonts w:eastAsia="Century"/>
          <w:i w:val="0"/>
          <w:iCs w:val="0"/>
          <w:sz w:val="23"/>
          <w:szCs w:val="23"/>
        </w:rPr>
        <w:instrText>Figure \* ARABIC</w:instrText>
      </w:r>
      <w:r w:rsidRPr="00D1736D">
        <w:rPr>
          <w:rFonts w:eastAsia="Century"/>
          <w:i w:val="0"/>
          <w:iCs w:val="0"/>
          <w:sz w:val="23"/>
          <w:szCs w:val="23"/>
          <w:rtl/>
        </w:rPr>
        <w:instrText xml:space="preserve"> </w:instrText>
      </w:r>
      <w:r w:rsidRPr="00D1736D">
        <w:rPr>
          <w:rFonts w:eastAsia="Century"/>
          <w:i w:val="0"/>
          <w:iCs w:val="0"/>
          <w:sz w:val="23"/>
          <w:szCs w:val="23"/>
          <w:rtl/>
        </w:rPr>
        <w:fldChar w:fldCharType="separate"/>
      </w:r>
      <w:r w:rsidR="00AD6620" w:rsidRPr="00D1736D">
        <w:rPr>
          <w:rFonts w:eastAsia="Century"/>
          <w:i w:val="0"/>
          <w:iCs w:val="0"/>
          <w:noProof/>
          <w:sz w:val="23"/>
          <w:szCs w:val="23"/>
          <w:rtl/>
        </w:rPr>
        <w:t>11</w:t>
      </w:r>
      <w:r w:rsidRPr="00D1736D">
        <w:rPr>
          <w:rFonts w:eastAsia="Century"/>
          <w:i w:val="0"/>
          <w:iCs w:val="0"/>
          <w:sz w:val="23"/>
          <w:szCs w:val="23"/>
          <w:rtl/>
        </w:rPr>
        <w:fldChar w:fldCharType="end"/>
      </w:r>
      <w:r w:rsidRPr="00D1736D">
        <w:rPr>
          <w:noProof/>
        </w:rPr>
        <w:t xml:space="preserve"> -</w:t>
      </w:r>
      <w:r w:rsidR="00316ECD" w:rsidRPr="00D1736D">
        <w:rPr>
          <w:rFonts w:eastAsia="Century"/>
          <w:i w:val="0"/>
          <w:iCs w:val="0"/>
          <w:sz w:val="23"/>
          <w:szCs w:val="23"/>
        </w:rPr>
        <w:t xml:space="preserve"> the </w:t>
      </w:r>
      <w:r w:rsidR="00C06331" w:rsidRPr="00D1736D">
        <w:rPr>
          <w:rFonts w:eastAsia="Century"/>
          <w:i w:val="0"/>
          <w:iCs w:val="0"/>
          <w:sz w:val="23"/>
          <w:szCs w:val="23"/>
        </w:rPr>
        <w:t xml:space="preserve">VGGNet-16 </w:t>
      </w:r>
      <w:r w:rsidR="00316ECD" w:rsidRPr="00D1736D">
        <w:rPr>
          <w:rFonts w:eastAsia="Century"/>
          <w:i w:val="0"/>
          <w:iCs w:val="0"/>
          <w:sz w:val="23"/>
          <w:szCs w:val="23"/>
        </w:rPr>
        <w:t>architectures</w:t>
      </w:r>
      <w:r w:rsidR="00C06331" w:rsidRPr="00D1736D">
        <w:rPr>
          <w:rFonts w:eastAsia="Century"/>
          <w:i w:val="0"/>
          <w:iCs w:val="0"/>
          <w:sz w:val="23"/>
          <w:szCs w:val="23"/>
        </w:rPr>
        <w:t>, contains 16 layers</w:t>
      </w:r>
      <w:bookmarkEnd w:id="347"/>
      <w:bookmarkEnd w:id="348"/>
    </w:p>
    <w:p w14:paraId="7E70A6AF" w14:textId="4845EA97" w:rsidR="00042696" w:rsidRPr="00D1736D" w:rsidRDefault="00C06331" w:rsidP="00941041">
      <w:pPr>
        <w:shd w:val="clear" w:color="auto" w:fill="FFFFFF"/>
        <w:bidi w:val="0"/>
        <w:spacing w:after="0" w:line="276" w:lineRule="auto"/>
        <w:jc w:val="both"/>
        <w:rPr>
          <w:rFonts w:eastAsia="Century" w:cstheme="minorHAnsi"/>
          <w:sz w:val="23"/>
          <w:szCs w:val="23"/>
        </w:rPr>
      </w:pPr>
      <w:r w:rsidRPr="00D1736D">
        <w:rPr>
          <w:rFonts w:eastAsia="Century" w:cstheme="minorHAnsi"/>
          <w:sz w:val="23"/>
          <w:szCs w:val="23"/>
        </w:rPr>
        <w:t xml:space="preserve">In parallel to the VGGNet , google released their own </w:t>
      </w:r>
      <w:ins w:id="349" w:author="Yael Edan" w:date="2019-09-22T13:23:00Z">
        <w:r w:rsidR="00941041">
          <w:rPr>
            <w:rFonts w:eastAsia="Century" w:cstheme="minorHAnsi"/>
            <w:sz w:val="23"/>
            <w:szCs w:val="23"/>
          </w:rPr>
          <w:t>c</w:t>
        </w:r>
      </w:ins>
      <w:del w:id="350" w:author="Yael Edan" w:date="2019-09-22T13:23:00Z">
        <w:r w:rsidRPr="00D1736D" w:rsidDel="00941041">
          <w:rPr>
            <w:rFonts w:eastAsia="Century" w:cstheme="minorHAnsi"/>
            <w:sz w:val="23"/>
            <w:szCs w:val="23"/>
          </w:rPr>
          <w:delText>C</w:delText>
        </w:r>
      </w:del>
      <w:r w:rsidRPr="00D1736D">
        <w:rPr>
          <w:rFonts w:eastAsia="Century" w:cstheme="minorHAnsi"/>
          <w:sz w:val="23"/>
          <w:szCs w:val="23"/>
        </w:rPr>
        <w:t xml:space="preserve">onvolutional </w:t>
      </w:r>
      <w:ins w:id="351" w:author="Yael Edan" w:date="2019-09-22T13:23:00Z">
        <w:r w:rsidR="00941041">
          <w:rPr>
            <w:rFonts w:eastAsia="Century" w:cstheme="minorHAnsi"/>
            <w:sz w:val="23"/>
            <w:szCs w:val="23"/>
          </w:rPr>
          <w:t>n</w:t>
        </w:r>
      </w:ins>
      <w:del w:id="352" w:author="Yael Edan" w:date="2019-09-22T13:23:00Z">
        <w:r w:rsidRPr="00D1736D" w:rsidDel="00941041">
          <w:rPr>
            <w:rFonts w:eastAsia="Century" w:cstheme="minorHAnsi"/>
            <w:sz w:val="23"/>
            <w:szCs w:val="23"/>
          </w:rPr>
          <w:delText>N</w:delText>
        </w:r>
      </w:del>
      <w:r w:rsidRPr="00D1736D">
        <w:rPr>
          <w:rFonts w:eastAsia="Century" w:cstheme="minorHAnsi"/>
          <w:sz w:val="23"/>
          <w:szCs w:val="23"/>
        </w:rPr>
        <w:t xml:space="preserve">etwork named </w:t>
      </w:r>
      <w:r w:rsidR="002C7981" w:rsidRPr="00D1736D">
        <w:rPr>
          <w:rFonts w:eastAsia="Century" w:cstheme="minorHAnsi"/>
          <w:sz w:val="23"/>
          <w:szCs w:val="23"/>
        </w:rPr>
        <w:t>GoogLeNet</w:t>
      </w:r>
      <w:r w:rsidRPr="00D1736D">
        <w:rPr>
          <w:rFonts w:eastAsia="Century" w:cstheme="minorHAnsi"/>
          <w:sz w:val="23"/>
          <w:szCs w:val="23"/>
        </w:rPr>
        <w:t xml:space="preserve"> </w:t>
      </w:r>
      <w:r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conference on computer vision and pattern recognition","id":"ITEM-1","issued":{"date-parts":[["2015"]]},"page":"1-9","title":"Going deeper with convolutions","type":"paper-conference"},"uris":["http://www.mendeley.com/documents/?uuid=d5a59771-e705-4305-b820-1e6a964632a4"]}],"mendeley":{"formattedCitation":"(Szegedy et al., 2015)","plainTextFormattedCitation":"(Szegedy et al., 2015)","previouslyFormattedCitation":"(Szegedy et al., 2015)"},"properties":{"noteIndex":0},"schema":"https://github.com/citation-style-language/schema/raw/master/csl-citation.json"}</w:instrText>
      </w:r>
      <w:r w:rsidRPr="00D1736D">
        <w:rPr>
          <w:rFonts w:eastAsia="Century" w:cstheme="minorHAnsi"/>
          <w:sz w:val="23"/>
          <w:szCs w:val="23"/>
        </w:rPr>
        <w:fldChar w:fldCharType="separate"/>
      </w:r>
      <w:r w:rsidR="006538C1" w:rsidRPr="00D1736D">
        <w:rPr>
          <w:rFonts w:eastAsia="Century" w:cstheme="minorHAnsi"/>
          <w:noProof/>
          <w:sz w:val="23"/>
          <w:szCs w:val="23"/>
        </w:rPr>
        <w:t>(Szegedy et al., 2015)</w:t>
      </w:r>
      <w:r w:rsidRPr="00D1736D">
        <w:rPr>
          <w:rFonts w:eastAsia="Century" w:cstheme="minorHAnsi"/>
          <w:sz w:val="23"/>
          <w:szCs w:val="23"/>
        </w:rPr>
        <w:fldChar w:fldCharType="end"/>
      </w:r>
      <w:r w:rsidR="002C7981" w:rsidRPr="00D1736D">
        <w:rPr>
          <w:rFonts w:eastAsia="Century" w:cstheme="minorHAnsi"/>
          <w:sz w:val="23"/>
          <w:szCs w:val="23"/>
        </w:rPr>
        <w:t>. Its main contribution was the development of an Inception Module that dramatically reduced the number of parameters in the network</w:t>
      </w:r>
      <w:r w:rsidRPr="00D1736D">
        <w:rPr>
          <w:rFonts w:eastAsia="Century" w:cstheme="minorHAnsi"/>
          <w:sz w:val="23"/>
          <w:szCs w:val="23"/>
        </w:rPr>
        <w:t xml:space="preserve">. </w:t>
      </w:r>
      <w:r w:rsidR="002C7981" w:rsidRPr="00D1736D">
        <w:rPr>
          <w:rFonts w:eastAsia="Century" w:cstheme="minorHAnsi"/>
          <w:sz w:val="23"/>
          <w:szCs w:val="23"/>
        </w:rPr>
        <w:t>Additionally,</w:t>
      </w:r>
      <w:r w:rsidR="006F0D61" w:rsidRPr="00D1736D">
        <w:rPr>
          <w:rFonts w:eastAsia="Century" w:cstheme="minorHAnsi"/>
          <w:sz w:val="23"/>
          <w:szCs w:val="23"/>
        </w:rPr>
        <w:t xml:space="preserve"> in contrast to VGGNet, the</w:t>
      </w:r>
      <w:r w:rsidR="002C7981" w:rsidRPr="00D1736D">
        <w:rPr>
          <w:rFonts w:eastAsia="Century" w:cstheme="minorHAnsi"/>
          <w:sz w:val="23"/>
          <w:szCs w:val="23"/>
        </w:rPr>
        <w:t xml:space="preserve"> </w:t>
      </w:r>
      <w:r w:rsidRPr="00D1736D">
        <w:rPr>
          <w:rFonts w:eastAsia="Century" w:cstheme="minorHAnsi"/>
          <w:sz w:val="23"/>
          <w:szCs w:val="23"/>
        </w:rPr>
        <w:t xml:space="preserve">GoogLeNet </w:t>
      </w:r>
      <w:r w:rsidR="002C7981" w:rsidRPr="00D1736D">
        <w:rPr>
          <w:rFonts w:eastAsia="Century" w:cstheme="minorHAnsi"/>
          <w:sz w:val="23"/>
          <w:szCs w:val="23"/>
        </w:rPr>
        <w:t xml:space="preserve">uses </w:t>
      </w:r>
      <w:r w:rsidR="008773BC" w:rsidRPr="00D1736D">
        <w:rPr>
          <w:rFonts w:eastAsia="Century" w:cstheme="minorHAnsi"/>
          <w:sz w:val="23"/>
          <w:szCs w:val="23"/>
        </w:rPr>
        <w:t>a</w:t>
      </w:r>
      <w:r w:rsidR="002C7981" w:rsidRPr="00D1736D">
        <w:rPr>
          <w:rFonts w:eastAsia="Century" w:cstheme="minorHAnsi"/>
          <w:sz w:val="23"/>
          <w:szCs w:val="23"/>
        </w:rPr>
        <w:t xml:space="preserve">verage </w:t>
      </w:r>
      <w:r w:rsidR="008773BC" w:rsidRPr="00D1736D">
        <w:rPr>
          <w:rFonts w:eastAsia="Century" w:cstheme="minorHAnsi"/>
          <w:sz w:val="23"/>
          <w:szCs w:val="23"/>
        </w:rPr>
        <w:t>p</w:t>
      </w:r>
      <w:r w:rsidR="002C7981" w:rsidRPr="00D1736D">
        <w:rPr>
          <w:rFonts w:eastAsia="Century" w:cstheme="minorHAnsi"/>
          <w:sz w:val="23"/>
          <w:szCs w:val="23"/>
        </w:rPr>
        <w:t xml:space="preserve">ooling instead of </w:t>
      </w:r>
      <w:r w:rsidR="008773BC" w:rsidRPr="00D1736D">
        <w:rPr>
          <w:rFonts w:eastAsia="Century" w:cstheme="minorHAnsi"/>
          <w:sz w:val="23"/>
          <w:szCs w:val="23"/>
        </w:rPr>
        <w:t>f</w:t>
      </w:r>
      <w:r w:rsidR="002C7981" w:rsidRPr="00D1736D">
        <w:rPr>
          <w:rFonts w:eastAsia="Century" w:cstheme="minorHAnsi"/>
          <w:sz w:val="23"/>
          <w:szCs w:val="23"/>
        </w:rPr>
        <w:t xml:space="preserve">ully </w:t>
      </w:r>
      <w:r w:rsidR="008773BC" w:rsidRPr="00D1736D">
        <w:rPr>
          <w:rFonts w:eastAsia="Century" w:cstheme="minorHAnsi"/>
          <w:sz w:val="23"/>
          <w:szCs w:val="23"/>
        </w:rPr>
        <w:t>c</w:t>
      </w:r>
      <w:r w:rsidR="002C7981" w:rsidRPr="00D1736D">
        <w:rPr>
          <w:rFonts w:eastAsia="Century" w:cstheme="minorHAnsi"/>
          <w:sz w:val="23"/>
          <w:szCs w:val="23"/>
        </w:rPr>
        <w:t xml:space="preserve">onnected layers at the top of the ConvNet, </w:t>
      </w:r>
      <w:r w:rsidR="008773BC" w:rsidRPr="00D1736D">
        <w:rPr>
          <w:rFonts w:eastAsia="Century" w:cstheme="minorHAnsi"/>
          <w:sz w:val="23"/>
          <w:szCs w:val="23"/>
        </w:rPr>
        <w:t xml:space="preserve">with that, it successfully </w:t>
      </w:r>
      <w:r w:rsidR="002C7981" w:rsidRPr="00D1736D">
        <w:rPr>
          <w:rFonts w:eastAsia="Century" w:cstheme="minorHAnsi"/>
          <w:sz w:val="23"/>
          <w:szCs w:val="23"/>
        </w:rPr>
        <w:t xml:space="preserve">eliminating a large </w:t>
      </w:r>
      <w:r w:rsidR="006F0D61" w:rsidRPr="00D1736D">
        <w:rPr>
          <w:rFonts w:eastAsia="Century" w:cstheme="minorHAnsi"/>
          <w:sz w:val="23"/>
          <w:szCs w:val="23"/>
        </w:rPr>
        <w:t>number</w:t>
      </w:r>
      <w:r w:rsidR="002C7981" w:rsidRPr="00D1736D">
        <w:rPr>
          <w:rFonts w:eastAsia="Century" w:cstheme="minorHAnsi"/>
          <w:sz w:val="23"/>
          <w:szCs w:val="23"/>
        </w:rPr>
        <w:t xml:space="preserve"> of parameters. </w:t>
      </w:r>
      <w:r w:rsidR="006F0D61" w:rsidRPr="00D1736D">
        <w:rPr>
          <w:rFonts w:eastAsia="Century" w:cstheme="minorHAnsi"/>
          <w:sz w:val="23"/>
          <w:szCs w:val="23"/>
        </w:rPr>
        <w:t>The GoogLeNet was the winner of 2014 ILSVRC, it achieved a top-5 error rate of 6.67% which was very close to human level performance</w:t>
      </w:r>
      <w:r w:rsidR="008773BC" w:rsidRPr="00D1736D">
        <w:rPr>
          <w:rFonts w:eastAsia="Century" w:cstheme="minorHAnsi"/>
          <w:sz w:val="23"/>
          <w:szCs w:val="23"/>
        </w:rPr>
        <w:t>.</w:t>
      </w:r>
      <w:r w:rsidR="00D03DBC">
        <w:rPr>
          <w:rFonts w:eastAsia="Century" w:cstheme="minorHAnsi"/>
          <w:sz w:val="23"/>
          <w:szCs w:val="23"/>
        </w:rPr>
        <w:t xml:space="preserve"> </w:t>
      </w:r>
      <w:r w:rsidR="006D5A78" w:rsidRPr="00D1736D">
        <w:rPr>
          <w:rFonts w:eastAsia="Century" w:cstheme="minorHAnsi"/>
          <w:sz w:val="23"/>
          <w:szCs w:val="23"/>
        </w:rPr>
        <w:t>Followed the VGGNet and GoogLeNet success researchers tried to perform much deeper networks. However, d</w:t>
      </w:r>
      <w:r w:rsidR="00BC1516" w:rsidRPr="00D1736D">
        <w:rPr>
          <w:rFonts w:eastAsia="Century" w:cstheme="minorHAnsi"/>
          <w:sz w:val="23"/>
          <w:szCs w:val="23"/>
        </w:rPr>
        <w:t>espite the conjecture</w:t>
      </w:r>
      <w:r w:rsidR="00BC1516" w:rsidRPr="00D1736D">
        <w:rPr>
          <w:rFonts w:eastAsia="Century" w:cstheme="minorHAnsi"/>
          <w:sz w:val="23"/>
          <w:szCs w:val="23"/>
          <w:rtl/>
        </w:rPr>
        <w:t xml:space="preserve"> </w:t>
      </w:r>
      <w:r w:rsidR="00BC1516" w:rsidRPr="00D1736D">
        <w:rPr>
          <w:rFonts w:eastAsia="Century" w:cstheme="minorHAnsi"/>
          <w:sz w:val="23"/>
          <w:szCs w:val="23"/>
        </w:rPr>
        <w:t xml:space="preserve">that deeper model should be able to perform at least as well as </w:t>
      </w:r>
      <w:r w:rsidR="00BC1516" w:rsidRPr="007415EE">
        <w:rPr>
          <w:rFonts w:eastAsia="Century" w:cstheme="minorHAnsi"/>
          <w:sz w:val="23"/>
          <w:szCs w:val="23"/>
        </w:rPr>
        <w:t>the shallower model</w:t>
      </w:r>
      <w:r w:rsidR="006D5A78" w:rsidRPr="007415EE">
        <w:rPr>
          <w:rFonts w:eastAsia="Century" w:cstheme="minorHAnsi"/>
          <w:sz w:val="23"/>
          <w:szCs w:val="23"/>
        </w:rPr>
        <w:t xml:space="preserve">, in practice, deeper networks start converging, </w:t>
      </w:r>
      <w:r w:rsidR="00C60ADF" w:rsidRPr="007415EE">
        <w:rPr>
          <w:rFonts w:eastAsia="Century" w:cstheme="minorHAnsi"/>
          <w:sz w:val="23"/>
          <w:szCs w:val="23"/>
        </w:rPr>
        <w:t xml:space="preserve">resulting with </w:t>
      </w:r>
      <w:r w:rsidR="006D5A78" w:rsidRPr="007415EE">
        <w:rPr>
          <w:rFonts w:eastAsia="Century" w:cstheme="minorHAnsi"/>
          <w:sz w:val="23"/>
          <w:szCs w:val="23"/>
        </w:rPr>
        <w:t xml:space="preserve">a </w:t>
      </w:r>
      <w:r w:rsidR="007415EE" w:rsidRPr="007415EE">
        <w:rPr>
          <w:rFonts w:eastAsia="Century" w:cstheme="minorHAnsi"/>
          <w:sz w:val="23"/>
          <w:szCs w:val="23"/>
        </w:rPr>
        <w:t>vanish gradients</w:t>
      </w:r>
      <w:r w:rsidR="006D5A78" w:rsidRPr="007415EE">
        <w:rPr>
          <w:rFonts w:eastAsia="Century" w:cstheme="minorHAnsi"/>
          <w:sz w:val="23"/>
          <w:szCs w:val="23"/>
        </w:rPr>
        <w:t xml:space="preserve"> problem exposed</w:t>
      </w:r>
      <w:r w:rsidR="00C60ADF" w:rsidRPr="007415EE">
        <w:rPr>
          <w:rFonts w:eastAsia="Century" w:cstheme="minorHAnsi"/>
          <w:sz w:val="23"/>
          <w:szCs w:val="23"/>
        </w:rPr>
        <w:t>. w</w:t>
      </w:r>
      <w:r w:rsidR="006D5A78" w:rsidRPr="007415EE">
        <w:rPr>
          <w:rFonts w:eastAsia="Century" w:cstheme="minorHAnsi"/>
          <w:sz w:val="23"/>
          <w:szCs w:val="23"/>
        </w:rPr>
        <w:t xml:space="preserve">ith the network depth increasing, accuracy gets saturated and then degrades rapidly. </w:t>
      </w:r>
      <w:r w:rsidR="000A21B2" w:rsidRPr="007415EE">
        <w:rPr>
          <w:rFonts w:eastAsia="Century" w:cstheme="minorHAnsi"/>
          <w:sz w:val="23"/>
          <w:szCs w:val="23"/>
        </w:rPr>
        <w:t xml:space="preserve">The Residual Network (ResNet) developed by </w:t>
      </w:r>
      <w:r w:rsidR="00557839" w:rsidRPr="007415EE">
        <w:rPr>
          <w:rFonts w:eastAsia="Century" w:cstheme="minorHAnsi"/>
          <w:sz w:val="23"/>
          <w:szCs w:val="23"/>
        </w:rPr>
        <w:t xml:space="preserve">Microsoft group </w:t>
      </w:r>
      <w:r w:rsidR="00557839" w:rsidRPr="007415EE">
        <w:rPr>
          <w:rFonts w:eastAsia="Century" w:cstheme="minorHAnsi"/>
          <w:sz w:val="23"/>
          <w:szCs w:val="23"/>
        </w:rPr>
        <w:fldChar w:fldCharType="begin" w:fldLock="1"/>
      </w:r>
      <w:r w:rsidR="00D1736D" w:rsidRPr="007415EE">
        <w:rPr>
          <w:rFonts w:eastAsia="Century" w:cstheme="minorHAnsi"/>
          <w:sz w:val="23"/>
          <w:szCs w:val="23"/>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recognition","type":"paper-conference"},"uris":["http://www.mendeley.com/documents/?uuid=757089e2-c243-44a3-bfed-faf58b89497f"]}],"mendeley":{"formattedCitation":"(He, Zhang, Ren, &amp; Sun, 2016)","plainTextFormattedCitation":"(He, Zhang, Ren, &amp; Sun, 2016)","previouslyFormattedCitation":"(He, Zhang, Ren, &amp; Sun, 2016)"},"properties":{"noteIndex":0},"schema":"https://github.com/citation-style-language/schema/raw/master/csl-citation.json"}</w:instrText>
      </w:r>
      <w:r w:rsidR="00557839" w:rsidRPr="007415EE">
        <w:rPr>
          <w:rFonts w:eastAsia="Century" w:cstheme="minorHAnsi"/>
          <w:sz w:val="23"/>
          <w:szCs w:val="23"/>
        </w:rPr>
        <w:fldChar w:fldCharType="separate"/>
      </w:r>
      <w:r w:rsidR="006538C1" w:rsidRPr="007415EE">
        <w:rPr>
          <w:rFonts w:eastAsia="Century" w:cstheme="minorHAnsi"/>
          <w:noProof/>
          <w:sz w:val="23"/>
          <w:szCs w:val="23"/>
        </w:rPr>
        <w:t>(He, Zhang, Ren, &amp; Sun, 2016)</w:t>
      </w:r>
      <w:r w:rsidR="00557839" w:rsidRPr="007415EE">
        <w:rPr>
          <w:rFonts w:eastAsia="Century" w:cstheme="minorHAnsi"/>
          <w:sz w:val="23"/>
          <w:szCs w:val="23"/>
        </w:rPr>
        <w:fldChar w:fldCharType="end"/>
      </w:r>
      <w:r w:rsidR="000A21B2" w:rsidRPr="007415EE">
        <w:rPr>
          <w:rFonts w:eastAsia="Century" w:cstheme="minorHAnsi"/>
          <w:sz w:val="23"/>
          <w:szCs w:val="23"/>
        </w:rPr>
        <w:t xml:space="preserve"> </w:t>
      </w:r>
      <w:r w:rsidR="00C04A5B" w:rsidRPr="007415EE">
        <w:rPr>
          <w:rFonts w:eastAsia="Century" w:cstheme="minorHAnsi"/>
          <w:sz w:val="23"/>
          <w:szCs w:val="23"/>
        </w:rPr>
        <w:t>overcame</w:t>
      </w:r>
      <w:r w:rsidR="000A21B2" w:rsidRPr="007415EE">
        <w:rPr>
          <w:rFonts w:eastAsia="Century" w:cstheme="minorHAnsi"/>
          <w:sz w:val="23"/>
          <w:szCs w:val="23"/>
        </w:rPr>
        <w:t xml:space="preserve"> this problem by </w:t>
      </w:r>
      <w:r w:rsidR="00C04A5B" w:rsidRPr="007415EE">
        <w:rPr>
          <w:rFonts w:eastAsia="Century" w:cstheme="minorHAnsi"/>
          <w:sz w:val="23"/>
          <w:szCs w:val="23"/>
        </w:rPr>
        <w:t>using special</w:t>
      </w:r>
      <w:r w:rsidR="000A21B2" w:rsidRPr="007415EE">
        <w:rPr>
          <w:rFonts w:eastAsia="Century" w:cstheme="minorHAnsi"/>
          <w:sz w:val="23"/>
          <w:szCs w:val="23"/>
        </w:rPr>
        <w:t xml:space="preserve"> skip connections and a heavy use of batch normalization</w:t>
      </w:r>
      <w:r w:rsidR="00BC64A6">
        <w:rPr>
          <w:rFonts w:eastAsia="Century" w:cstheme="minorHAnsi"/>
          <w:sz w:val="23"/>
          <w:szCs w:val="23"/>
        </w:rPr>
        <w:t xml:space="preserve"> (figure 12)</w:t>
      </w:r>
      <w:r w:rsidR="00C04A5B" w:rsidRPr="007415EE">
        <w:rPr>
          <w:rFonts w:eastAsia="Century" w:cstheme="minorHAnsi"/>
          <w:sz w:val="23"/>
          <w:szCs w:val="23"/>
        </w:rPr>
        <w:t>, this architecture was the winner of ILSVRC 2015</w:t>
      </w:r>
      <w:r w:rsidR="00C60ADF" w:rsidRPr="00D1736D">
        <w:rPr>
          <w:rFonts w:eastAsia="Century" w:cstheme="minorHAnsi"/>
          <w:sz w:val="23"/>
          <w:szCs w:val="23"/>
        </w:rPr>
        <w:t xml:space="preserve"> with</w:t>
      </w:r>
      <w:r w:rsidR="006D5A78" w:rsidRPr="00D1736D">
        <w:rPr>
          <w:rFonts w:eastAsia="Century" w:cstheme="minorHAnsi"/>
          <w:sz w:val="23"/>
          <w:szCs w:val="23"/>
        </w:rPr>
        <w:t xml:space="preserve"> a top-5 error rate of 3.57% which beats human-level performance on this dataset</w:t>
      </w:r>
      <w:r w:rsidR="00C04A5B" w:rsidRPr="00D1736D">
        <w:rPr>
          <w:rFonts w:eastAsia="Century" w:cstheme="minorHAnsi"/>
          <w:sz w:val="23"/>
          <w:szCs w:val="23"/>
        </w:rPr>
        <w:t>. The</w:t>
      </w:r>
      <w:r w:rsidR="00123CE0" w:rsidRPr="00D1736D">
        <w:rPr>
          <w:rFonts w:eastAsia="Century" w:cstheme="minorHAnsi"/>
          <w:sz w:val="23"/>
          <w:szCs w:val="23"/>
        </w:rPr>
        <w:t xml:space="preserve"> idea behind the</w:t>
      </w:r>
      <w:r w:rsidR="00C04A5B" w:rsidRPr="00D1736D">
        <w:rPr>
          <w:rFonts w:eastAsia="Century" w:cstheme="minorHAnsi"/>
          <w:sz w:val="23"/>
          <w:szCs w:val="23"/>
        </w:rPr>
        <w:t xml:space="preserve"> skip connection</w:t>
      </w:r>
      <w:r w:rsidR="00123CE0" w:rsidRPr="00D1736D">
        <w:rPr>
          <w:rFonts w:eastAsia="Century" w:cstheme="minorHAnsi"/>
          <w:sz w:val="23"/>
          <w:szCs w:val="23"/>
        </w:rPr>
        <w:t xml:space="preserve"> is to let the network </w:t>
      </w:r>
      <w:r w:rsidR="009D4DBD">
        <w:rPr>
          <w:rFonts w:eastAsia="Century" w:cstheme="minorHAnsi"/>
          <w:sz w:val="23"/>
          <w:szCs w:val="23"/>
        </w:rPr>
        <w:t xml:space="preserve">to </w:t>
      </w:r>
      <w:r w:rsidR="00123CE0" w:rsidRPr="00D1736D">
        <w:rPr>
          <w:rFonts w:eastAsia="Century" w:cstheme="minorHAnsi"/>
          <w:sz w:val="23"/>
          <w:szCs w:val="23"/>
        </w:rPr>
        <w:t xml:space="preserve">skip layers that </w:t>
      </w:r>
      <w:r w:rsidR="00C60ADF" w:rsidRPr="00D1736D">
        <w:rPr>
          <w:rFonts w:eastAsia="Century" w:cstheme="minorHAnsi"/>
          <w:sz w:val="23"/>
          <w:szCs w:val="23"/>
        </w:rPr>
        <w:t>do</w:t>
      </w:r>
      <w:r w:rsidR="00123CE0" w:rsidRPr="00D1736D">
        <w:rPr>
          <w:rFonts w:eastAsia="Century" w:cstheme="minorHAnsi"/>
          <w:sz w:val="23"/>
          <w:szCs w:val="23"/>
        </w:rPr>
        <w:t xml:space="preserve"> not </w:t>
      </w:r>
      <w:r w:rsidR="00C60ADF" w:rsidRPr="00D1736D">
        <w:rPr>
          <w:rFonts w:eastAsia="Century" w:cstheme="minorHAnsi"/>
          <w:sz w:val="23"/>
          <w:szCs w:val="23"/>
        </w:rPr>
        <w:t>i</w:t>
      </w:r>
      <w:r w:rsidR="00123CE0" w:rsidRPr="00D1736D">
        <w:rPr>
          <w:rFonts w:eastAsia="Century" w:cstheme="minorHAnsi"/>
          <w:sz w:val="23"/>
          <w:szCs w:val="23"/>
        </w:rPr>
        <w:t>mprove network performance</w:t>
      </w:r>
      <w:r w:rsidR="000A4F79" w:rsidRPr="00D1736D">
        <w:rPr>
          <w:rFonts w:eastAsia="Century" w:cstheme="minorHAnsi"/>
          <w:sz w:val="23"/>
          <w:szCs w:val="23"/>
        </w:rPr>
        <w:t>.</w:t>
      </w:r>
    </w:p>
    <w:p w14:paraId="31BF609B" w14:textId="61D9A47C" w:rsidR="00CC4BB2" w:rsidRPr="00D1736D" w:rsidRDefault="000A4F79" w:rsidP="001D18A7">
      <w:pPr>
        <w:shd w:val="clear" w:color="auto" w:fill="FFFFFF"/>
        <w:bidi w:val="0"/>
        <w:spacing w:after="0" w:line="276" w:lineRule="auto"/>
        <w:rPr>
          <w:rFonts w:eastAsia="Century" w:cstheme="minorHAnsi"/>
          <w:sz w:val="23"/>
          <w:szCs w:val="23"/>
        </w:rPr>
      </w:pPr>
      <w:r w:rsidRPr="00D1736D">
        <w:rPr>
          <w:rFonts w:eastAsia="Century" w:cstheme="minorHAnsi"/>
          <w:sz w:val="23"/>
          <w:szCs w:val="23"/>
        </w:rPr>
        <w:tab/>
      </w:r>
    </w:p>
    <w:p w14:paraId="1F314319" w14:textId="77777777" w:rsidR="00A94996" w:rsidRPr="00D1736D" w:rsidRDefault="000A4F79" w:rsidP="001D18A7">
      <w:pPr>
        <w:keepNext/>
        <w:shd w:val="clear" w:color="auto" w:fill="FFFFFF"/>
        <w:bidi w:val="0"/>
        <w:spacing w:after="0" w:line="276" w:lineRule="auto"/>
        <w:jc w:val="center"/>
        <w:rPr>
          <w:rFonts w:cstheme="minorHAnsi"/>
        </w:rPr>
      </w:pPr>
      <w:r w:rsidRPr="00D1736D">
        <w:rPr>
          <w:rFonts w:cstheme="minorHAnsi"/>
          <w:noProof/>
        </w:rPr>
        <w:drawing>
          <wp:inline distT="0" distB="0" distL="0" distR="0" wp14:anchorId="36B38945" wp14:editId="20A5E86C">
            <wp:extent cx="2628900" cy="158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8900" cy="1581150"/>
                    </a:xfrm>
                    <a:prstGeom prst="rect">
                      <a:avLst/>
                    </a:prstGeom>
                  </pic:spPr>
                </pic:pic>
              </a:graphicData>
            </a:graphic>
          </wp:inline>
        </w:drawing>
      </w:r>
    </w:p>
    <w:p w14:paraId="2AF4D360" w14:textId="6DE16538" w:rsidR="000A4F79" w:rsidRPr="00D1736D" w:rsidRDefault="00A94996" w:rsidP="001D18A7">
      <w:pPr>
        <w:pStyle w:val="Caption"/>
        <w:bidi w:val="0"/>
        <w:rPr>
          <w:rFonts w:eastAsia="Century"/>
          <w:i w:val="0"/>
          <w:iCs w:val="0"/>
          <w:sz w:val="23"/>
          <w:szCs w:val="23"/>
          <w:rtl/>
        </w:rPr>
      </w:pPr>
      <w:bookmarkStart w:id="353" w:name="_Toc18444136"/>
      <w:bookmarkStart w:id="354" w:name="_Toc18444290"/>
      <w:r w:rsidRPr="00D1736D">
        <w:rPr>
          <w:rFonts w:eastAsia="Century"/>
          <w:i w:val="0"/>
          <w:iCs w:val="0"/>
          <w:sz w:val="23"/>
          <w:szCs w:val="23"/>
        </w:rPr>
        <w:t xml:space="preserve">Figure </w:t>
      </w:r>
      <w:r w:rsidRPr="00D1736D">
        <w:rPr>
          <w:rFonts w:eastAsia="Century"/>
          <w:i w:val="0"/>
          <w:iCs w:val="0"/>
          <w:sz w:val="23"/>
          <w:szCs w:val="23"/>
        </w:rPr>
        <w:fldChar w:fldCharType="begin"/>
      </w:r>
      <w:r w:rsidRPr="00D1736D">
        <w:rPr>
          <w:rFonts w:eastAsia="Century"/>
          <w:i w:val="0"/>
          <w:iCs w:val="0"/>
          <w:sz w:val="23"/>
          <w:szCs w:val="23"/>
        </w:rPr>
        <w:instrText xml:space="preserve"> SEQ Figure \* ARABIC </w:instrText>
      </w:r>
      <w:r w:rsidRPr="00D1736D">
        <w:rPr>
          <w:rFonts w:eastAsia="Century"/>
          <w:i w:val="0"/>
          <w:iCs w:val="0"/>
          <w:sz w:val="23"/>
          <w:szCs w:val="23"/>
        </w:rPr>
        <w:fldChar w:fldCharType="separate"/>
      </w:r>
      <w:r w:rsidR="00AD6620" w:rsidRPr="00D1736D">
        <w:rPr>
          <w:rFonts w:eastAsia="Century"/>
          <w:i w:val="0"/>
          <w:iCs w:val="0"/>
          <w:noProof/>
          <w:sz w:val="23"/>
          <w:szCs w:val="23"/>
        </w:rPr>
        <w:t>12</w:t>
      </w:r>
      <w:r w:rsidRPr="00D1736D">
        <w:rPr>
          <w:rFonts w:eastAsia="Century"/>
          <w:i w:val="0"/>
          <w:iCs w:val="0"/>
          <w:sz w:val="23"/>
          <w:szCs w:val="23"/>
        </w:rPr>
        <w:fldChar w:fldCharType="end"/>
      </w:r>
      <w:r w:rsidRPr="00D1736D">
        <w:rPr>
          <w:rFonts w:eastAsia="Century"/>
          <w:i w:val="0"/>
          <w:iCs w:val="0"/>
          <w:sz w:val="23"/>
          <w:szCs w:val="23"/>
        </w:rPr>
        <w:t xml:space="preserve"> - </w:t>
      </w:r>
      <w:r w:rsidR="000A4F79" w:rsidRPr="00D1736D">
        <w:rPr>
          <w:rFonts w:eastAsia="Century"/>
          <w:i w:val="0"/>
          <w:iCs w:val="0"/>
          <w:sz w:val="23"/>
          <w:szCs w:val="23"/>
        </w:rPr>
        <w:t xml:space="preserve">Residual unit with skip connection </w:t>
      </w:r>
      <w:r w:rsidR="000A4F79" w:rsidRPr="00D1736D">
        <w:rPr>
          <w:rFonts w:eastAsia="Century"/>
          <w:i w:val="0"/>
          <w:iCs w:val="0"/>
          <w:sz w:val="23"/>
          <w:szCs w:val="23"/>
        </w:rPr>
        <w:fldChar w:fldCharType="begin" w:fldLock="1"/>
      </w:r>
      <w:r w:rsidR="00D1736D" w:rsidRPr="00D1736D">
        <w:rPr>
          <w:rFonts w:eastAsia="Century"/>
          <w:i w:val="0"/>
          <w:iCs w:val="0"/>
          <w:sz w:val="23"/>
          <w:szCs w:val="23"/>
        </w:rPr>
        <w:instrText>ADDIN CSL_CITATION {"citationItems":[{"id":"ITEM-1","itemData":{"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conference on computer vision and pattern recognition","id":"ITEM-1","issued":{"date-parts":[["2016"]]},"page":"770-778","title":"Deep residual learning for image recognition","type":"paper-conference"},"uris":["http://www.mendeley.com/documents/?uuid=757089e2-c243-44a3-bfed-faf58b89497f"]}],"mendeley":{"formattedCitation":"(He et al., 2016)","plainTextFormattedCitation":"(He et al., 2016)","previouslyFormattedCitation":"(He et al., 2016)"},"properties":{"noteIndex":0},"schema":"https://github.com/citation-style-language/schema/raw/master/csl-citation.json"}</w:instrText>
      </w:r>
      <w:r w:rsidR="000A4F79" w:rsidRPr="00D1736D">
        <w:rPr>
          <w:rFonts w:eastAsia="Century"/>
          <w:i w:val="0"/>
          <w:iCs w:val="0"/>
          <w:sz w:val="23"/>
          <w:szCs w:val="23"/>
        </w:rPr>
        <w:fldChar w:fldCharType="separate"/>
      </w:r>
      <w:r w:rsidR="006538C1" w:rsidRPr="00D1736D">
        <w:rPr>
          <w:rFonts w:eastAsia="Century"/>
          <w:i w:val="0"/>
          <w:iCs w:val="0"/>
          <w:noProof/>
          <w:sz w:val="23"/>
          <w:szCs w:val="23"/>
        </w:rPr>
        <w:t>(He et al., 2016)</w:t>
      </w:r>
      <w:bookmarkEnd w:id="353"/>
      <w:bookmarkEnd w:id="354"/>
      <w:r w:rsidR="000A4F79" w:rsidRPr="00D1736D">
        <w:rPr>
          <w:rFonts w:eastAsia="Century"/>
          <w:i w:val="0"/>
          <w:iCs w:val="0"/>
          <w:sz w:val="23"/>
          <w:szCs w:val="23"/>
        </w:rPr>
        <w:fldChar w:fldCharType="end"/>
      </w:r>
    </w:p>
    <w:p w14:paraId="5D2D23A5" w14:textId="77777777" w:rsidR="000A4F79" w:rsidRPr="00D1736D" w:rsidRDefault="000A4F79" w:rsidP="001D18A7">
      <w:pPr>
        <w:shd w:val="clear" w:color="auto" w:fill="FFFFFF"/>
        <w:bidi w:val="0"/>
        <w:spacing w:after="0" w:line="276" w:lineRule="auto"/>
        <w:rPr>
          <w:rFonts w:eastAsia="Century" w:cstheme="minorHAnsi"/>
          <w:sz w:val="23"/>
          <w:szCs w:val="23"/>
        </w:rPr>
      </w:pPr>
    </w:p>
    <w:p w14:paraId="454EF83C" w14:textId="4599AA19" w:rsidR="009521AA" w:rsidRPr="00D1736D" w:rsidRDefault="00CC4BB2" w:rsidP="001D18A7">
      <w:pPr>
        <w:shd w:val="clear" w:color="auto" w:fill="FFFFFF"/>
        <w:bidi w:val="0"/>
        <w:spacing w:after="0" w:line="276" w:lineRule="auto"/>
        <w:jc w:val="both"/>
        <w:rPr>
          <w:rFonts w:eastAsia="Century" w:cstheme="minorHAnsi"/>
          <w:sz w:val="23"/>
          <w:szCs w:val="23"/>
        </w:rPr>
      </w:pPr>
      <w:r w:rsidRPr="00D1736D">
        <w:rPr>
          <w:rFonts w:eastAsia="Century" w:cstheme="minorHAnsi"/>
          <w:sz w:val="23"/>
          <w:szCs w:val="23"/>
        </w:rPr>
        <w:lastRenderedPageBreak/>
        <w:t xml:space="preserve">Previously, increasing network depth past a certain point was shown to actually decrease network performance. With </w:t>
      </w:r>
      <w:ins w:id="355" w:author="Yael Edan" w:date="2019-09-22T13:23:00Z">
        <w:r w:rsidR="00941041">
          <w:rPr>
            <w:rFonts w:eastAsia="Century" w:cstheme="minorHAnsi"/>
            <w:sz w:val="23"/>
            <w:szCs w:val="23"/>
          </w:rPr>
          <w:t>r</w:t>
        </w:r>
      </w:ins>
      <w:del w:id="356" w:author="Yael Edan" w:date="2019-09-22T13:23:00Z">
        <w:r w:rsidRPr="00D1736D" w:rsidDel="00941041">
          <w:rPr>
            <w:rFonts w:eastAsia="Century" w:cstheme="minorHAnsi"/>
            <w:sz w:val="23"/>
            <w:szCs w:val="23"/>
          </w:rPr>
          <w:delText>R</w:delText>
        </w:r>
      </w:del>
      <w:r w:rsidRPr="00D1736D">
        <w:rPr>
          <w:rFonts w:eastAsia="Century" w:cstheme="minorHAnsi"/>
          <w:sz w:val="23"/>
          <w:szCs w:val="23"/>
        </w:rPr>
        <w:t xml:space="preserve">esidual networks, network performance continues to increase beyond depths at which regular convnets yielded decreased performance. </w:t>
      </w:r>
      <w:r w:rsidR="009521AA" w:rsidRPr="00D1736D">
        <w:rPr>
          <w:rFonts w:eastAsia="Century" w:cstheme="minorHAnsi"/>
          <w:sz w:val="23"/>
          <w:szCs w:val="23"/>
        </w:rPr>
        <w:t>With the</w:t>
      </w:r>
      <w:r w:rsidR="001B1966" w:rsidRPr="00D1736D">
        <w:rPr>
          <w:rFonts w:eastAsia="Century" w:cstheme="minorHAnsi"/>
          <w:sz w:val="23"/>
          <w:szCs w:val="23"/>
        </w:rPr>
        <w:t xml:space="preserve"> skip connection </w:t>
      </w:r>
      <w:r w:rsidR="009521AA" w:rsidRPr="00D1736D">
        <w:rPr>
          <w:rFonts w:eastAsia="Century" w:cstheme="minorHAnsi"/>
          <w:sz w:val="23"/>
          <w:szCs w:val="23"/>
        </w:rPr>
        <w:t>technique,</w:t>
      </w:r>
      <w:r w:rsidR="001B1966" w:rsidRPr="00D1736D">
        <w:rPr>
          <w:rFonts w:eastAsia="Century" w:cstheme="minorHAnsi"/>
          <w:sz w:val="23"/>
          <w:szCs w:val="23"/>
        </w:rPr>
        <w:t xml:space="preserve"> it was possible to train a </w:t>
      </w:r>
      <w:r w:rsidR="000A4F79" w:rsidRPr="00D1736D">
        <w:rPr>
          <w:rFonts w:eastAsia="Century" w:cstheme="minorHAnsi"/>
          <w:sz w:val="23"/>
          <w:szCs w:val="23"/>
        </w:rPr>
        <w:t>convnets</w:t>
      </w:r>
      <w:r w:rsidR="001B1966" w:rsidRPr="00D1736D">
        <w:rPr>
          <w:rFonts w:eastAsia="Century" w:cstheme="minorHAnsi"/>
          <w:sz w:val="23"/>
          <w:szCs w:val="23"/>
        </w:rPr>
        <w:t xml:space="preserve"> </w:t>
      </w:r>
      <w:r w:rsidR="00CF16CF" w:rsidRPr="00D1736D">
        <w:rPr>
          <w:rFonts w:eastAsia="Century" w:cstheme="minorHAnsi"/>
          <w:sz w:val="23"/>
          <w:szCs w:val="23"/>
        </w:rPr>
        <w:t>up to</w:t>
      </w:r>
      <w:r w:rsidR="001B1966" w:rsidRPr="00D1736D">
        <w:rPr>
          <w:rFonts w:eastAsia="Century" w:cstheme="minorHAnsi"/>
          <w:sz w:val="23"/>
          <w:szCs w:val="23"/>
        </w:rPr>
        <w:t xml:space="preserve"> 152 layers</w:t>
      </w:r>
      <w:r w:rsidR="00CF16CF" w:rsidRPr="00D1736D">
        <w:rPr>
          <w:rFonts w:eastAsia="Century" w:cstheme="minorHAnsi"/>
          <w:sz w:val="23"/>
          <w:szCs w:val="23"/>
        </w:rPr>
        <w:t xml:space="preserve">. The ResNet also used as </w:t>
      </w:r>
      <w:r w:rsidR="009521AA" w:rsidRPr="00D1736D">
        <w:rPr>
          <w:rFonts w:eastAsia="Century" w:cstheme="minorHAnsi"/>
          <w:sz w:val="23"/>
          <w:szCs w:val="23"/>
        </w:rPr>
        <w:t>a pre-trained network</w:t>
      </w:r>
      <w:r w:rsidR="000A4F79" w:rsidRPr="00D1736D">
        <w:rPr>
          <w:rFonts w:eastAsia="Century" w:cstheme="minorHAnsi"/>
          <w:sz w:val="23"/>
          <w:szCs w:val="23"/>
        </w:rPr>
        <w:t xml:space="preserve"> </w:t>
      </w:r>
      <w:r w:rsidR="000A4F79"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Lei","given":"Haijun","non-dropping-particle":"","parse-names":false,"suffix":""},{"dropping-particle":"","family":"Han","given":"Tao","non-dropping-particle":"","parse-names":false,"suffix":""},{"dropping-particle":"","family":"Zhou","given":"Feng","non-dropping-particle":"","parse-names":false,"suffix":""},{"dropping-particle":"","family":"Yu","given":"Zhen","non-dropping-particle":"","parse-names":false,"suffix":""},{"dropping-particle":"","family":"Qin","given":"Jing","non-dropping-particle":"","parse-names":false,"suffix":""},{"dropping-particle":"","family":"Elazab","given":"Ahmed","non-dropping-particle":"","parse-names":false,"suffix":""},{"dropping-particle":"","family":"Lei","given":"Baiying","non-dropping-particle":"","parse-names":false,"suffix":""}],"container-title":"Pattern Recognition","id":"ITEM-1","issued":{"date-parts":[["2018"]]},"page":"290-302","publisher":"Elsevier","title":"A deeply supervised residual network for HEp-2 cell classification via cross-modal transfer learning","type":"article-journal","volume":"79"},"uris":["http://www.mendeley.com/documents/?uuid=5e1206ac-b75f-49f1-9545-0aa5d621fbfb"]}],"mendeley":{"formattedCitation":"(Lei et al., 2018)","plainTextFormattedCitation":"(Lei et al., 2018)","previouslyFormattedCitation":"(Lei et al., 2018)"},"properties":{"noteIndex":0},"schema":"https://github.com/citation-style-language/schema/raw/master/csl-citation.json"}</w:instrText>
      </w:r>
      <w:r w:rsidR="000A4F79" w:rsidRPr="00D1736D">
        <w:rPr>
          <w:rFonts w:eastAsia="Century" w:cstheme="minorHAnsi"/>
          <w:sz w:val="23"/>
          <w:szCs w:val="23"/>
        </w:rPr>
        <w:fldChar w:fldCharType="separate"/>
      </w:r>
      <w:r w:rsidR="006538C1" w:rsidRPr="00D1736D">
        <w:rPr>
          <w:rFonts w:eastAsia="Century" w:cstheme="minorHAnsi"/>
          <w:noProof/>
          <w:sz w:val="23"/>
          <w:szCs w:val="23"/>
        </w:rPr>
        <w:t>(Lei et al., 2018)</w:t>
      </w:r>
      <w:r w:rsidR="000A4F79" w:rsidRPr="00D1736D">
        <w:rPr>
          <w:rFonts w:eastAsia="Century" w:cstheme="minorHAnsi"/>
          <w:sz w:val="23"/>
          <w:szCs w:val="23"/>
        </w:rPr>
        <w:fldChar w:fldCharType="end"/>
      </w:r>
      <w:r w:rsidR="009521AA" w:rsidRPr="00D1736D">
        <w:rPr>
          <w:rFonts w:eastAsia="Century" w:cstheme="minorHAnsi"/>
          <w:sz w:val="23"/>
          <w:szCs w:val="23"/>
        </w:rPr>
        <w:t xml:space="preserve">, by training the network with transfer learning method, it can be implemented to solve different tasks. </w:t>
      </w:r>
    </w:p>
    <w:p w14:paraId="3D890226" w14:textId="77777777" w:rsidR="000A4F79" w:rsidRPr="00D1736D" w:rsidRDefault="000A4F79" w:rsidP="001D18A7">
      <w:pPr>
        <w:spacing w:line="276" w:lineRule="auto"/>
        <w:rPr>
          <w:rFonts w:cstheme="minorHAnsi"/>
        </w:rPr>
      </w:pPr>
    </w:p>
    <w:p w14:paraId="21309EAE" w14:textId="5DAA9C6A" w:rsidR="00F76591" w:rsidRPr="00D1736D" w:rsidRDefault="00BC34FD" w:rsidP="001D18A7">
      <w:pPr>
        <w:pStyle w:val="Heading3"/>
        <w:bidi w:val="0"/>
        <w:spacing w:line="276" w:lineRule="auto"/>
        <w:rPr>
          <w:rFonts w:asciiTheme="minorHAnsi" w:hAnsiTheme="minorHAnsi" w:cstheme="minorHAnsi"/>
        </w:rPr>
      </w:pPr>
      <w:bookmarkStart w:id="357" w:name="_Toc14857535"/>
      <w:bookmarkStart w:id="358" w:name="_Toc14857781"/>
      <w:r w:rsidRPr="00D1736D">
        <w:rPr>
          <w:rFonts w:asciiTheme="minorHAnsi" w:hAnsiTheme="minorHAnsi" w:cstheme="minorHAnsi"/>
        </w:rPr>
        <w:t xml:space="preserve">Training CNN with </w:t>
      </w:r>
      <w:r w:rsidR="00F76591" w:rsidRPr="00D1736D">
        <w:rPr>
          <w:rFonts w:asciiTheme="minorHAnsi" w:hAnsiTheme="minorHAnsi" w:cstheme="minorHAnsi"/>
        </w:rPr>
        <w:t>Transfer learning</w:t>
      </w:r>
      <w:bookmarkEnd w:id="357"/>
      <w:bookmarkEnd w:id="358"/>
    </w:p>
    <w:p w14:paraId="1027602B" w14:textId="0D31540F" w:rsidR="00C64977" w:rsidRPr="00D1736D" w:rsidRDefault="00774D31" w:rsidP="00941041">
      <w:pPr>
        <w:bidi w:val="0"/>
        <w:spacing w:line="276" w:lineRule="auto"/>
        <w:jc w:val="both"/>
        <w:rPr>
          <w:rFonts w:eastAsia="Century" w:cstheme="minorHAnsi"/>
          <w:sz w:val="23"/>
          <w:szCs w:val="23"/>
        </w:rPr>
      </w:pPr>
      <w:r w:rsidRPr="00D1736D">
        <w:rPr>
          <w:rFonts w:eastAsia="Century" w:cstheme="minorHAnsi"/>
          <w:sz w:val="23"/>
          <w:szCs w:val="23"/>
        </w:rPr>
        <w:t>Transfer learning</w:t>
      </w:r>
      <w:r w:rsidR="009A2438" w:rsidRPr="00D1736D">
        <w:rPr>
          <w:rFonts w:eastAsia="Century" w:cstheme="minorHAnsi"/>
          <w:sz w:val="23"/>
          <w:szCs w:val="23"/>
        </w:rPr>
        <w:t xml:space="preserve"> is a very popular method </w:t>
      </w:r>
      <w:del w:id="359" w:author="Yael Edan" w:date="2019-09-22T13:23:00Z">
        <w:r w:rsidR="009A2438" w:rsidRPr="00D1736D" w:rsidDel="00941041">
          <w:rPr>
            <w:rFonts w:eastAsia="Century" w:cstheme="minorHAnsi"/>
            <w:sz w:val="23"/>
            <w:szCs w:val="23"/>
          </w:rPr>
          <w:delText xml:space="preserve">that </w:delText>
        </w:r>
      </w:del>
      <w:r w:rsidR="009A2438" w:rsidRPr="00D1736D">
        <w:rPr>
          <w:rFonts w:eastAsia="Century" w:cstheme="minorHAnsi"/>
          <w:sz w:val="23"/>
          <w:szCs w:val="23"/>
        </w:rPr>
        <w:t>widely used among computer vision researchers</w:t>
      </w:r>
      <w:r w:rsidR="009E5238" w:rsidRPr="00D1736D">
        <w:rPr>
          <w:rFonts w:eastAsia="Century" w:cstheme="minorHAnsi"/>
          <w:sz w:val="23"/>
          <w:szCs w:val="23"/>
        </w:rPr>
        <w:t xml:space="preserve"> </w:t>
      </w:r>
      <w:r w:rsidR="009E5238"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Huh","given":"Minyoung","non-dropping-particle":"","parse-names":false,"suffix":""},{"dropping-particle":"","family":"Agrawal","given":"Pulkit","non-dropping-particle":"","parse-names":false,"suffix":""},{"dropping-particle":"","family":"Efros","given":"Alexei A","non-dropping-particle":"","parse-names":false,"suffix":""}],"container-title":"arXiv preprint arXiv:1608.08614","id":"ITEM-1","issued":{"date-parts":[["2016"]]},"title":"What makes ImageNet good for transfer learning?","type":"article-journal"},"uris":["http://www.mendeley.com/documents/?uuid=9f0fd571-4db0-478d-b2e9-cbcf9034d691"]}],"mendeley":{"formattedCitation":"(Huh, Agrawal, &amp; Efros, 2016)","plainTextFormattedCitation":"(Huh, Agrawal, &amp; Efros, 2016)","previouslyFormattedCitation":"(Huh, Agrawal, &amp; Efros, 2016)"},"properties":{"noteIndex":0},"schema":"https://github.com/citation-style-language/schema/raw/master/csl-citation.json"}</w:instrText>
      </w:r>
      <w:r w:rsidR="009E5238" w:rsidRPr="00D1736D">
        <w:rPr>
          <w:rFonts w:eastAsia="Century" w:cstheme="minorHAnsi"/>
          <w:sz w:val="23"/>
          <w:szCs w:val="23"/>
        </w:rPr>
        <w:fldChar w:fldCharType="separate"/>
      </w:r>
      <w:r w:rsidR="006538C1" w:rsidRPr="00D1736D">
        <w:rPr>
          <w:rFonts w:eastAsia="Century" w:cstheme="minorHAnsi"/>
          <w:noProof/>
          <w:sz w:val="23"/>
          <w:szCs w:val="23"/>
        </w:rPr>
        <w:t>(Huh, Agrawal, &amp; Efros, 2016)</w:t>
      </w:r>
      <w:r w:rsidR="009E5238" w:rsidRPr="00D1736D">
        <w:rPr>
          <w:rFonts w:eastAsia="Century" w:cstheme="minorHAnsi"/>
          <w:sz w:val="23"/>
          <w:szCs w:val="23"/>
        </w:rPr>
        <w:fldChar w:fldCharType="end"/>
      </w:r>
      <w:del w:id="360" w:author="Yael Edan" w:date="2019-09-22T13:23:00Z">
        <w:r w:rsidR="009A2438" w:rsidRPr="00D1736D" w:rsidDel="00941041">
          <w:rPr>
            <w:rFonts w:eastAsia="Century" w:cstheme="minorHAnsi"/>
            <w:sz w:val="23"/>
            <w:szCs w:val="23"/>
          </w:rPr>
          <w:delText>, this method is</w:delText>
        </w:r>
        <w:r w:rsidRPr="00D1736D" w:rsidDel="00941041">
          <w:rPr>
            <w:rFonts w:eastAsia="Century" w:cstheme="minorHAnsi"/>
            <w:sz w:val="23"/>
            <w:szCs w:val="23"/>
          </w:rPr>
          <w:delText xml:space="preserve"> </w:delText>
        </w:r>
      </w:del>
      <w:del w:id="361" w:author="Yael Edan" w:date="2019-09-22T13:24:00Z">
        <w:r w:rsidRPr="00D1736D" w:rsidDel="00941041">
          <w:rPr>
            <w:rFonts w:eastAsia="Century" w:cstheme="minorHAnsi"/>
            <w:sz w:val="23"/>
            <w:szCs w:val="23"/>
          </w:rPr>
          <w:delText>used</w:delText>
        </w:r>
      </w:del>
      <w:r w:rsidRPr="00D1736D">
        <w:rPr>
          <w:rFonts w:eastAsia="Century" w:cstheme="minorHAnsi"/>
          <w:sz w:val="23"/>
          <w:szCs w:val="23"/>
        </w:rPr>
        <w:t xml:space="preserve"> when one</w:t>
      </w:r>
      <w:r w:rsidR="009A2438" w:rsidRPr="00D1736D">
        <w:rPr>
          <w:rFonts w:eastAsia="Century" w:cstheme="minorHAnsi"/>
          <w:sz w:val="23"/>
          <w:szCs w:val="23"/>
        </w:rPr>
        <w:t xml:space="preserve"> </w:t>
      </w:r>
      <w:r w:rsidRPr="00D1736D">
        <w:rPr>
          <w:rFonts w:eastAsia="Century" w:cstheme="minorHAnsi"/>
          <w:sz w:val="23"/>
          <w:szCs w:val="23"/>
        </w:rPr>
        <w:t>has sufficient training data for one supervised learning task (the source/training domain)</w:t>
      </w:r>
      <w:r w:rsidR="00ED7044" w:rsidRPr="00D1736D">
        <w:rPr>
          <w:rFonts w:eastAsia="Century" w:cstheme="minorHAnsi"/>
          <w:sz w:val="23"/>
          <w:szCs w:val="23"/>
        </w:rPr>
        <w:t>,</w:t>
      </w:r>
      <w:r w:rsidRPr="00D1736D">
        <w:rPr>
          <w:rFonts w:eastAsia="Century" w:cstheme="minorHAnsi"/>
          <w:sz w:val="23"/>
          <w:szCs w:val="23"/>
        </w:rPr>
        <w:t xml:space="preserve"> but only very limited training data for a second task (the target/test domain) that is similar but not identical to the first </w:t>
      </w:r>
      <w:r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Wang","given":"Xuezhi","non-dropping-particle":"","parse-names":false,"suffix":""},{"dropping-particle":"","family":"Schneider","given":"Jeff","non-dropping-particle":"","parse-names":false,"suffix":""}],"container-title":"Advances in Neural Information Processing Systems 27","editor":[{"dropping-particle":"","family":"Ghahramani","given":"Z","non-dropping-particle":"","parse-names":false,"suffix":""},{"dropping-particle":"","family":"Welling","given":"M","non-dropping-particle":"","parse-names":false,"suffix":""},{"dropping-particle":"","family":"Cortes","given":"C","non-dropping-particle":"","parse-names":false,"suffix":""},{"dropping-particle":"","family":"Lawrence","given":"N D","non-dropping-particle":"","parse-names":false,"suffix":""},{"dropping-particle":"","family":"Weinberger","given":"K Q","non-dropping-particle":"","parse-names":false,"suffix":""}],"id":"ITEM-1","issued":{"date-parts":[["2014"]]},"page":"1898-1906","publisher":"Curran Associates, Inc.","title":"Flexible Transfer Learning under Support and Model Shift","type":"chapter"},"uris":["http://www.mendeley.com/documents/?uuid=adf339ae-e22e-45ec-b60d-3618bd66eccb"]}],"mendeley":{"formattedCitation":"(X. Wang &amp; Schneider, 2014)","plainTextFormattedCitation":"(X. Wang &amp; Schneider, 2014)","previouslyFormattedCitation":"(X. Wang &amp; Schneider, 2014)"},"properties":{"noteIndex":0},"schema":"https://github.com/citation-style-language/schema/raw/master/csl-citation.json"}</w:instrText>
      </w:r>
      <w:r w:rsidRPr="00D1736D">
        <w:rPr>
          <w:rFonts w:eastAsia="Century" w:cstheme="minorHAnsi"/>
          <w:sz w:val="23"/>
          <w:szCs w:val="23"/>
        </w:rPr>
        <w:fldChar w:fldCharType="separate"/>
      </w:r>
      <w:r w:rsidR="006538C1" w:rsidRPr="00D1736D">
        <w:rPr>
          <w:rFonts w:eastAsia="Century" w:cstheme="minorHAnsi"/>
          <w:noProof/>
          <w:sz w:val="23"/>
          <w:szCs w:val="23"/>
        </w:rPr>
        <w:t>(</w:t>
      </w:r>
      <w:r w:rsidR="006538C1" w:rsidRPr="00941041">
        <w:rPr>
          <w:rFonts w:eastAsia="Century" w:cstheme="minorHAnsi"/>
          <w:noProof/>
          <w:sz w:val="23"/>
          <w:szCs w:val="23"/>
          <w:highlight w:val="yellow"/>
          <w:rPrChange w:id="362" w:author="Yael Edan" w:date="2019-09-22T13:23:00Z">
            <w:rPr>
              <w:rFonts w:eastAsia="Century" w:cstheme="minorHAnsi"/>
              <w:noProof/>
              <w:sz w:val="23"/>
              <w:szCs w:val="23"/>
            </w:rPr>
          </w:rPrChange>
        </w:rPr>
        <w:t>X.</w:t>
      </w:r>
      <w:r w:rsidR="006538C1" w:rsidRPr="00D1736D">
        <w:rPr>
          <w:rFonts w:eastAsia="Century" w:cstheme="minorHAnsi"/>
          <w:noProof/>
          <w:sz w:val="23"/>
          <w:szCs w:val="23"/>
        </w:rPr>
        <w:t xml:space="preserve"> Wang &amp; Schneider, 2014)</w:t>
      </w:r>
      <w:r w:rsidRPr="00D1736D">
        <w:rPr>
          <w:rFonts w:eastAsia="Century" w:cstheme="minorHAnsi"/>
          <w:sz w:val="23"/>
          <w:szCs w:val="23"/>
        </w:rPr>
        <w:fldChar w:fldCharType="end"/>
      </w:r>
      <w:r w:rsidR="00A20DC7" w:rsidRPr="00D1736D">
        <w:rPr>
          <w:rFonts w:eastAsia="Century" w:cstheme="minorHAnsi"/>
          <w:sz w:val="23"/>
          <w:szCs w:val="23"/>
        </w:rPr>
        <w:t>. By</w:t>
      </w:r>
      <w:r w:rsidR="00ED7044" w:rsidRPr="00D1736D">
        <w:rPr>
          <w:rFonts w:eastAsia="Century" w:cstheme="minorHAnsi"/>
          <w:sz w:val="23"/>
          <w:szCs w:val="23"/>
        </w:rPr>
        <w:t xml:space="preserve"> </w:t>
      </w:r>
      <w:r w:rsidR="00A20DC7" w:rsidRPr="00D1736D">
        <w:rPr>
          <w:rFonts w:eastAsia="Century" w:cstheme="minorHAnsi"/>
          <w:sz w:val="23"/>
          <w:szCs w:val="23"/>
        </w:rPr>
        <w:t>using</w:t>
      </w:r>
      <w:r w:rsidR="00ED7044" w:rsidRPr="00D1736D">
        <w:rPr>
          <w:rFonts w:eastAsia="Century" w:cstheme="minorHAnsi"/>
          <w:sz w:val="23"/>
          <w:szCs w:val="23"/>
        </w:rPr>
        <w:t xml:space="preserve"> transfer </w:t>
      </w:r>
      <w:r w:rsidR="007368A8" w:rsidRPr="00D1736D">
        <w:rPr>
          <w:rFonts w:eastAsia="Century" w:cstheme="minorHAnsi"/>
          <w:sz w:val="23"/>
          <w:szCs w:val="23"/>
        </w:rPr>
        <w:t>learning,</w:t>
      </w:r>
      <w:r w:rsidR="00A20DC7" w:rsidRPr="00D1736D">
        <w:rPr>
          <w:rFonts w:eastAsia="Century" w:cstheme="minorHAnsi"/>
          <w:sz w:val="23"/>
          <w:szCs w:val="23"/>
        </w:rPr>
        <w:t xml:space="preserve"> we</w:t>
      </w:r>
      <w:r w:rsidR="00ED7044" w:rsidRPr="00D1736D">
        <w:rPr>
          <w:rFonts w:eastAsia="Century" w:cstheme="minorHAnsi"/>
          <w:sz w:val="23"/>
          <w:szCs w:val="23"/>
        </w:rPr>
        <w:t xml:space="preserve"> tr</w:t>
      </w:r>
      <w:r w:rsidR="00A20DC7" w:rsidRPr="00D1736D">
        <w:rPr>
          <w:rFonts w:eastAsia="Century" w:cstheme="minorHAnsi"/>
          <w:sz w:val="23"/>
          <w:szCs w:val="23"/>
        </w:rPr>
        <w:t xml:space="preserve">y </w:t>
      </w:r>
      <w:r w:rsidR="00ED7044" w:rsidRPr="00D1736D">
        <w:rPr>
          <w:rFonts w:eastAsia="Century" w:cstheme="minorHAnsi"/>
          <w:sz w:val="23"/>
          <w:szCs w:val="23"/>
        </w:rPr>
        <w:t>to store the knowledge</w:t>
      </w:r>
      <w:r w:rsidR="00FD745C">
        <w:rPr>
          <w:rFonts w:eastAsia="Century" w:cstheme="minorHAnsi"/>
          <w:sz w:val="23"/>
          <w:szCs w:val="23"/>
        </w:rPr>
        <w:t xml:space="preserve"> </w:t>
      </w:r>
      <w:r w:rsidR="00FD745C" w:rsidRPr="00D1736D">
        <w:rPr>
          <w:rFonts w:eastAsia="Century" w:cstheme="minorHAnsi"/>
          <w:sz w:val="23"/>
          <w:szCs w:val="23"/>
        </w:rPr>
        <w:t>gained</w:t>
      </w:r>
      <w:r w:rsidR="00FD745C">
        <w:rPr>
          <w:rFonts w:eastAsia="Century" w:cstheme="minorHAnsi"/>
          <w:sz w:val="23"/>
          <w:szCs w:val="23"/>
        </w:rPr>
        <w:t xml:space="preserve"> in form of </w:t>
      </w:r>
      <w:ins w:id="363" w:author="Yael Edan" w:date="2019-09-22T13:24:00Z">
        <w:r w:rsidR="00941041">
          <w:rPr>
            <w:rFonts w:eastAsia="Century" w:cstheme="minorHAnsi"/>
            <w:sz w:val="23"/>
            <w:szCs w:val="23"/>
          </w:rPr>
          <w:t xml:space="preserve">the </w:t>
        </w:r>
      </w:ins>
      <w:r w:rsidR="00FD745C" w:rsidRPr="00FD745C">
        <w:rPr>
          <w:rFonts w:eastAsia="Century" w:cstheme="minorHAnsi"/>
          <w:sz w:val="23"/>
          <w:szCs w:val="23"/>
        </w:rPr>
        <w:t>feature extractor</w:t>
      </w:r>
      <w:r w:rsidR="00FD745C">
        <w:rPr>
          <w:rFonts w:eastAsia="Century" w:cstheme="minorHAnsi"/>
          <w:sz w:val="23"/>
          <w:szCs w:val="23"/>
        </w:rPr>
        <w:t>,</w:t>
      </w:r>
      <w:r w:rsidR="00ED7044" w:rsidRPr="00D1736D">
        <w:rPr>
          <w:rFonts w:eastAsia="Century" w:cstheme="minorHAnsi"/>
          <w:sz w:val="23"/>
          <w:szCs w:val="23"/>
        </w:rPr>
        <w:t xml:space="preserve"> </w:t>
      </w:r>
      <w:r w:rsidR="00F95246" w:rsidRPr="00D1736D">
        <w:rPr>
          <w:rFonts w:eastAsia="Century" w:cstheme="minorHAnsi"/>
          <w:sz w:val="23"/>
          <w:szCs w:val="23"/>
        </w:rPr>
        <w:t>while</w:t>
      </w:r>
      <w:r w:rsidR="00ED7044" w:rsidRPr="00D1736D">
        <w:rPr>
          <w:rFonts w:eastAsia="Century" w:cstheme="minorHAnsi"/>
          <w:sz w:val="23"/>
          <w:szCs w:val="23"/>
        </w:rPr>
        <w:t xml:space="preserve"> solving the source task in the source domain and </w:t>
      </w:r>
      <w:r w:rsidR="00FD745C">
        <w:rPr>
          <w:rFonts w:eastAsia="Century" w:cstheme="minorHAnsi"/>
          <w:sz w:val="23"/>
          <w:szCs w:val="23"/>
        </w:rPr>
        <w:t xml:space="preserve">then </w:t>
      </w:r>
      <w:r w:rsidR="00ED7044" w:rsidRPr="00D1736D">
        <w:rPr>
          <w:rFonts w:eastAsia="Century" w:cstheme="minorHAnsi"/>
          <w:sz w:val="23"/>
          <w:szCs w:val="23"/>
        </w:rPr>
        <w:t>apply it to new problem of interest</w:t>
      </w:r>
      <w:r w:rsidR="00FD745C">
        <w:rPr>
          <w:rFonts w:eastAsia="Century" w:cstheme="minorHAnsi"/>
          <w:sz w:val="23"/>
          <w:szCs w:val="23"/>
        </w:rPr>
        <w:t xml:space="preserve"> (figure 13)</w:t>
      </w:r>
      <w:r w:rsidR="007368A8" w:rsidRPr="00D1736D">
        <w:rPr>
          <w:rFonts w:eastAsia="Century" w:cstheme="minorHAnsi"/>
          <w:sz w:val="23"/>
          <w:szCs w:val="23"/>
        </w:rPr>
        <w:t>.</w:t>
      </w:r>
      <w:r w:rsidR="00A20DC7" w:rsidRPr="00D1736D">
        <w:rPr>
          <w:rFonts w:eastAsia="Century" w:cstheme="minorHAnsi"/>
          <w:sz w:val="23"/>
          <w:szCs w:val="23"/>
        </w:rPr>
        <w:t xml:space="preserve"> </w:t>
      </w:r>
      <w:r w:rsidR="007368A8" w:rsidRPr="00D1736D">
        <w:rPr>
          <w:rFonts w:eastAsia="Century" w:cstheme="minorHAnsi"/>
          <w:sz w:val="23"/>
          <w:szCs w:val="23"/>
        </w:rPr>
        <w:t xml:space="preserve">Since the training was performed on a large set of data, the knowledge that was gained translated as a </w:t>
      </w:r>
      <w:r w:rsidR="00F95246" w:rsidRPr="00D1736D">
        <w:rPr>
          <w:rFonts w:eastAsia="Century" w:cstheme="minorHAnsi"/>
          <w:sz w:val="23"/>
          <w:szCs w:val="23"/>
        </w:rPr>
        <w:t>feature extractor</w:t>
      </w:r>
      <w:r w:rsidR="007368A8" w:rsidRPr="00D1736D">
        <w:rPr>
          <w:rFonts w:eastAsia="Century" w:cstheme="minorHAnsi"/>
          <w:sz w:val="23"/>
          <w:szCs w:val="23"/>
        </w:rPr>
        <w:t xml:space="preserve"> at the </w:t>
      </w:r>
      <w:r w:rsidR="00663A14" w:rsidRPr="00D1736D">
        <w:rPr>
          <w:rFonts w:eastAsia="Century" w:cstheme="minorHAnsi"/>
          <w:sz w:val="23"/>
          <w:szCs w:val="23"/>
        </w:rPr>
        <w:t>first layers</w:t>
      </w:r>
      <w:r w:rsidR="007368A8" w:rsidRPr="00D1736D">
        <w:rPr>
          <w:rFonts w:eastAsia="Century" w:cstheme="minorHAnsi"/>
          <w:sz w:val="23"/>
          <w:szCs w:val="23"/>
        </w:rPr>
        <w:t xml:space="preserve">, those features are global and can be used also at different tasks, </w:t>
      </w:r>
      <w:r w:rsidR="00F95246" w:rsidRPr="00D1736D">
        <w:rPr>
          <w:rFonts w:eastAsia="Century" w:cstheme="minorHAnsi"/>
          <w:sz w:val="23"/>
          <w:szCs w:val="23"/>
        </w:rPr>
        <w:t>more specifically in tasks where the number of images is limited</w:t>
      </w:r>
      <w:r w:rsidR="00663A14" w:rsidRPr="00D1736D">
        <w:rPr>
          <w:rFonts w:eastAsia="Century" w:cstheme="minorHAnsi"/>
          <w:sz w:val="23"/>
          <w:szCs w:val="23"/>
        </w:rPr>
        <w:t xml:space="preserve"> </w:t>
      </w:r>
      <w:r w:rsidR="00663A14"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Yosinski","given":"Jason","non-dropping-particle":"","parse-names":false,"suffix":""},{"dropping-particle":"","family":"Clune","given":"Jeff","non-dropping-particle":"","parse-names":false,"suffix":""},{"dropping-particle":"","family":"Bengio","given":"Yoshua","non-dropping-particle":"","parse-names":false,"suffix":""},{"dropping-particle":"","family":"Lipson","given":"Hod","non-dropping-particle":"","parse-names":false,"suffix":""}],"container-title":"Advances in Neural Information Processing Systems 27","editor":[{"dropping-particle":"","family":"Ghahramani","given":"Z","non-dropping-particle":"","parse-names":false,"suffix":""},{"dropping-particle":"","family":"Welling","given":"M","non-dropping-particle":"","parse-names":false,"suffix":""},{"dropping-particle":"","family":"Cortes","given":"C","non-dropping-particle":"","parse-names":false,"suffix":""},{"dropping-particle":"","family":"Lawrence","given":"N D","non-dropping-particle":"","parse-names":false,"suffix":""},{"dropping-particle":"","family":"Weinberger","given":"K Q","non-dropping-particle":"","parse-names":false,"suffix":""}],"id":"ITEM-1","issued":{"date-parts":[["2014"]]},"page":"3320-3328","publisher":"Curran Associates, Inc.","title":"How transferable are features in deep neural networks?","type":"chapter"},"uris":["http://www.mendeley.com/documents/?uuid=dfe9e6cb-a1e9-4534-83f2-b0935b236952"]}],"mendeley":{"formattedCitation":"(Yosinski, Clune, Bengio, &amp; Lipson, 2014)","plainTextFormattedCitation":"(Yosinski, Clune, Bengio, &amp; Lipson, 2014)","previouslyFormattedCitation":"(Yosinski, Clune, Bengio, &amp; Lipson, 2014)"},"properties":{"noteIndex":0},"schema":"https://github.com/citation-style-language/schema/raw/master/csl-citation.json"}</w:instrText>
      </w:r>
      <w:r w:rsidR="00663A14" w:rsidRPr="00D1736D">
        <w:rPr>
          <w:rFonts w:eastAsia="Century" w:cstheme="minorHAnsi"/>
          <w:sz w:val="23"/>
          <w:szCs w:val="23"/>
        </w:rPr>
        <w:fldChar w:fldCharType="separate"/>
      </w:r>
      <w:r w:rsidR="006538C1" w:rsidRPr="00D1736D">
        <w:rPr>
          <w:rFonts w:eastAsia="Century" w:cstheme="minorHAnsi"/>
          <w:noProof/>
          <w:sz w:val="23"/>
          <w:szCs w:val="23"/>
        </w:rPr>
        <w:t>(Yosinski, Clune, Bengio, &amp; Lipson, 2014)</w:t>
      </w:r>
      <w:r w:rsidR="00663A14" w:rsidRPr="00D1736D">
        <w:rPr>
          <w:rFonts w:eastAsia="Century" w:cstheme="minorHAnsi"/>
          <w:sz w:val="23"/>
          <w:szCs w:val="23"/>
        </w:rPr>
        <w:fldChar w:fldCharType="end"/>
      </w:r>
      <w:r w:rsidR="007368A8" w:rsidRPr="00D1736D">
        <w:rPr>
          <w:rFonts w:eastAsia="Century" w:cstheme="minorHAnsi"/>
          <w:sz w:val="23"/>
          <w:szCs w:val="23"/>
        </w:rPr>
        <w:t>.</w:t>
      </w:r>
      <w:r w:rsidR="00C64977" w:rsidRPr="00D1736D">
        <w:rPr>
          <w:rFonts w:eastAsia="Century" w:cstheme="minorHAnsi"/>
          <w:sz w:val="23"/>
          <w:szCs w:val="23"/>
        </w:rPr>
        <w:t xml:space="preserve"> </w:t>
      </w:r>
      <w:r w:rsidR="00D03DBC">
        <w:rPr>
          <w:rFonts w:eastAsia="Century" w:cstheme="minorHAnsi"/>
          <w:sz w:val="23"/>
          <w:szCs w:val="23"/>
        </w:rPr>
        <w:t xml:space="preserve"> </w:t>
      </w:r>
      <w:r w:rsidR="00C64977" w:rsidRPr="00D1736D">
        <w:rPr>
          <w:rFonts w:eastAsia="Century" w:cstheme="minorHAnsi"/>
          <w:sz w:val="23"/>
          <w:szCs w:val="23"/>
        </w:rPr>
        <w:t xml:space="preserve">A very popular source domain is the ImageNet dataset, it contains 1.2 million high-resolution images over 1000 different classes </w:t>
      </w:r>
      <w:r w:rsidR="00533FBF"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systems","id":"ITEM-1","issued":{"date-parts":[["2012"]]},"page":"1097-1105","title":"Imagenet classification with deep convolutional neural networks","type":"paper-conference"},"uris":["http://www.mendeley.com/documents/?uuid=a0b63467-0f56-4464-804c-8d41db613b80"]}],"mendeley":{"formattedCitation":"(Krizhevsky et al., 2012)","plainTextFormattedCitation":"(Krizhevsky et al., 2012)","previouslyFormattedCitation":"(Krizhevsky et al., 2012)"},"properties":{"noteIndex":0},"schema":"https://github.com/citation-style-language/schema/raw/master/csl-citation.json"}</w:instrText>
      </w:r>
      <w:r w:rsidR="00533FBF" w:rsidRPr="00D1736D">
        <w:rPr>
          <w:rFonts w:eastAsia="Century" w:cstheme="minorHAnsi"/>
          <w:sz w:val="23"/>
          <w:szCs w:val="23"/>
        </w:rPr>
        <w:fldChar w:fldCharType="separate"/>
      </w:r>
      <w:r w:rsidR="006538C1" w:rsidRPr="00D1736D">
        <w:rPr>
          <w:rFonts w:eastAsia="Century" w:cstheme="minorHAnsi"/>
          <w:noProof/>
          <w:sz w:val="23"/>
          <w:szCs w:val="23"/>
        </w:rPr>
        <w:t>(Krizhevsky et al., 2012)</w:t>
      </w:r>
      <w:r w:rsidR="00533FBF" w:rsidRPr="00D1736D">
        <w:rPr>
          <w:rFonts w:eastAsia="Century" w:cstheme="minorHAnsi"/>
          <w:sz w:val="23"/>
          <w:szCs w:val="23"/>
        </w:rPr>
        <w:fldChar w:fldCharType="end"/>
      </w:r>
      <w:r w:rsidR="00C64977" w:rsidRPr="00D1736D">
        <w:rPr>
          <w:rFonts w:eastAsia="Century" w:cstheme="minorHAnsi"/>
          <w:sz w:val="23"/>
          <w:szCs w:val="23"/>
        </w:rPr>
        <w:t xml:space="preserve">, Using ImageNet pre-trained CNN features, impressive results </w:t>
      </w:r>
      <w:r w:rsidR="002C78B8" w:rsidRPr="00D1736D">
        <w:rPr>
          <w:rFonts w:eastAsia="Century" w:cstheme="minorHAnsi"/>
          <w:sz w:val="23"/>
          <w:szCs w:val="23"/>
        </w:rPr>
        <w:t>were</w:t>
      </w:r>
      <w:r w:rsidR="00C64977" w:rsidRPr="00D1736D">
        <w:rPr>
          <w:rFonts w:eastAsia="Century" w:cstheme="minorHAnsi"/>
          <w:sz w:val="23"/>
          <w:szCs w:val="23"/>
        </w:rPr>
        <w:t xml:space="preserve"> obtained on several image classification datasets</w:t>
      </w:r>
      <w:r w:rsidR="00533FBF" w:rsidRPr="00D1736D">
        <w:rPr>
          <w:rFonts w:eastAsia="Century" w:cstheme="minorHAnsi"/>
          <w:sz w:val="23"/>
          <w:szCs w:val="23"/>
        </w:rPr>
        <w:t xml:space="preserve"> </w:t>
      </w:r>
      <w:r w:rsidR="00533FBF"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Donahue","given":"Jeff","non-dropping-particle":"","parse-names":false,"suffix":""},{"dropping-particle":"","family":"Jia","given":"Yangqing","non-dropping-particle":"","parse-names":false,"suffix":""},{"dropping-particle":"","family":"Vinyals","given":"Oriol","non-dropping-particle":"","parse-names":false,"suffix":""},{"dropping-particle":"","family":"Hoffman","given":"Judy","non-dropping-particle":"","parse-names":false,"suffix":""},{"dropping-particle":"","family":"Zhang","given":"Ning","non-dropping-particle":"","parse-names":false,"suffix":""},{"dropping-particle":"","family":"Tzeng","given":"Eric","non-dropping-particle":"","parse-names":false,"suffix":""},{"dropping-particle":"","family":"Darrell","given":"Trevor","non-dropping-particle":"","parse-names":false,"suffix":""}],"container-title":"International conference on machine learning","id":"ITEM-1","issued":{"date-parts":[["2014"]]},"page":"647-655","title":"Decaf: A deep convolutional activation feature for generic visual recognition","type":"paper-conference"},"uris":["http://www.mendeley.com/documents/?uuid=6235a579-5bd4-4a57-8501-238e41fcce9d"]}],"mendeley":{"formattedCitation":"(Donahue et al., 2014)","plainTextFormattedCitation":"(Donahue et al., 2014)","previouslyFormattedCitation":"(Donahue et al., 2014)"},"properties":{"noteIndex":0},"schema":"https://github.com/citation-style-language/schema/raw/master/csl-citation.json"}</w:instrText>
      </w:r>
      <w:r w:rsidR="00533FBF" w:rsidRPr="00D1736D">
        <w:rPr>
          <w:rFonts w:eastAsia="Century" w:cstheme="minorHAnsi"/>
          <w:sz w:val="23"/>
          <w:szCs w:val="23"/>
        </w:rPr>
        <w:fldChar w:fldCharType="separate"/>
      </w:r>
      <w:r w:rsidR="006538C1" w:rsidRPr="00D1736D">
        <w:rPr>
          <w:rFonts w:eastAsia="Century" w:cstheme="minorHAnsi"/>
          <w:noProof/>
          <w:sz w:val="23"/>
          <w:szCs w:val="23"/>
        </w:rPr>
        <w:t>(Donahue et al., 2014)</w:t>
      </w:r>
      <w:r w:rsidR="00533FBF" w:rsidRPr="00D1736D">
        <w:rPr>
          <w:rFonts w:eastAsia="Century" w:cstheme="minorHAnsi"/>
          <w:sz w:val="23"/>
          <w:szCs w:val="23"/>
        </w:rPr>
        <w:fldChar w:fldCharType="end"/>
      </w:r>
      <w:r w:rsidR="00533FBF" w:rsidRPr="00D1736D">
        <w:rPr>
          <w:rFonts w:eastAsia="Century" w:cstheme="minorHAnsi"/>
          <w:sz w:val="23"/>
          <w:szCs w:val="23"/>
        </w:rPr>
        <w:t>,</w:t>
      </w:r>
      <w:r w:rsidR="00533FBF"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{"citationItems":[{"id":"ITEM-1","itemData":{"author":[{"dropping-particle":"","family":"Sharif Razavian","given":"Ali","non-dropping-particle":"","parse-names":false,"suffix":""},{"dropping-particle":"","family":"Azizpour","given":"Hossein","non-dropping-particle":"","parse-names":false,"suffix":""},{"dropping-particle":"","family":"Sullivan","given":"Josephine","non-dropping-particle":"","parse-names":false,"suffix":""},{"dropping-particle":"","family":"Carlsson","given":"Stefan","non-dropping-particle":"","parse-names":false,"suffix":""}],"container-title":"Proceedings of the IEEE conference on computer vision and pattern recognition workshops","id":"ITEM-1","issued":{"date-parts":[["2014"]]},"page":"806-813","title":"CNN features off-the-shelf: an astounding baseline for recognition","type":"paper-conference"},"uris":["http://www.mendeley.com/documents/?uuid=5d18e689-132d-41b6-878e-e79065a4e269"]}],"mendeley":{"formattedCitation":"(Sharif Razavian, Azizpour, Sullivan, &amp; Carlsson, 2014)","plainTextFormattedCitation":"(Sharif Razavian, Azizpour, Sullivan, &amp; Carlsson, 2014)","previouslyFormattedCitation":"(Sharif Razavian, Azizpour, Sullivan, &amp; Carlsson, 2014)"},"properties":{"noteIndex":0},"schema":"https://github.com/citation-style-language/schema/raw/master/csl-citation.json"}</w:instrText>
      </w:r>
      <w:r w:rsidR="00533FBF" w:rsidRPr="00D1736D">
        <w:rPr>
          <w:rFonts w:eastAsia="Century" w:cstheme="minorHAnsi"/>
          <w:sz w:val="23"/>
          <w:szCs w:val="23"/>
        </w:rPr>
        <w:fldChar w:fldCharType="separate"/>
      </w:r>
      <w:r w:rsidR="006538C1" w:rsidRPr="00D1736D">
        <w:rPr>
          <w:rFonts w:eastAsia="Century" w:cstheme="minorHAnsi"/>
          <w:noProof/>
          <w:sz w:val="23"/>
          <w:szCs w:val="23"/>
        </w:rPr>
        <w:t>(Sharif Razavian, Azizpour, Sullivan, &amp; Carlsson, 2014)</w:t>
      </w:r>
      <w:r w:rsidR="00533FBF" w:rsidRPr="00D1736D">
        <w:rPr>
          <w:rFonts w:eastAsia="Century" w:cstheme="minorHAnsi"/>
          <w:sz w:val="23"/>
          <w:szCs w:val="23"/>
        </w:rPr>
        <w:fldChar w:fldCharType="end"/>
      </w:r>
      <w:r w:rsidR="00C64977" w:rsidRPr="00D1736D">
        <w:rPr>
          <w:rFonts w:eastAsia="Century" w:cstheme="minorHAnsi"/>
          <w:sz w:val="23"/>
          <w:szCs w:val="23"/>
        </w:rPr>
        <w:t xml:space="preserve">, as well as </w:t>
      </w:r>
      <w:r w:rsidR="002C78B8" w:rsidRPr="00D1736D">
        <w:rPr>
          <w:rFonts w:eastAsia="Century" w:cstheme="minorHAnsi"/>
          <w:sz w:val="23"/>
          <w:szCs w:val="23"/>
        </w:rPr>
        <w:t xml:space="preserve">in </w:t>
      </w:r>
      <w:r w:rsidR="00C64977" w:rsidRPr="00D1736D">
        <w:rPr>
          <w:rFonts w:eastAsia="Century" w:cstheme="minorHAnsi"/>
          <w:sz w:val="23"/>
          <w:szCs w:val="23"/>
        </w:rPr>
        <w:t>object detection</w:t>
      </w:r>
      <w:r w:rsidR="00533FBF" w:rsidRPr="00D1736D">
        <w:rPr>
          <w:rFonts w:eastAsia="Century" w:cstheme="minorHAnsi"/>
          <w:sz w:val="23"/>
          <w:szCs w:val="23"/>
        </w:rPr>
        <w:t xml:space="preserve"> </w:t>
      </w:r>
      <w:r w:rsidR="002C78B8" w:rsidRPr="00D1736D">
        <w:rPr>
          <w:rFonts w:eastAsia="Century" w:cstheme="minorHAnsi"/>
          <w:sz w:val="23"/>
          <w:szCs w:val="23"/>
        </w:rPr>
        <w:t xml:space="preserve">tasks </w:t>
      </w:r>
      <w:r w:rsidR="00533FBF"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Sermanet","given":"Pierre","non-dropping-particle":"","parse-names":false,"suffix":""},{"dropping-particle":"","family":"Eigen","given":"David","non-dropping-particle":"","parse-names":false,"suffix":""},{"dropping-particle":"","family":"Zhang","given":"Xiang","non-dropping-particle":"","parse-names":false,"suffix":""},{"dropping-particle":"","family":"Mathieu","given":"Michaël","non-dropping-particle":"","parse-names":false,"suffix":""},{"dropping-particle":"","family":"Fergus","given":"Rob","non-dropping-particle":"","parse-names":false,"suffix":""},{"dropping-particle":"","family":"LeCun","given":"Yann","non-dropping-particle":"","parse-names":false,"suffix":""}],"container-title":"arXiv preprint arXiv:1312.6229","id":"ITEM-1","issued":{"date-parts":[["2013"]]},"title":"Overfeat: Integrated recognition, localization and detection using convolutional networks","type":"article-journal"},"uris":["http://www.mendeley.com/documents/?uuid=c20f795f-92f5-4995-ae0a-32be027934b7"]}],"mendeley":{"formattedCitation":"(Sermanet et al., 2013)","plainTextFormattedCitation":"(Sermanet et al., 2013)","previouslyFormattedCitation":"(Sermanet et al., 2013)"},"properties":{"noteIndex":0},"schema":"https://github.com/citation-style-language/schema/raw/master/csl-citation.json"}</w:instrText>
      </w:r>
      <w:r w:rsidR="00533FBF" w:rsidRPr="00D1736D">
        <w:rPr>
          <w:rFonts w:eastAsia="Century" w:cstheme="minorHAnsi"/>
          <w:sz w:val="23"/>
          <w:szCs w:val="23"/>
        </w:rPr>
        <w:fldChar w:fldCharType="separate"/>
      </w:r>
      <w:r w:rsidR="006538C1" w:rsidRPr="00D1736D">
        <w:rPr>
          <w:rFonts w:eastAsia="Century" w:cstheme="minorHAnsi"/>
          <w:noProof/>
          <w:sz w:val="23"/>
          <w:szCs w:val="23"/>
        </w:rPr>
        <w:t>(Sermanet et al., 2013)</w:t>
      </w:r>
      <w:r w:rsidR="00533FBF" w:rsidRPr="00D1736D">
        <w:rPr>
          <w:rFonts w:eastAsia="Century" w:cstheme="minorHAnsi"/>
          <w:sz w:val="23"/>
          <w:szCs w:val="23"/>
        </w:rPr>
        <w:fldChar w:fldCharType="end"/>
      </w:r>
      <w:r w:rsidR="00533FBF" w:rsidRPr="00D1736D">
        <w:rPr>
          <w:rFonts w:eastAsia="Century" w:cstheme="minorHAnsi"/>
          <w:sz w:val="23"/>
          <w:szCs w:val="23"/>
        </w:rPr>
        <w:t>,</w:t>
      </w:r>
      <w:r w:rsidR="00533FBF" w:rsidRPr="00D1736D">
        <w:rPr>
          <w:rFonts w:eastAsia="Century" w:cstheme="minorHAnsi"/>
          <w:sz w:val="23"/>
          <w:szCs w:val="23"/>
        </w:rPr>
        <w:fldChar w:fldCharType="begin" w:fldLock="1"/>
      </w:r>
      <w:r w:rsidR="00AE6850">
        <w:rPr>
          <w:rFonts w:eastAsia="Century" w:cstheme="minorHAnsi"/>
          <w:sz w:val="23"/>
          <w:szCs w:val="23"/>
        </w:rPr>
        <w:instrText>ADDIN CSL_CITATION {"citationItems":[{"id":"ITEM-1","itemData":{"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recognition","id":"ITEM-1","issued":{"date-parts":[["2014"]]},"page":"580-587","title":"Rich feature hierarchies for accurate object detection and semantic segmentation","type":"paper-conference"},"uris":["http://www.mendeley.com/documents/?uuid=4e9729d7-67de-4640-87d0-4ae08ed83e25"]}],"mendeley":{"formattedCitation":"(Girshick, Donahue, Darrell, &amp; Malik, 2014)","plainTextFormattedCitation":"(Girshick, Donahue, Darrell, &amp; Malik, 2014)","previouslyFormattedCitation":"(Girshick, Donahue, Darrell, &amp; Malik, 2014)"},"properties":{"noteIndex":0},"schema":"https://github.com/citation-style-language/schema/raw/master/csl-citation.json"}</w:instrText>
      </w:r>
      <w:r w:rsidR="00533FBF" w:rsidRPr="00D1736D">
        <w:rPr>
          <w:rFonts w:eastAsia="Century" w:cstheme="minorHAnsi"/>
          <w:sz w:val="23"/>
          <w:szCs w:val="23"/>
        </w:rPr>
        <w:fldChar w:fldCharType="separate"/>
      </w:r>
      <w:r w:rsidR="007D79E5" w:rsidRPr="007D79E5">
        <w:rPr>
          <w:rFonts w:eastAsia="Century" w:cstheme="minorHAnsi"/>
          <w:noProof/>
          <w:sz w:val="23"/>
          <w:szCs w:val="23"/>
        </w:rPr>
        <w:t>(Girshick, Donahue, Darrell, &amp; Malik, 2014)</w:t>
      </w:r>
      <w:r w:rsidR="00533FBF" w:rsidRPr="00D1736D">
        <w:rPr>
          <w:rFonts w:eastAsia="Century" w:cstheme="minorHAnsi"/>
          <w:sz w:val="23"/>
          <w:szCs w:val="23"/>
        </w:rPr>
        <w:fldChar w:fldCharType="end"/>
      </w:r>
      <w:r w:rsidR="00533FBF" w:rsidRPr="00D1736D">
        <w:rPr>
          <w:rFonts w:eastAsia="Century" w:cstheme="minorHAnsi"/>
          <w:sz w:val="23"/>
          <w:szCs w:val="23"/>
        </w:rPr>
        <w:t>.</w:t>
      </w:r>
    </w:p>
    <w:p w14:paraId="5D09D769" w14:textId="5589524E" w:rsidR="00663A14" w:rsidRPr="00D1736D" w:rsidRDefault="007368A8" w:rsidP="001D18A7">
      <w:pPr>
        <w:bidi w:val="0"/>
        <w:spacing w:line="276" w:lineRule="auto"/>
        <w:rPr>
          <w:rFonts w:eastAsia="Century" w:cstheme="minorHAnsi"/>
          <w:sz w:val="23"/>
          <w:szCs w:val="23"/>
          <w:rtl/>
        </w:rPr>
      </w:pPr>
      <w:r w:rsidRPr="00D1736D">
        <w:rPr>
          <w:rFonts w:eastAsia="Century" w:cstheme="minorHAnsi"/>
          <w:sz w:val="23"/>
          <w:szCs w:val="23"/>
        </w:rPr>
        <w:t xml:space="preserve"> </w:t>
      </w:r>
    </w:p>
    <w:p w14:paraId="7760489D" w14:textId="77777777" w:rsidR="00A94996" w:rsidRPr="00D1736D" w:rsidRDefault="00F95246" w:rsidP="001D18A7">
      <w:pPr>
        <w:keepNext/>
        <w:bidi w:val="0"/>
        <w:spacing w:line="276" w:lineRule="auto"/>
        <w:rPr>
          <w:rFonts w:cstheme="minorHAnsi"/>
        </w:rPr>
      </w:pPr>
      <w:r w:rsidRPr="00D1736D">
        <w:rPr>
          <w:rFonts w:cstheme="minorHAnsi"/>
          <w:noProof/>
          <w:color w:val="222222"/>
        </w:rPr>
        <w:drawing>
          <wp:inline distT="0" distB="0" distL="0" distR="0" wp14:anchorId="35D6D1BF" wp14:editId="10516999">
            <wp:extent cx="5274310" cy="20504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050415"/>
                    </a:xfrm>
                    <a:prstGeom prst="rect">
                      <a:avLst/>
                    </a:prstGeom>
                    <a:noFill/>
                    <a:ln>
                      <a:noFill/>
                    </a:ln>
                  </pic:spPr>
                </pic:pic>
              </a:graphicData>
            </a:graphic>
          </wp:inline>
        </w:drawing>
      </w:r>
    </w:p>
    <w:p w14:paraId="03A74FFE" w14:textId="53A10E27" w:rsidR="00F95246" w:rsidRPr="00D1736D" w:rsidRDefault="00A94996" w:rsidP="001D18A7">
      <w:pPr>
        <w:pStyle w:val="Caption"/>
        <w:bidi w:val="0"/>
        <w:rPr>
          <w:rFonts w:eastAsia="Century"/>
          <w:i w:val="0"/>
          <w:iCs w:val="0"/>
          <w:sz w:val="23"/>
          <w:szCs w:val="23"/>
          <w:rtl/>
        </w:rPr>
      </w:pPr>
      <w:bookmarkStart w:id="364" w:name="_Toc18444137"/>
      <w:bookmarkStart w:id="365" w:name="_Toc18444291"/>
      <w:r w:rsidRPr="00D1736D">
        <w:rPr>
          <w:rFonts w:eastAsia="Century"/>
          <w:i w:val="0"/>
          <w:iCs w:val="0"/>
          <w:sz w:val="23"/>
          <w:szCs w:val="23"/>
        </w:rPr>
        <w:t xml:space="preserve">Figure </w:t>
      </w:r>
      <w:r w:rsidRPr="00D1736D">
        <w:rPr>
          <w:rFonts w:eastAsia="Century"/>
          <w:i w:val="0"/>
          <w:iCs w:val="0"/>
          <w:sz w:val="23"/>
          <w:szCs w:val="23"/>
        </w:rPr>
        <w:fldChar w:fldCharType="begin"/>
      </w:r>
      <w:r w:rsidRPr="00D1736D">
        <w:rPr>
          <w:rFonts w:eastAsia="Century"/>
          <w:i w:val="0"/>
          <w:iCs w:val="0"/>
          <w:sz w:val="23"/>
          <w:szCs w:val="23"/>
        </w:rPr>
        <w:instrText xml:space="preserve"> SEQ Figure \* ARABIC </w:instrText>
      </w:r>
      <w:r w:rsidRPr="00D1736D">
        <w:rPr>
          <w:rFonts w:eastAsia="Century"/>
          <w:i w:val="0"/>
          <w:iCs w:val="0"/>
          <w:sz w:val="23"/>
          <w:szCs w:val="23"/>
        </w:rPr>
        <w:fldChar w:fldCharType="separate"/>
      </w:r>
      <w:r w:rsidR="00AD6620" w:rsidRPr="00D1736D">
        <w:rPr>
          <w:rFonts w:eastAsia="Century"/>
          <w:i w:val="0"/>
          <w:iCs w:val="0"/>
          <w:noProof/>
          <w:sz w:val="23"/>
          <w:szCs w:val="23"/>
        </w:rPr>
        <w:t>13</w:t>
      </w:r>
      <w:r w:rsidRPr="00D1736D">
        <w:rPr>
          <w:rFonts w:eastAsia="Century"/>
          <w:i w:val="0"/>
          <w:iCs w:val="0"/>
          <w:sz w:val="23"/>
          <w:szCs w:val="23"/>
        </w:rPr>
        <w:fldChar w:fldCharType="end"/>
      </w:r>
      <w:r w:rsidRPr="00D1736D">
        <w:rPr>
          <w:rFonts w:eastAsia="Century"/>
          <w:i w:val="0"/>
          <w:iCs w:val="0"/>
          <w:sz w:val="23"/>
          <w:szCs w:val="23"/>
        </w:rPr>
        <w:t xml:space="preserve"> - </w:t>
      </w:r>
      <w:r w:rsidR="00F95246" w:rsidRPr="00D1736D">
        <w:rPr>
          <w:rFonts w:eastAsia="Century"/>
          <w:i w:val="0"/>
          <w:iCs w:val="0"/>
          <w:sz w:val="23"/>
          <w:szCs w:val="23"/>
        </w:rPr>
        <w:t>Visualization of feature extractors at first and second layer.</w:t>
      </w:r>
      <w:bookmarkEnd w:id="364"/>
      <w:bookmarkEnd w:id="365"/>
    </w:p>
    <w:p w14:paraId="0ECAA10F" w14:textId="0DAE2D4A" w:rsidR="0097583B" w:rsidRPr="00D1736D" w:rsidRDefault="00F95246" w:rsidP="00941041">
      <w:pPr>
        <w:bidi w:val="0"/>
        <w:spacing w:line="276" w:lineRule="auto"/>
        <w:jc w:val="both"/>
        <w:rPr>
          <w:rFonts w:eastAsia="Century" w:cstheme="minorHAnsi"/>
          <w:sz w:val="23"/>
          <w:szCs w:val="23"/>
        </w:rPr>
      </w:pPr>
      <w:r w:rsidRPr="00D1736D">
        <w:rPr>
          <w:rFonts w:eastAsia="Century" w:cstheme="minorHAnsi"/>
          <w:sz w:val="23"/>
          <w:szCs w:val="23"/>
        </w:rPr>
        <w:t>The main reason of using transfer learning for tasks with small data is the problem of overfitting</w:t>
      </w:r>
      <w:ins w:id="366" w:author="Yael Edan" w:date="2019-09-22T13:24:00Z">
        <w:r w:rsidR="00941041">
          <w:rPr>
            <w:rFonts w:eastAsia="Century" w:cstheme="minorHAnsi"/>
            <w:sz w:val="23"/>
            <w:szCs w:val="23"/>
          </w:rPr>
          <w:t>. T</w:t>
        </w:r>
      </w:ins>
      <w:del w:id="367" w:author="Yael Edan" w:date="2019-09-22T13:24:00Z">
        <w:r w:rsidRPr="00D1736D" w:rsidDel="00941041">
          <w:rPr>
            <w:rFonts w:eastAsia="Century" w:cstheme="minorHAnsi"/>
            <w:sz w:val="23"/>
            <w:szCs w:val="23"/>
          </w:rPr>
          <w:delText>, t</w:delText>
        </w:r>
      </w:del>
      <w:r w:rsidRPr="00D1736D">
        <w:rPr>
          <w:rFonts w:eastAsia="Century" w:cstheme="minorHAnsi"/>
          <w:sz w:val="23"/>
          <w:szCs w:val="23"/>
        </w:rPr>
        <w:t xml:space="preserve">raining a CNN from scratch on a small dataset will often lead to overfitting, </w:t>
      </w:r>
      <w:r w:rsidR="00083635" w:rsidRPr="00D1736D">
        <w:rPr>
          <w:rFonts w:eastAsia="Century" w:cstheme="minorHAnsi"/>
          <w:sz w:val="23"/>
          <w:szCs w:val="23"/>
        </w:rPr>
        <w:t>since the number of parameters (neurons) in the CNN</w:t>
      </w:r>
      <w:r w:rsidR="002C78B8" w:rsidRPr="00D1736D">
        <w:rPr>
          <w:rFonts w:eastAsia="Century" w:cstheme="minorHAnsi"/>
          <w:sz w:val="23"/>
          <w:szCs w:val="23"/>
        </w:rPr>
        <w:t xml:space="preserve"> are</w:t>
      </w:r>
      <w:r w:rsidR="00083635" w:rsidRPr="00D1736D">
        <w:rPr>
          <w:rFonts w:eastAsia="Century" w:cstheme="minorHAnsi"/>
          <w:sz w:val="23"/>
          <w:szCs w:val="23"/>
        </w:rPr>
        <w:t xml:space="preserve"> much larger than the number of input images</w:t>
      </w:r>
      <w:ins w:id="368" w:author="Yael Edan" w:date="2019-09-22T13:24:00Z">
        <w:r w:rsidR="00941041">
          <w:rPr>
            <w:rFonts w:eastAsia="Century" w:cstheme="minorHAnsi"/>
            <w:sz w:val="23"/>
            <w:szCs w:val="23"/>
          </w:rPr>
          <w:t xml:space="preserve"> (</w:t>
        </w:r>
        <w:r w:rsidR="00941041" w:rsidRPr="00941041">
          <w:rPr>
            <w:rFonts w:eastAsia="Century" w:cstheme="minorHAnsi"/>
            <w:sz w:val="23"/>
            <w:szCs w:val="23"/>
            <w:highlight w:val="yellow"/>
            <w:rPrChange w:id="369" w:author="Yael Edan" w:date="2019-09-22T13:24:00Z">
              <w:rPr>
                <w:rFonts w:eastAsia="Century" w:cstheme="minorHAnsi"/>
                <w:sz w:val="23"/>
                <w:szCs w:val="23"/>
              </w:rPr>
            </w:rPrChange>
          </w:rPr>
          <w:t>ADD REF</w:t>
        </w:r>
        <w:r w:rsidR="00941041">
          <w:rPr>
            <w:rFonts w:eastAsia="Century" w:cstheme="minorHAnsi"/>
            <w:sz w:val="23"/>
            <w:szCs w:val="23"/>
          </w:rPr>
          <w:t>)</w:t>
        </w:r>
      </w:ins>
      <w:r w:rsidR="00083635" w:rsidRPr="00D1736D">
        <w:rPr>
          <w:rFonts w:eastAsia="Century" w:cstheme="minorHAnsi"/>
          <w:sz w:val="23"/>
          <w:szCs w:val="23"/>
        </w:rPr>
        <w:t>. T</w:t>
      </w:r>
      <w:r w:rsidRPr="00D1736D">
        <w:rPr>
          <w:rFonts w:eastAsia="Century" w:cstheme="minorHAnsi"/>
          <w:sz w:val="23"/>
          <w:szCs w:val="23"/>
        </w:rPr>
        <w:t xml:space="preserve">ransfer </w:t>
      </w:r>
      <w:r w:rsidR="002B7DFE" w:rsidRPr="00D1736D">
        <w:rPr>
          <w:rFonts w:eastAsia="Century" w:cstheme="minorHAnsi"/>
          <w:sz w:val="23"/>
          <w:szCs w:val="23"/>
        </w:rPr>
        <w:t>learning was</w:t>
      </w:r>
      <w:r w:rsidR="002C78B8" w:rsidRPr="00D1736D">
        <w:rPr>
          <w:rFonts w:eastAsia="Century" w:cstheme="minorHAnsi"/>
          <w:sz w:val="23"/>
          <w:szCs w:val="23"/>
        </w:rPr>
        <w:t xml:space="preserve"> </w:t>
      </w:r>
      <w:r w:rsidR="00083635" w:rsidRPr="00D1736D">
        <w:rPr>
          <w:rFonts w:eastAsia="Century" w:cstheme="minorHAnsi"/>
          <w:sz w:val="23"/>
          <w:szCs w:val="23"/>
        </w:rPr>
        <w:t xml:space="preserve">implemented very successfully in such </w:t>
      </w:r>
      <w:r w:rsidR="00083635" w:rsidRPr="00D1736D">
        <w:rPr>
          <w:rFonts w:eastAsia="Century" w:cstheme="minorHAnsi"/>
          <w:sz w:val="23"/>
          <w:szCs w:val="23"/>
        </w:rPr>
        <w:lastRenderedPageBreak/>
        <w:t>cases</w:t>
      </w:r>
      <w:r w:rsidR="0067138E">
        <w:rPr>
          <w:rFonts w:eastAsia="Century" w:cstheme="minorHAnsi"/>
          <w:sz w:val="23"/>
          <w:szCs w:val="23"/>
        </w:rPr>
        <w:t xml:space="preserve"> </w:t>
      </w:r>
      <w:r w:rsidR="0067138E">
        <w:rPr>
          <w:rFonts w:eastAsia="Century" w:cstheme="minorHAnsi"/>
          <w:sz w:val="23"/>
          <w:szCs w:val="23"/>
        </w:rPr>
        <w:fldChar w:fldCharType="begin" w:fldLock="1"/>
      </w:r>
      <w:r w:rsidR="00946561">
        <w:rPr>
          <w:rFonts w:eastAsia="Century" w:cstheme="minorHAnsi"/>
          <w:sz w:val="23"/>
          <w:szCs w:val="23"/>
        </w:rPr>
        <w:instrText>ADDIN CSL_CITATION {"citationItems":[{"id":"ITEM-1","itemData":{"author":[{"dropping-particle":"","family":"Litjens","given":"Geert","non-dropping-particle":"","parse-names":false,"suffix":""},{"dropping-particle":"","family":"Kooi","given":"Thijs","non-dropping-particle":"","parse-names":false,"suffix":""},{"dropping-particle":"","family":"Bejnordi","given":"Babak Ehteshami","non-dropping-particle":"","parse-names":false,"suffix":""},{"dropping-particle":"","family":"Setio","given":"Arnaud Arindra Adiyoso","non-dropping-particle":"","parse-names":false,"suffix":""},{"dropping-particle":"","family":"Ciompi","given":"Francesco","non-dropping-particle":"","parse-names":false,"suffix":""},{"dropping-particle":"","family":"Ghafoorian","given":"Mohsen","non-dropping-particle":"","parse-names":false,"suffix":""},{"dropping-particle":"","family":"Laak","given":"Jeroen Awm","non-dropping-particle":"Van Der","parse-names":false,"suffix":""},{"dropping-particle":"","family":"Ginneken","given":"Bram","non-dropping-particle":"Van","parse-names":false,"suffix":""},{"dropping-particle":"","family":"Sánchez","given":"Clara I","non-dropping-particle":"","parse-names":false,"suffix":""}],"container-title":"Medical image analysis","id":"ITEM-1","issued":{"date-parts":[["2017"]]},"page":"60-88","publisher":"Elsevier","title":"A survey on deep learning in medical image analysis","type":"article-journal","volume":"42"},"uris":["http://www.mendeley.com/documents/?uuid=bdd599be-f714-4bcd-a4cc-b5b2258eded6"]}],"mendeley":{"formattedCitation":"(Litjens et al., 2017)","plainTextFormattedCitation":"(Litjens et al., 2017)","previouslyFormattedCitation":"(Litjens et al., 2017)"},"properties":{"noteIndex":0},"schema":"https://github.com/citation-style-language/schema/raw/master/csl-citation.json"}</w:instrText>
      </w:r>
      <w:r w:rsidR="0067138E">
        <w:rPr>
          <w:rFonts w:eastAsia="Century" w:cstheme="minorHAnsi"/>
          <w:sz w:val="23"/>
          <w:szCs w:val="23"/>
        </w:rPr>
        <w:fldChar w:fldCharType="separate"/>
      </w:r>
      <w:r w:rsidR="0067138E" w:rsidRPr="0067138E">
        <w:rPr>
          <w:rFonts w:eastAsia="Century" w:cstheme="minorHAnsi"/>
          <w:noProof/>
          <w:sz w:val="23"/>
          <w:szCs w:val="23"/>
        </w:rPr>
        <w:t>(Litjens et al., 2017)</w:t>
      </w:r>
      <w:r w:rsidR="0067138E">
        <w:rPr>
          <w:rFonts w:eastAsia="Century" w:cstheme="minorHAnsi"/>
          <w:sz w:val="23"/>
          <w:szCs w:val="23"/>
        </w:rPr>
        <w:fldChar w:fldCharType="end"/>
      </w:r>
      <w:r w:rsidR="0067138E">
        <w:rPr>
          <w:rFonts w:eastAsia="Century" w:cstheme="minorHAnsi"/>
          <w:sz w:val="23"/>
          <w:szCs w:val="23"/>
        </w:rPr>
        <w:t xml:space="preserve">. </w:t>
      </w:r>
      <w:r w:rsidR="002C78B8" w:rsidRPr="00D1736D">
        <w:rPr>
          <w:rFonts w:eastAsia="Century" w:cstheme="minorHAnsi"/>
          <w:sz w:val="23"/>
          <w:szCs w:val="23"/>
        </w:rPr>
        <w:t>I</w:t>
      </w:r>
      <w:r w:rsidR="00083635" w:rsidRPr="00D1736D">
        <w:rPr>
          <w:rFonts w:eastAsia="Century" w:cstheme="minorHAnsi"/>
          <w:sz w:val="23"/>
          <w:szCs w:val="23"/>
        </w:rPr>
        <w:t>t requir</w:t>
      </w:r>
      <w:r w:rsidR="002C78B8" w:rsidRPr="00D1736D">
        <w:rPr>
          <w:rFonts w:eastAsia="Century" w:cstheme="minorHAnsi"/>
          <w:sz w:val="23"/>
          <w:szCs w:val="23"/>
        </w:rPr>
        <w:t>es</w:t>
      </w:r>
      <w:r w:rsidR="00083635" w:rsidRPr="00D1736D">
        <w:rPr>
          <w:rFonts w:eastAsia="Century" w:cstheme="minorHAnsi"/>
          <w:sz w:val="23"/>
          <w:szCs w:val="23"/>
        </w:rPr>
        <w:t xml:space="preserve"> to change the output layer according to the new task and retrain</w:t>
      </w:r>
      <w:r w:rsidR="002C78B8" w:rsidRPr="00D1736D">
        <w:rPr>
          <w:rFonts w:eastAsia="Century" w:cstheme="minorHAnsi"/>
          <w:sz w:val="23"/>
          <w:szCs w:val="23"/>
        </w:rPr>
        <w:t>s</w:t>
      </w:r>
      <w:r w:rsidR="00083635" w:rsidRPr="00D1736D">
        <w:rPr>
          <w:rFonts w:eastAsia="Century" w:cstheme="minorHAnsi"/>
          <w:sz w:val="23"/>
          <w:szCs w:val="23"/>
        </w:rPr>
        <w:t xml:space="preserve"> the network on the new dataset, </w:t>
      </w:r>
      <w:r w:rsidR="002C78B8" w:rsidRPr="00D1736D">
        <w:rPr>
          <w:rFonts w:eastAsia="Century" w:cstheme="minorHAnsi"/>
          <w:sz w:val="23"/>
          <w:szCs w:val="23"/>
        </w:rPr>
        <w:t>a</w:t>
      </w:r>
      <w:r w:rsidR="00083635" w:rsidRPr="00D1736D">
        <w:rPr>
          <w:rFonts w:eastAsia="Century" w:cstheme="minorHAnsi"/>
          <w:sz w:val="23"/>
          <w:szCs w:val="23"/>
        </w:rPr>
        <w:t xml:space="preserve"> process </w:t>
      </w:r>
      <w:r w:rsidR="002C78B8" w:rsidRPr="00D1736D">
        <w:rPr>
          <w:rFonts w:eastAsia="Century" w:cstheme="minorHAnsi"/>
          <w:sz w:val="23"/>
          <w:szCs w:val="23"/>
        </w:rPr>
        <w:t xml:space="preserve">noted as </w:t>
      </w:r>
      <w:r w:rsidR="00083635" w:rsidRPr="00D1736D">
        <w:rPr>
          <w:rFonts w:eastAsia="Century" w:cstheme="minorHAnsi"/>
          <w:sz w:val="23"/>
          <w:szCs w:val="23"/>
        </w:rPr>
        <w:t>fine-tuning</w:t>
      </w:r>
      <w:r w:rsidR="002C78B8" w:rsidRPr="00D1736D">
        <w:rPr>
          <w:rFonts w:eastAsia="Century" w:cstheme="minorHAnsi"/>
          <w:sz w:val="23"/>
          <w:szCs w:val="23"/>
        </w:rPr>
        <w:t>. A</w:t>
      </w:r>
      <w:r w:rsidR="00083635" w:rsidRPr="00D1736D">
        <w:rPr>
          <w:rFonts w:eastAsia="Century" w:cstheme="minorHAnsi"/>
          <w:sz w:val="23"/>
          <w:szCs w:val="23"/>
        </w:rPr>
        <w:t xml:space="preserve">s </w:t>
      </w:r>
      <w:r w:rsidR="002C78B8" w:rsidRPr="00D1736D">
        <w:rPr>
          <w:rFonts w:eastAsia="Century" w:cstheme="minorHAnsi"/>
          <w:sz w:val="23"/>
          <w:szCs w:val="23"/>
        </w:rPr>
        <w:t xml:space="preserve">a </w:t>
      </w:r>
      <w:r w:rsidR="002B7DFE" w:rsidRPr="00D1736D">
        <w:rPr>
          <w:rFonts w:eastAsia="Century" w:cstheme="minorHAnsi"/>
          <w:sz w:val="23"/>
          <w:szCs w:val="23"/>
        </w:rPr>
        <w:t>result,</w:t>
      </w:r>
      <w:r w:rsidR="00083635" w:rsidRPr="00D1736D">
        <w:rPr>
          <w:rFonts w:eastAsia="Century" w:cstheme="minorHAnsi"/>
          <w:sz w:val="23"/>
          <w:szCs w:val="23"/>
        </w:rPr>
        <w:t xml:space="preserve"> the weights of the network will be updated according to the new task.</w:t>
      </w:r>
      <w:r w:rsidR="0097583B" w:rsidRPr="00D1736D">
        <w:rPr>
          <w:rFonts w:eastAsia="Century" w:cstheme="minorHAnsi"/>
          <w:sz w:val="23"/>
          <w:szCs w:val="23"/>
        </w:rPr>
        <w:t xml:space="preserve"> </w:t>
      </w:r>
      <w:r w:rsidR="00083635" w:rsidRPr="00D1736D">
        <w:rPr>
          <w:rFonts w:eastAsia="Century" w:cstheme="minorHAnsi"/>
          <w:sz w:val="23"/>
          <w:szCs w:val="23"/>
        </w:rPr>
        <w:t>In order to fine</w:t>
      </w:r>
      <w:r w:rsidR="002C78B8" w:rsidRPr="00D1736D">
        <w:rPr>
          <w:rFonts w:eastAsia="Century" w:cstheme="minorHAnsi"/>
          <w:sz w:val="23"/>
          <w:szCs w:val="23"/>
        </w:rPr>
        <w:t xml:space="preserve"> </w:t>
      </w:r>
      <w:r w:rsidR="00083635" w:rsidRPr="00D1736D">
        <w:rPr>
          <w:rFonts w:eastAsia="Century" w:cstheme="minorHAnsi"/>
          <w:sz w:val="23"/>
          <w:szCs w:val="23"/>
        </w:rPr>
        <w:t>tune the network successfully additional methods such as data augmentation, dropout and regularization terms</w:t>
      </w:r>
      <w:r w:rsidR="0097583B" w:rsidRPr="00D1736D">
        <w:rPr>
          <w:rFonts w:eastAsia="Century" w:cstheme="minorHAnsi"/>
          <w:sz w:val="23"/>
          <w:szCs w:val="23"/>
        </w:rPr>
        <w:t xml:space="preserve"> </w:t>
      </w:r>
      <w:r w:rsidR="007A69FB" w:rsidRPr="00D1736D">
        <w:rPr>
          <w:rFonts w:eastAsia="Century" w:cstheme="minorHAnsi"/>
          <w:sz w:val="23"/>
          <w:szCs w:val="23"/>
        </w:rPr>
        <w:t>w</w:t>
      </w:r>
      <w:r w:rsidR="002C78B8" w:rsidRPr="00D1736D">
        <w:rPr>
          <w:rFonts w:eastAsia="Century" w:cstheme="minorHAnsi"/>
          <w:sz w:val="23"/>
          <w:szCs w:val="23"/>
        </w:rPr>
        <w:t xml:space="preserve">hich </w:t>
      </w:r>
      <w:r w:rsidR="007A69FB" w:rsidRPr="00D1736D">
        <w:rPr>
          <w:rFonts w:eastAsia="Century" w:cstheme="minorHAnsi"/>
          <w:sz w:val="23"/>
          <w:szCs w:val="23"/>
        </w:rPr>
        <w:t>helps to avoid overfitting</w:t>
      </w:r>
      <w:r w:rsidR="002C78B8" w:rsidRPr="00D1736D">
        <w:rPr>
          <w:rFonts w:eastAsia="Century" w:cstheme="minorHAnsi"/>
          <w:sz w:val="23"/>
          <w:szCs w:val="23"/>
        </w:rPr>
        <w:t xml:space="preserve"> are required</w:t>
      </w:r>
      <w:r w:rsidR="00663A14" w:rsidRPr="00D1736D">
        <w:rPr>
          <w:rFonts w:eastAsia="Century" w:cstheme="minorHAnsi"/>
          <w:sz w:val="23"/>
          <w:szCs w:val="23"/>
        </w:rPr>
        <w:t>.</w:t>
      </w:r>
    </w:p>
    <w:p w14:paraId="61442B56" w14:textId="633DD408" w:rsidR="0076028C" w:rsidRPr="00D1736D" w:rsidRDefault="0076028C" w:rsidP="001D18A7">
      <w:pPr>
        <w:pStyle w:val="Heading4"/>
        <w:bidi w:val="0"/>
        <w:spacing w:line="276" w:lineRule="auto"/>
        <w:rPr>
          <w:rFonts w:asciiTheme="minorHAnsi" w:hAnsiTheme="minorHAnsi" w:cstheme="minorHAnsi"/>
        </w:rPr>
      </w:pPr>
      <w:r w:rsidRPr="00D1736D">
        <w:rPr>
          <w:rFonts w:asciiTheme="minorHAnsi" w:hAnsiTheme="minorHAnsi" w:cstheme="minorHAnsi"/>
        </w:rPr>
        <w:t>Data augmentation</w:t>
      </w:r>
    </w:p>
    <w:p w14:paraId="2A9AC8B9" w14:textId="2D842C4F" w:rsidR="009C4103" w:rsidRPr="00D1736D" w:rsidRDefault="001B11BF" w:rsidP="001D18A7">
      <w:pPr>
        <w:bidi w:val="0"/>
        <w:spacing w:line="276" w:lineRule="auto"/>
        <w:jc w:val="both"/>
        <w:rPr>
          <w:rFonts w:eastAsia="Century" w:cstheme="minorHAnsi"/>
          <w:sz w:val="23"/>
          <w:szCs w:val="23"/>
          <w:rtl/>
        </w:rPr>
      </w:pPr>
      <w:r w:rsidRPr="00D1736D">
        <w:rPr>
          <w:rFonts w:eastAsia="Century" w:cstheme="minorHAnsi"/>
          <w:sz w:val="23"/>
          <w:szCs w:val="23"/>
        </w:rPr>
        <w:t xml:space="preserve">Data augmentation is a technique that increases the variety of samples while not degrading the quality of the data set. </w:t>
      </w:r>
      <w:r w:rsidR="00220E21" w:rsidRPr="00D1736D">
        <w:rPr>
          <w:rFonts w:eastAsia="Century" w:cstheme="minorHAnsi"/>
          <w:sz w:val="23"/>
          <w:szCs w:val="23"/>
        </w:rPr>
        <w:t>A</w:t>
      </w:r>
      <w:r w:rsidRPr="00D1736D">
        <w:rPr>
          <w:rFonts w:eastAsia="Century" w:cstheme="minorHAnsi"/>
          <w:sz w:val="23"/>
          <w:szCs w:val="23"/>
        </w:rPr>
        <w:t xml:space="preserve">s </w:t>
      </w:r>
      <w:r w:rsidR="00220E21" w:rsidRPr="00D1736D">
        <w:rPr>
          <w:rFonts w:eastAsia="Century" w:cstheme="minorHAnsi"/>
          <w:sz w:val="23"/>
          <w:szCs w:val="23"/>
        </w:rPr>
        <w:t>afore</w:t>
      </w:r>
      <w:r w:rsidRPr="00D1736D">
        <w:rPr>
          <w:rFonts w:eastAsia="Century" w:cstheme="minorHAnsi"/>
          <w:sz w:val="23"/>
          <w:szCs w:val="23"/>
        </w:rPr>
        <w:t>mention</w:t>
      </w:r>
      <w:r w:rsidR="00220E21" w:rsidRPr="00D1736D">
        <w:rPr>
          <w:rFonts w:eastAsia="Century" w:cstheme="minorHAnsi"/>
          <w:sz w:val="23"/>
          <w:szCs w:val="23"/>
        </w:rPr>
        <w:t>ed</w:t>
      </w:r>
      <w:r w:rsidRPr="00D1736D">
        <w:rPr>
          <w:rFonts w:eastAsia="Century" w:cstheme="minorHAnsi"/>
          <w:sz w:val="23"/>
          <w:szCs w:val="23"/>
        </w:rPr>
        <w:t xml:space="preserve">, in order to train a deep neural network </w:t>
      </w:r>
      <w:r w:rsidR="008B64E7" w:rsidRPr="00D1736D">
        <w:rPr>
          <w:rFonts w:eastAsia="Century" w:cstheme="minorHAnsi"/>
          <w:sz w:val="23"/>
          <w:szCs w:val="23"/>
        </w:rPr>
        <w:t xml:space="preserve">it </w:t>
      </w:r>
      <w:r w:rsidRPr="00D1736D">
        <w:rPr>
          <w:rFonts w:eastAsia="Century" w:cstheme="minorHAnsi"/>
          <w:sz w:val="23"/>
          <w:szCs w:val="23"/>
        </w:rPr>
        <w:t xml:space="preserve">usually needs a large amount of training data </w:t>
      </w:r>
      <w:r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Wang","given":"Jiang","non-dropping-particle":"","parse-names":false,"suffix":""},{"dropping-particle":"","family":"Song","given":"Yang","non-dropping-particle":"","parse-names":false,"suffix":""},{"dropping-particle":"","family":"Leung","given":"Thomas","non-dropping-particle":"","parse-names":false,"suffix":""},{"dropping-particle":"","family":"Rosenberg","given":"Chuck","non-dropping-particle":"","parse-names":false,"suffix":""},{"dropping-particle":"","family":"Wang","given":"Jingbin","non-dropping-particle":"","parse-names":false,"suffix":""},{"dropping-particle":"","family":"Philbin","given":"James","non-dropping-particle":"","parse-names":false,"suffix":""},{"dropping-particle":"","family":"Chen","given":"Bo","non-dropping-particle":"","parse-names":false,"suffix":""},{"dropping-particle":"","family":"Wu","given":"Ying","non-dropping-particle":"","parse-names":false,"suffix":""}],"container-title":"Proceedings of the IEEE Conference on Computer Vision and Pattern Recognition","id":"ITEM-1","issued":{"date-parts":[["2014"]]},"page":"1386-1393","title":"Learning fine-grained image similarity with deep ranking","type":"paper-conference"},"uris":["http://www.mendeley.com/documents/?uuid=15781890-f44b-44bd-8f59-f4da94877d0b"]}],"mendeley":{"formattedCitation":"(J. Wang et al., 2014)","plainTextFormattedCitation":"(J. Wang et al., 2014)","previouslyFormattedCitation":"(J. Wang et al., 2014)"},"properties":{"noteIndex":0},"schema":"https://github.com/citation-style-language/schema/raw/master/csl-citation.json"}</w:instrText>
      </w:r>
      <w:r w:rsidRPr="00D1736D">
        <w:rPr>
          <w:rFonts w:eastAsia="Century" w:cstheme="minorHAnsi"/>
          <w:sz w:val="23"/>
          <w:szCs w:val="23"/>
        </w:rPr>
        <w:fldChar w:fldCharType="separate"/>
      </w:r>
      <w:r w:rsidR="006538C1" w:rsidRPr="00D1736D">
        <w:rPr>
          <w:rFonts w:eastAsia="Century" w:cstheme="minorHAnsi"/>
          <w:noProof/>
          <w:sz w:val="23"/>
          <w:szCs w:val="23"/>
        </w:rPr>
        <w:t>(</w:t>
      </w:r>
      <w:r w:rsidR="006538C1" w:rsidRPr="00941041">
        <w:rPr>
          <w:rFonts w:eastAsia="Century" w:cstheme="minorHAnsi"/>
          <w:noProof/>
          <w:sz w:val="23"/>
          <w:szCs w:val="23"/>
          <w:highlight w:val="yellow"/>
          <w:rPrChange w:id="370" w:author="Yael Edan" w:date="2019-09-22T13:24:00Z">
            <w:rPr>
              <w:rFonts w:eastAsia="Century" w:cstheme="minorHAnsi"/>
              <w:noProof/>
              <w:sz w:val="23"/>
              <w:szCs w:val="23"/>
            </w:rPr>
          </w:rPrChange>
        </w:rPr>
        <w:t>J. W</w:t>
      </w:r>
      <w:r w:rsidR="006538C1" w:rsidRPr="00D1736D">
        <w:rPr>
          <w:rFonts w:eastAsia="Century" w:cstheme="minorHAnsi"/>
          <w:noProof/>
          <w:sz w:val="23"/>
          <w:szCs w:val="23"/>
        </w:rPr>
        <w:t>ang et al., 2014)</w:t>
      </w:r>
      <w:r w:rsidRPr="00D1736D">
        <w:rPr>
          <w:rFonts w:eastAsia="Century" w:cstheme="minorHAnsi"/>
          <w:sz w:val="23"/>
          <w:szCs w:val="23"/>
        </w:rPr>
        <w:fldChar w:fldCharType="end"/>
      </w:r>
      <w:r w:rsidR="00220E21" w:rsidRPr="00D1736D">
        <w:rPr>
          <w:rFonts w:eastAsia="Century" w:cstheme="minorHAnsi"/>
          <w:sz w:val="23"/>
          <w:szCs w:val="23"/>
        </w:rPr>
        <w:t>. W</w:t>
      </w:r>
      <w:r w:rsidR="008B64E7" w:rsidRPr="00D1736D">
        <w:rPr>
          <w:rFonts w:eastAsia="Century" w:cstheme="minorHAnsi"/>
          <w:sz w:val="23"/>
          <w:szCs w:val="23"/>
        </w:rPr>
        <w:t xml:space="preserve">ith data augmentation more data that could be feed into the network </w:t>
      </w:r>
      <w:r w:rsidR="00220E21" w:rsidRPr="00D1736D">
        <w:rPr>
          <w:rFonts w:eastAsia="Century" w:cstheme="minorHAnsi"/>
          <w:sz w:val="23"/>
          <w:szCs w:val="23"/>
        </w:rPr>
        <w:t>is generated resulting in</w:t>
      </w:r>
      <w:r w:rsidR="008B64E7" w:rsidRPr="00D1736D">
        <w:rPr>
          <w:rFonts w:eastAsia="Century" w:cstheme="minorHAnsi"/>
          <w:sz w:val="23"/>
          <w:szCs w:val="23"/>
        </w:rPr>
        <w:t xml:space="preserve"> improve</w:t>
      </w:r>
      <w:r w:rsidR="00220E21" w:rsidRPr="00D1736D">
        <w:rPr>
          <w:rFonts w:eastAsia="Century" w:cstheme="minorHAnsi"/>
          <w:sz w:val="23"/>
          <w:szCs w:val="23"/>
        </w:rPr>
        <w:t>d</w:t>
      </w:r>
      <w:r w:rsidR="008B64E7" w:rsidRPr="00D1736D">
        <w:rPr>
          <w:rFonts w:eastAsia="Century" w:cstheme="minorHAnsi"/>
          <w:sz w:val="23"/>
          <w:szCs w:val="23"/>
        </w:rPr>
        <w:t xml:space="preserve"> neural network performance and generalization by reducing overfitting</w:t>
      </w:r>
      <w:r w:rsidRPr="00D1736D">
        <w:rPr>
          <w:rFonts w:eastAsia="Century" w:cstheme="minorHAnsi"/>
          <w:sz w:val="23"/>
          <w:szCs w:val="23"/>
        </w:rPr>
        <w:t>.</w:t>
      </w:r>
      <w:r w:rsidR="00D03DBC">
        <w:rPr>
          <w:rFonts w:eastAsia="Century" w:cstheme="minorHAnsi"/>
          <w:sz w:val="23"/>
          <w:szCs w:val="23"/>
        </w:rPr>
        <w:t xml:space="preserve"> </w:t>
      </w:r>
      <w:r w:rsidR="009C4103" w:rsidRPr="00D1736D">
        <w:rPr>
          <w:rFonts w:eastAsia="Century" w:cstheme="minorHAnsi"/>
          <w:sz w:val="23"/>
          <w:szCs w:val="23"/>
        </w:rPr>
        <w:t xml:space="preserve">To augment an image data set, the original images can be flipped horizontally and vertically, and subsamples of the original images can be selected at random positions in the original. These subsampled images can then also be flipped horizontally and vertically </w:t>
      </w:r>
      <w:r w:rsidR="008B64E7"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Agrawal","given":"Pulkit","non-dropping-particle":"","parse-names":false,"suffix":""},{"dropping-particle":"","family":"Girshick","given":"Ross","non-dropping-particle":"","parse-names":false,"suffix":""},{"dropping-particle":"","family":"Malik","given":"Jitendra","non-dropping-particle":"","parse-names":false,"suffix":""}],"container-title":"European conference on computer vision","id":"ITEM-1","issued":{"date-parts":[["2014"]]},"page":"329-344","title":"Analyzing the performance of multilayer neural networks for object recognition","type":"paper-conference"},"uris":["http://www.mendeley.com/documents/?uuid=5f8f1a06-0d25-4317-b238-5cff5829d854"]}],"mendeley":{"formattedCitation":"(Agrawal, Girshick, &amp; Malik, 2014)","plainTextFormattedCitation":"(Agrawal, Girshick, &amp; Malik, 2014)","previouslyFormattedCitation":"(Agrawal, Girshick, &amp; Malik, 2014)"},"properties":{"noteIndex":0},"schema":"https://github.com/citation-style-language/schema/raw/master/csl-citation.json"}</w:instrText>
      </w:r>
      <w:r w:rsidR="008B64E7" w:rsidRPr="00D1736D">
        <w:rPr>
          <w:rFonts w:eastAsia="Century" w:cstheme="minorHAnsi"/>
          <w:sz w:val="23"/>
          <w:szCs w:val="23"/>
        </w:rPr>
        <w:fldChar w:fldCharType="separate"/>
      </w:r>
      <w:r w:rsidR="006538C1" w:rsidRPr="00D1736D">
        <w:rPr>
          <w:rFonts w:eastAsia="Century" w:cstheme="minorHAnsi"/>
          <w:noProof/>
          <w:sz w:val="23"/>
          <w:szCs w:val="23"/>
        </w:rPr>
        <w:t>(Agrawal, Girshick, &amp; Malik, 2014)</w:t>
      </w:r>
      <w:r w:rsidR="008B64E7" w:rsidRPr="00D1736D">
        <w:rPr>
          <w:rFonts w:eastAsia="Century" w:cstheme="minorHAnsi"/>
          <w:sz w:val="23"/>
          <w:szCs w:val="23"/>
        </w:rPr>
        <w:fldChar w:fldCharType="end"/>
      </w:r>
      <w:r w:rsidR="008B64E7" w:rsidRPr="00D1736D">
        <w:rPr>
          <w:rFonts w:eastAsia="Century" w:cstheme="minorHAnsi"/>
          <w:sz w:val="23"/>
          <w:szCs w:val="23"/>
        </w:rPr>
        <w:t>.</w:t>
      </w:r>
    </w:p>
    <w:p w14:paraId="325A1FB8" w14:textId="467FA99D" w:rsidR="009C4103" w:rsidRPr="00D1736D" w:rsidRDefault="009C4103" w:rsidP="001D18A7">
      <w:pPr>
        <w:pStyle w:val="Heading4"/>
        <w:bidi w:val="0"/>
        <w:spacing w:line="276" w:lineRule="auto"/>
        <w:rPr>
          <w:rFonts w:asciiTheme="minorHAnsi" w:hAnsiTheme="minorHAnsi" w:cstheme="minorHAnsi"/>
        </w:rPr>
      </w:pPr>
      <w:r w:rsidRPr="00D1736D">
        <w:rPr>
          <w:rFonts w:asciiTheme="minorHAnsi" w:hAnsiTheme="minorHAnsi" w:cstheme="minorHAnsi"/>
        </w:rPr>
        <w:t>Dropout</w:t>
      </w:r>
    </w:p>
    <w:p w14:paraId="78CBE034" w14:textId="5D6EDB1C" w:rsidR="002A747F" w:rsidRPr="00D1736D" w:rsidRDefault="009C4103" w:rsidP="001D18A7">
      <w:pPr>
        <w:bidi w:val="0"/>
        <w:spacing w:line="276" w:lineRule="auto"/>
        <w:jc w:val="both"/>
        <w:rPr>
          <w:rFonts w:eastAsia="Century" w:cstheme="minorHAnsi"/>
          <w:sz w:val="23"/>
          <w:szCs w:val="23"/>
        </w:rPr>
      </w:pPr>
      <w:r w:rsidRPr="00D1736D">
        <w:rPr>
          <w:rFonts w:eastAsia="Century" w:cstheme="minorHAnsi"/>
          <w:sz w:val="23"/>
          <w:szCs w:val="23"/>
        </w:rPr>
        <w:t xml:space="preserve">Dropout </w:t>
      </w:r>
      <w:r w:rsidR="002A747F" w:rsidRPr="00D1736D">
        <w:rPr>
          <w:rFonts w:eastAsia="Century" w:cstheme="minorHAnsi"/>
          <w:sz w:val="23"/>
          <w:szCs w:val="23"/>
        </w:rPr>
        <w:t>is</w:t>
      </w:r>
      <w:r w:rsidRPr="00D1736D">
        <w:rPr>
          <w:rFonts w:eastAsia="Century" w:cstheme="minorHAnsi"/>
          <w:sz w:val="23"/>
          <w:szCs w:val="23"/>
        </w:rPr>
        <w:t xml:space="preserve"> a technique developed for preventing overfitting of a network to the particular variations of the training set</w:t>
      </w:r>
      <w:r w:rsidR="00946561">
        <w:rPr>
          <w:rFonts w:eastAsia="Century" w:cstheme="minorHAnsi"/>
          <w:sz w:val="23"/>
          <w:szCs w:val="23"/>
        </w:rPr>
        <w:t xml:space="preserve"> </w:t>
      </w:r>
      <w:r w:rsidR="00946561">
        <w:rPr>
          <w:rFonts w:eastAsia="Century" w:cstheme="minorHAnsi"/>
          <w:sz w:val="23"/>
          <w:szCs w:val="23"/>
        </w:rPr>
        <w:fldChar w:fldCharType="begin" w:fldLock="1"/>
      </w:r>
      <w:r w:rsidR="00946561">
        <w:rPr>
          <w:rFonts w:eastAsia="Century" w:cstheme="minorHAnsi"/>
          <w:sz w:val="23"/>
          <w:szCs w:val="23"/>
        </w:rPr>
        <w:instrText>ADDIN CSL_CITATION {"citationItems":[{"id":"ITEM-1","itemData":{"author":[{"dropping-particle":"","family":"Dahl","given":"George E","non-dropping-particle":"","parse-names":false,"suffix":""},{"dropping-particle":"","family":"Sainath","given":"Tara N","non-dropping-particle":"","parse-names":false,"suffix":""},{"dropping-particle":"","family":"Hinton","given":"Geoffrey E","non-dropping-particle":"","parse-names":false,"suffix":""}],"container-title":"2013 IEEE international conference on acoustics, speech and signal processing","id":"ITEM-1","issued":{"date-parts":[["2013"]]},"page":"8609-8613","title":"Improving deep neural networks for LVCSR using rectified linear units and dropout","type":"paper-conference"},"uris":["http://www.mendeley.com/documents/?uuid=5c6852b2-40a9-49f8-9e27-b6f85077c885"]}],"mendeley":{"formattedCitation":"(Dahl, Sainath, &amp; Hinton, 2013)","plainTextFormattedCitation":"(Dahl, Sainath, &amp; Hinton, 2013)","previouslyFormattedCitation":"(Dahl, Sainath, &amp; Hinton, 2013)"},"properties":{"noteIndex":0},"schema":"https://github.com/citation-style-language/schema/raw/master/csl-citation.json"}</w:instrText>
      </w:r>
      <w:r w:rsidR="00946561">
        <w:rPr>
          <w:rFonts w:eastAsia="Century" w:cstheme="minorHAnsi"/>
          <w:sz w:val="23"/>
          <w:szCs w:val="23"/>
        </w:rPr>
        <w:fldChar w:fldCharType="separate"/>
      </w:r>
      <w:r w:rsidR="00946561" w:rsidRPr="00946561">
        <w:rPr>
          <w:rFonts w:eastAsia="Century" w:cstheme="minorHAnsi"/>
          <w:noProof/>
          <w:sz w:val="23"/>
          <w:szCs w:val="23"/>
        </w:rPr>
        <w:t>(Dahl, Sainath, &amp; Hinton, 2013)</w:t>
      </w:r>
      <w:r w:rsidR="00946561">
        <w:rPr>
          <w:rFonts w:eastAsia="Century" w:cstheme="minorHAnsi"/>
          <w:sz w:val="23"/>
          <w:szCs w:val="23"/>
        </w:rPr>
        <w:fldChar w:fldCharType="end"/>
      </w:r>
      <w:r w:rsidRPr="00D1736D">
        <w:rPr>
          <w:rFonts w:eastAsia="Century" w:cstheme="minorHAnsi"/>
          <w:sz w:val="23"/>
          <w:szCs w:val="23"/>
        </w:rPr>
        <w:t>.</w:t>
      </w:r>
      <w:r w:rsidR="002A747F" w:rsidRPr="00D1736D">
        <w:rPr>
          <w:rFonts w:eastAsia="Century" w:cstheme="minorHAnsi"/>
          <w:sz w:val="23"/>
          <w:szCs w:val="23"/>
        </w:rPr>
        <w:t xml:space="preserve"> The term “dropout” refers to dropping out units (hidden and visible) in a neural network with some defined probability</w:t>
      </w:r>
      <w:r w:rsidR="00323A3E" w:rsidRPr="00D1736D">
        <w:rPr>
          <w:rFonts w:eastAsia="Century" w:cstheme="minorHAnsi"/>
          <w:sz w:val="23"/>
          <w:szCs w:val="23"/>
        </w:rPr>
        <w:t>, p</w:t>
      </w:r>
      <w:r w:rsidR="002A747F" w:rsidRPr="00D1736D">
        <w:rPr>
          <w:rFonts w:eastAsia="Century" w:cstheme="minorHAnsi"/>
          <w:sz w:val="23"/>
          <w:szCs w:val="23"/>
        </w:rPr>
        <w:t xml:space="preserve">. By dropping a unit out of the </w:t>
      </w:r>
      <w:r w:rsidR="002A747F" w:rsidRPr="00941041">
        <w:rPr>
          <w:rFonts w:eastAsia="Century" w:cstheme="minorHAnsi"/>
          <w:sz w:val="23"/>
          <w:szCs w:val="23"/>
          <w:highlight w:val="yellow"/>
          <w:rPrChange w:id="371" w:author="Yael Edan" w:date="2019-09-22T13:25:00Z">
            <w:rPr>
              <w:rFonts w:eastAsia="Century" w:cstheme="minorHAnsi"/>
              <w:sz w:val="23"/>
              <w:szCs w:val="23"/>
            </w:rPr>
          </w:rPrChange>
        </w:rPr>
        <w:t>network</w:t>
      </w:r>
      <w:r w:rsidR="00C82032" w:rsidRPr="00941041">
        <w:rPr>
          <w:rFonts w:eastAsia="Century" w:cstheme="minorHAnsi"/>
          <w:sz w:val="23"/>
          <w:szCs w:val="23"/>
          <w:highlight w:val="yellow"/>
          <w:rPrChange w:id="372" w:author="Yael Edan" w:date="2019-09-22T13:25:00Z">
            <w:rPr>
              <w:rFonts w:eastAsia="Century" w:cstheme="minorHAnsi"/>
              <w:sz w:val="23"/>
              <w:szCs w:val="23"/>
            </w:rPr>
          </w:rPrChange>
        </w:rPr>
        <w:t xml:space="preserve"> (figure 14)</w:t>
      </w:r>
      <w:r w:rsidR="002A747F" w:rsidRPr="00941041">
        <w:rPr>
          <w:rFonts w:eastAsia="Century" w:cstheme="minorHAnsi"/>
          <w:sz w:val="23"/>
          <w:szCs w:val="23"/>
          <w:highlight w:val="yellow"/>
          <w:rPrChange w:id="373" w:author="Yael Edan" w:date="2019-09-22T13:25:00Z">
            <w:rPr>
              <w:rFonts w:eastAsia="Century" w:cstheme="minorHAnsi"/>
              <w:sz w:val="23"/>
              <w:szCs w:val="23"/>
            </w:rPr>
          </w:rPrChange>
        </w:rPr>
        <w:t>,</w:t>
      </w:r>
      <w:r w:rsidR="002A747F" w:rsidRPr="00D1736D">
        <w:rPr>
          <w:rFonts w:eastAsia="Century" w:cstheme="minorHAnsi"/>
          <w:sz w:val="23"/>
          <w:szCs w:val="23"/>
        </w:rPr>
        <w:t xml:space="preserve"> the unit temporarily removes from the network, along with all its incoming and outgoing connections during the training </w:t>
      </w:r>
      <w:r w:rsidR="00323A3E" w:rsidRPr="00D1736D">
        <w:rPr>
          <w:rFonts w:eastAsia="Century" w:cstheme="minorHAnsi"/>
          <w:sz w:val="23"/>
          <w:szCs w:val="23"/>
        </w:rPr>
        <w:t xml:space="preserve">process </w:t>
      </w:r>
      <w:r w:rsidR="00323A3E" w:rsidRPr="00D1736D">
        <w:rPr>
          <w:rFonts w:eastAsia="Century" w:cstheme="minorHAnsi"/>
          <w:sz w:val="23"/>
          <w:szCs w:val="23"/>
        </w:rPr>
        <w:fldChar w:fldCharType="begin" w:fldLock="1"/>
      </w:r>
      <w:r w:rsidR="0081184D">
        <w:rPr>
          <w:rFonts w:eastAsia="Century" w:cstheme="minorHAnsi"/>
          <w:sz w:val="23"/>
          <w:szCs w:val="23"/>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The Journal of Machine Learning Research","id":"ITEM-1","issue":"1","issued":{"date-parts":[["2014"]]},"page":"1929-1958","publisher":"JMLR. org","title":"Dropout: a simple way to prevent neural networks from overfitting","type":"article-journal","volume":"15"},"uris":["http://www.mendeley.com/documents/?uuid=81413221-3e6e-490c-9e5e-2f96ec39b4f1"]}],"mendeley":{"formattedCitation":"(Srivastava et al., 2014)","plainTextFormattedCitation":"(Srivastava et al., 2014)","previouslyFormattedCitation":"(Srivastava et al., 2014)"},"properties":{"noteIndex":0},"schema":"https://github.com/citation-style-language/schema/raw/master/csl-citation.json"}</w:instrText>
      </w:r>
      <w:r w:rsidR="00323A3E" w:rsidRPr="00D1736D">
        <w:rPr>
          <w:rFonts w:eastAsia="Century" w:cstheme="minorHAnsi"/>
          <w:sz w:val="23"/>
          <w:szCs w:val="23"/>
        </w:rPr>
        <w:fldChar w:fldCharType="separate"/>
      </w:r>
      <w:r w:rsidR="0081184D" w:rsidRPr="0081184D">
        <w:rPr>
          <w:rFonts w:eastAsia="Century" w:cstheme="minorHAnsi"/>
          <w:noProof/>
          <w:sz w:val="23"/>
          <w:szCs w:val="23"/>
        </w:rPr>
        <w:t>(Srivastava et al., 2014)</w:t>
      </w:r>
      <w:r w:rsidR="00323A3E" w:rsidRPr="00D1736D">
        <w:rPr>
          <w:rFonts w:eastAsia="Century" w:cstheme="minorHAnsi"/>
          <w:sz w:val="23"/>
          <w:szCs w:val="23"/>
        </w:rPr>
        <w:fldChar w:fldCharType="end"/>
      </w:r>
      <w:r w:rsidR="00323A3E" w:rsidRPr="00D1736D">
        <w:rPr>
          <w:rFonts w:eastAsia="Century" w:cstheme="minorHAnsi"/>
          <w:sz w:val="23"/>
          <w:szCs w:val="23"/>
        </w:rPr>
        <w:t>.</w:t>
      </w:r>
      <w:r w:rsidR="002A747F" w:rsidRPr="00D1736D">
        <w:rPr>
          <w:rFonts w:eastAsia="Century" w:cstheme="minorHAnsi"/>
          <w:sz w:val="23"/>
          <w:szCs w:val="23"/>
        </w:rPr>
        <w:t xml:space="preserve"> After training</w:t>
      </w:r>
      <w:r w:rsidR="00323A3E" w:rsidRPr="00D1736D">
        <w:rPr>
          <w:rFonts w:eastAsia="Century" w:cstheme="minorHAnsi"/>
          <w:sz w:val="23"/>
          <w:szCs w:val="23"/>
        </w:rPr>
        <w:t xml:space="preserve"> over</w:t>
      </w:r>
      <w:r w:rsidR="002A747F" w:rsidRPr="00D1736D">
        <w:rPr>
          <w:rFonts w:eastAsia="Century" w:cstheme="minorHAnsi"/>
          <w:sz w:val="23"/>
          <w:szCs w:val="23"/>
        </w:rPr>
        <w:t xml:space="preserve">, </w:t>
      </w:r>
      <w:r w:rsidR="00323A3E" w:rsidRPr="00D1736D">
        <w:rPr>
          <w:rFonts w:eastAsia="Century" w:cstheme="minorHAnsi"/>
          <w:sz w:val="23"/>
          <w:szCs w:val="23"/>
        </w:rPr>
        <w:t xml:space="preserve">the units </w:t>
      </w:r>
      <w:r w:rsidR="002A747F" w:rsidRPr="00D1736D">
        <w:rPr>
          <w:rFonts w:eastAsia="Century" w:cstheme="minorHAnsi"/>
          <w:sz w:val="23"/>
          <w:szCs w:val="23"/>
        </w:rPr>
        <w:t xml:space="preserve">replaced in the network with their original weights. This prevents the fully connected layers from overfitting to the training data set, and improves performance on the validation </w:t>
      </w:r>
      <w:r w:rsidR="00323A3E" w:rsidRPr="00D1736D">
        <w:rPr>
          <w:rFonts w:eastAsia="Century" w:cstheme="minorHAnsi"/>
          <w:sz w:val="23"/>
          <w:szCs w:val="23"/>
        </w:rPr>
        <w:t>set</w:t>
      </w:r>
      <w:r w:rsidR="002A747F" w:rsidRPr="00D1736D">
        <w:rPr>
          <w:rFonts w:eastAsia="Century" w:cstheme="minorHAnsi"/>
          <w:sz w:val="23"/>
          <w:szCs w:val="23"/>
        </w:rPr>
        <w:t>.</w:t>
      </w:r>
    </w:p>
    <w:p w14:paraId="699E57A6" w14:textId="6FE73EFB" w:rsidR="002A747F" w:rsidRPr="00D1736D" w:rsidRDefault="002A747F" w:rsidP="001D18A7">
      <w:pPr>
        <w:autoSpaceDE w:val="0"/>
        <w:autoSpaceDN w:val="0"/>
        <w:bidi w:val="0"/>
        <w:adjustRightInd w:val="0"/>
        <w:spacing w:after="0" w:line="276" w:lineRule="auto"/>
        <w:rPr>
          <w:rFonts w:eastAsia="Century" w:cstheme="minorHAnsi"/>
          <w:sz w:val="23"/>
          <w:szCs w:val="23"/>
        </w:rPr>
      </w:pPr>
    </w:p>
    <w:p w14:paraId="4A2BE3BD" w14:textId="77777777" w:rsidR="00A94996" w:rsidRPr="00D1736D" w:rsidRDefault="00323A3E" w:rsidP="001D18A7">
      <w:pPr>
        <w:keepNext/>
        <w:autoSpaceDE w:val="0"/>
        <w:autoSpaceDN w:val="0"/>
        <w:bidi w:val="0"/>
        <w:adjustRightInd w:val="0"/>
        <w:spacing w:after="0" w:line="276" w:lineRule="auto"/>
        <w:jc w:val="center"/>
        <w:rPr>
          <w:rFonts w:cstheme="minorHAnsi"/>
        </w:rPr>
      </w:pPr>
      <w:r w:rsidRPr="00D1736D">
        <w:rPr>
          <w:rFonts w:cstheme="minorHAnsi"/>
          <w:noProof/>
        </w:rPr>
        <w:drawing>
          <wp:inline distT="0" distB="0" distL="0" distR="0" wp14:anchorId="3E5D5864" wp14:editId="2B0CCBE6">
            <wp:extent cx="2978979" cy="16813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9188" cy="1687131"/>
                    </a:xfrm>
                    <a:prstGeom prst="rect">
                      <a:avLst/>
                    </a:prstGeom>
                  </pic:spPr>
                </pic:pic>
              </a:graphicData>
            </a:graphic>
          </wp:inline>
        </w:drawing>
      </w:r>
    </w:p>
    <w:p w14:paraId="47AB5C07" w14:textId="674C4933" w:rsidR="009C4103" w:rsidRPr="00D1736D" w:rsidRDefault="00A94996" w:rsidP="001D18A7">
      <w:pPr>
        <w:pStyle w:val="Caption"/>
        <w:bidi w:val="0"/>
        <w:rPr>
          <w:rFonts w:eastAsia="Century"/>
          <w:i w:val="0"/>
          <w:iCs w:val="0"/>
          <w:sz w:val="23"/>
          <w:szCs w:val="23"/>
        </w:rPr>
      </w:pPr>
      <w:bookmarkStart w:id="374" w:name="_Toc18444138"/>
      <w:bookmarkStart w:id="375" w:name="_Toc18444292"/>
      <w:r w:rsidRPr="00D1736D">
        <w:rPr>
          <w:rFonts w:eastAsia="Century"/>
          <w:i w:val="0"/>
          <w:iCs w:val="0"/>
          <w:sz w:val="23"/>
          <w:szCs w:val="23"/>
        </w:rPr>
        <w:t xml:space="preserve">Figure </w:t>
      </w:r>
      <w:r w:rsidRPr="00D1736D">
        <w:rPr>
          <w:rFonts w:eastAsia="Century"/>
          <w:i w:val="0"/>
          <w:iCs w:val="0"/>
          <w:sz w:val="23"/>
          <w:szCs w:val="23"/>
        </w:rPr>
        <w:fldChar w:fldCharType="begin"/>
      </w:r>
      <w:r w:rsidRPr="00D1736D">
        <w:rPr>
          <w:rFonts w:eastAsia="Century"/>
          <w:i w:val="0"/>
          <w:iCs w:val="0"/>
          <w:sz w:val="23"/>
          <w:szCs w:val="23"/>
        </w:rPr>
        <w:instrText xml:space="preserve"> SEQ Figure \* ARABIC </w:instrText>
      </w:r>
      <w:r w:rsidRPr="00D1736D">
        <w:rPr>
          <w:rFonts w:eastAsia="Century"/>
          <w:i w:val="0"/>
          <w:iCs w:val="0"/>
          <w:sz w:val="23"/>
          <w:szCs w:val="23"/>
        </w:rPr>
        <w:fldChar w:fldCharType="separate"/>
      </w:r>
      <w:r w:rsidR="00AD6620" w:rsidRPr="00D1736D">
        <w:rPr>
          <w:rFonts w:eastAsia="Century"/>
          <w:i w:val="0"/>
          <w:iCs w:val="0"/>
          <w:noProof/>
          <w:sz w:val="23"/>
          <w:szCs w:val="23"/>
        </w:rPr>
        <w:t>14</w:t>
      </w:r>
      <w:r w:rsidRPr="00D1736D">
        <w:rPr>
          <w:rFonts w:eastAsia="Century"/>
          <w:i w:val="0"/>
          <w:iCs w:val="0"/>
          <w:sz w:val="23"/>
          <w:szCs w:val="23"/>
        </w:rPr>
        <w:fldChar w:fldCharType="end"/>
      </w:r>
      <w:r w:rsidRPr="00D1736D">
        <w:rPr>
          <w:rFonts w:eastAsia="Century"/>
          <w:i w:val="0"/>
          <w:iCs w:val="0"/>
          <w:sz w:val="23"/>
          <w:szCs w:val="23"/>
        </w:rPr>
        <w:t xml:space="preserve"> - </w:t>
      </w:r>
      <w:r w:rsidR="00323A3E" w:rsidRPr="00D1736D">
        <w:rPr>
          <w:rFonts w:eastAsia="Century"/>
          <w:i w:val="0"/>
          <w:iCs w:val="0"/>
          <w:sz w:val="23"/>
          <w:szCs w:val="23"/>
        </w:rPr>
        <w:t>Dropout neural network model</w:t>
      </w:r>
      <w:bookmarkEnd w:id="374"/>
      <w:bookmarkEnd w:id="375"/>
      <w:r w:rsidR="00AE6850">
        <w:rPr>
          <w:rFonts w:eastAsia="Century"/>
          <w:i w:val="0"/>
          <w:iCs w:val="0"/>
          <w:sz w:val="23"/>
          <w:szCs w:val="23"/>
        </w:rPr>
        <w:t xml:space="preserve"> </w:t>
      </w:r>
      <w:r w:rsidR="00AE6850">
        <w:rPr>
          <w:rFonts w:eastAsia="Century"/>
          <w:i w:val="0"/>
          <w:iCs w:val="0"/>
          <w:sz w:val="23"/>
          <w:szCs w:val="23"/>
        </w:rPr>
        <w:fldChar w:fldCharType="begin" w:fldLock="1"/>
      </w:r>
      <w:r w:rsidR="001D18A7">
        <w:rPr>
          <w:rFonts w:eastAsia="Century"/>
          <w:i w:val="0"/>
          <w:iCs w:val="0"/>
          <w:sz w:val="23"/>
          <w:szCs w:val="23"/>
        </w:rPr>
        <w:instrText>ADDIN CSL_CITATION {"citationItems":[{"id":"ITEM-1","itemData":{"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publisher":"Nature Publishing Group","title":"Deep learning","type":"article-journal","volume":"521"},"uris":["http://www.mendeley.com/documents/?uuid=920b0b57-6724-4308-85df-71030f00f7b8"]}],"mendeley":{"formattedCitation":"(LeCun et al., 2015)","plainTextFormattedCitation":"(LeCun et al., 2015)","previouslyFormattedCitation":"(LeCun et al., 2015)"},"properties":{"noteIndex":0},"schema":"https://github.com/citation-style-language/schema/raw/master/csl-citation.json"}</w:instrText>
      </w:r>
      <w:r w:rsidR="00AE6850">
        <w:rPr>
          <w:rFonts w:eastAsia="Century"/>
          <w:i w:val="0"/>
          <w:iCs w:val="0"/>
          <w:sz w:val="23"/>
          <w:szCs w:val="23"/>
        </w:rPr>
        <w:fldChar w:fldCharType="separate"/>
      </w:r>
      <w:r w:rsidR="00AE6850" w:rsidRPr="00AE6850">
        <w:rPr>
          <w:rFonts w:eastAsia="Century"/>
          <w:i w:val="0"/>
          <w:iCs w:val="0"/>
          <w:noProof/>
          <w:sz w:val="23"/>
          <w:szCs w:val="23"/>
        </w:rPr>
        <w:t>(LeCun et al., 2015)</w:t>
      </w:r>
      <w:r w:rsidR="00AE6850">
        <w:rPr>
          <w:rFonts w:eastAsia="Century"/>
          <w:i w:val="0"/>
          <w:iCs w:val="0"/>
          <w:sz w:val="23"/>
          <w:szCs w:val="23"/>
        </w:rPr>
        <w:fldChar w:fldCharType="end"/>
      </w:r>
    </w:p>
    <w:p w14:paraId="0781BE73" w14:textId="77777777" w:rsidR="002A747F" w:rsidRPr="00D1736D" w:rsidRDefault="002A747F" w:rsidP="001D18A7">
      <w:pPr>
        <w:autoSpaceDE w:val="0"/>
        <w:autoSpaceDN w:val="0"/>
        <w:bidi w:val="0"/>
        <w:adjustRightInd w:val="0"/>
        <w:spacing w:after="0" w:line="276" w:lineRule="auto"/>
        <w:rPr>
          <w:rFonts w:eastAsia="Century" w:cstheme="minorHAnsi"/>
          <w:sz w:val="23"/>
          <w:szCs w:val="23"/>
        </w:rPr>
      </w:pPr>
    </w:p>
    <w:p w14:paraId="0F3F6FF1" w14:textId="42A140F8" w:rsidR="00F76591" w:rsidRPr="00D1736D" w:rsidRDefault="007A69FB" w:rsidP="001D18A7">
      <w:pPr>
        <w:pStyle w:val="Heading4"/>
        <w:bidi w:val="0"/>
        <w:spacing w:line="276" w:lineRule="auto"/>
        <w:rPr>
          <w:rFonts w:asciiTheme="minorHAnsi" w:hAnsiTheme="minorHAnsi" w:cstheme="minorHAnsi"/>
        </w:rPr>
      </w:pPr>
      <w:r w:rsidRPr="00D1736D">
        <w:rPr>
          <w:rFonts w:asciiTheme="minorHAnsi" w:hAnsiTheme="minorHAnsi" w:cstheme="minorHAnsi"/>
        </w:rPr>
        <w:t>Weight decay</w:t>
      </w:r>
    </w:p>
    <w:p w14:paraId="4B5FF7A4" w14:textId="42A49815" w:rsidR="009C4103" w:rsidRPr="00D1736D" w:rsidRDefault="007A69FB"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t xml:space="preserve">Weight decay </w:t>
      </w:r>
      <w:r w:rsidR="009C4103" w:rsidRPr="00D1736D">
        <w:rPr>
          <w:rFonts w:eastAsia="Century" w:cstheme="minorHAnsi"/>
          <w:sz w:val="23"/>
          <w:szCs w:val="23"/>
        </w:rPr>
        <w:t xml:space="preserve">is </w:t>
      </w:r>
      <w:r w:rsidRPr="00D1736D">
        <w:rPr>
          <w:rFonts w:eastAsia="Century" w:cstheme="minorHAnsi"/>
          <w:sz w:val="23"/>
          <w:szCs w:val="23"/>
        </w:rPr>
        <w:t>another regularization</w:t>
      </w:r>
      <w:r w:rsidR="009C4103" w:rsidRPr="00D1736D">
        <w:rPr>
          <w:rFonts w:eastAsia="Century" w:cstheme="minorHAnsi"/>
          <w:sz w:val="23"/>
          <w:szCs w:val="23"/>
        </w:rPr>
        <w:t xml:space="preserve"> mechanism for preventing networks from overfitting to the data.</w:t>
      </w:r>
      <w:r w:rsidR="00734930" w:rsidRPr="00D1736D">
        <w:rPr>
          <w:rFonts w:eastAsia="Century" w:cstheme="minorHAnsi"/>
          <w:sz w:val="23"/>
          <w:szCs w:val="23"/>
        </w:rPr>
        <w:t xml:space="preserve"> Weight decay adds a term to the loss function that </w:t>
      </w:r>
      <w:r w:rsidRPr="00D1736D">
        <w:rPr>
          <w:rFonts w:eastAsia="Century" w:cstheme="minorHAnsi"/>
          <w:sz w:val="23"/>
          <w:szCs w:val="23"/>
        </w:rPr>
        <w:t>suppresses any irrelevant components of the weight vector by choosing the smallest vector that solves the learning problem</w:t>
      </w:r>
      <w:r w:rsidR="00734930" w:rsidRPr="00D1736D">
        <w:rPr>
          <w:rFonts w:eastAsia="Century" w:cstheme="minorHAnsi"/>
          <w:sz w:val="23"/>
          <w:szCs w:val="23"/>
        </w:rPr>
        <w:t xml:space="preserve"> </w:t>
      </w:r>
      <w:r w:rsidR="00734930"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{"citationItems":[{"id":"ITEM-1","itemData":{"author":[{"dropping-particle":"","family":"Krogh","given":"Anders","non-dropping-particle":"","parse-names":false,"suffix":""},{"dropping-particle":"","family":"Hertz","given":"John A","non-dropping-particle":"","parse-names":false,"suffix":""}],"container-title":"Advances in neural information processing systems","id":"ITEM-1","issued":{"date-parts":[["1992"]]},"page":"950-957","title":"A simple weight decay can improve generalization","type":"paper-conference"},"uris":["http://www.mendeley.com/documents/?uuid=73cbf6f6-9bb4-471f-a743-5440cadd6b3d"]}],"mendeley":{"formattedCitation":"(Krogh &amp; Hertz, 1992)","plainTextFormattedCitation":"(Krogh &amp; Hertz, 1992)","previouslyFormattedCitation":"(Krogh &amp; Hertz, 1992)"},"properties":{"noteIndex":0},"schema":"https://github.com/citation-style-language/schema/raw/master/csl-citation.json"}</w:instrText>
      </w:r>
      <w:r w:rsidR="00734930" w:rsidRPr="00D1736D">
        <w:rPr>
          <w:rFonts w:eastAsia="Century" w:cstheme="minorHAnsi"/>
          <w:sz w:val="23"/>
          <w:szCs w:val="23"/>
        </w:rPr>
        <w:fldChar w:fldCharType="separate"/>
      </w:r>
      <w:r w:rsidR="006538C1" w:rsidRPr="00D1736D">
        <w:rPr>
          <w:rFonts w:eastAsia="Century" w:cstheme="minorHAnsi"/>
          <w:noProof/>
          <w:sz w:val="23"/>
          <w:szCs w:val="23"/>
        </w:rPr>
        <w:t>(Krogh &amp; Hertz, 1992)</w:t>
      </w:r>
      <w:r w:rsidR="00734930" w:rsidRPr="00D1736D">
        <w:rPr>
          <w:rFonts w:eastAsia="Century" w:cstheme="minorHAnsi"/>
          <w:sz w:val="23"/>
          <w:szCs w:val="23"/>
        </w:rPr>
        <w:fldChar w:fldCharType="end"/>
      </w:r>
      <w:r w:rsidR="00734930" w:rsidRPr="00D1736D">
        <w:rPr>
          <w:rFonts w:eastAsia="Century" w:cstheme="minorHAnsi"/>
          <w:sz w:val="23"/>
          <w:szCs w:val="23"/>
        </w:rPr>
        <w:t>.</w:t>
      </w:r>
      <w:r w:rsidR="00D03DBC">
        <w:rPr>
          <w:rFonts w:eastAsia="Century" w:cstheme="minorHAnsi"/>
          <w:sz w:val="23"/>
          <w:szCs w:val="23"/>
        </w:rPr>
        <w:t xml:space="preserve"> </w:t>
      </w:r>
      <w:r w:rsidR="009C4103" w:rsidRPr="00D1736D">
        <w:rPr>
          <w:rFonts w:eastAsia="Century" w:cstheme="minorHAnsi"/>
          <w:sz w:val="23"/>
          <w:szCs w:val="23"/>
        </w:rPr>
        <w:t>A regularization technique called L2 regularization</w:t>
      </w:r>
      <w:r w:rsidR="00734930" w:rsidRPr="00D1736D">
        <w:rPr>
          <w:rFonts w:eastAsia="Century" w:cstheme="minorHAnsi"/>
          <w:sz w:val="23"/>
          <w:szCs w:val="23"/>
        </w:rPr>
        <w:t>,</w:t>
      </w:r>
      <w:r w:rsidR="009C4103" w:rsidRPr="00D1736D">
        <w:rPr>
          <w:rFonts w:eastAsia="Century" w:cstheme="minorHAnsi"/>
          <w:sz w:val="23"/>
          <w:szCs w:val="23"/>
        </w:rPr>
        <w:t xml:space="preserve"> places a penalty on the sum of weights squared, with a weight decay </w:t>
      </w:r>
      <w:r w:rsidR="009C4103" w:rsidRPr="00D1736D">
        <w:rPr>
          <w:rFonts w:eastAsia="Century" w:cstheme="minorHAnsi"/>
          <w:sz w:val="23"/>
          <w:szCs w:val="23"/>
        </w:rPr>
        <w:lastRenderedPageBreak/>
        <w:t>parameter</w:t>
      </w:r>
      <w:r w:rsidR="00734930" w:rsidRPr="00D1736D">
        <w:rPr>
          <w:rFonts w:eastAsia="Century" w:cstheme="minorHAnsi"/>
          <w:sz w:val="23"/>
          <w:szCs w:val="23"/>
        </w:rPr>
        <w:t xml:space="preserve"> </w:t>
      </w:r>
      <w:r w:rsidR="009C4103" w:rsidRPr="00D1736D">
        <w:rPr>
          <w:rFonts w:eastAsia="Century" w:cstheme="minorHAnsi"/>
          <w:sz w:val="23"/>
          <w:szCs w:val="23"/>
        </w:rPr>
        <w:t xml:space="preserve">denoted </w:t>
      </w:r>
      <m:oMath>
        <m:r>
          <w:rPr>
            <w:rFonts w:ascii="Cambria Math" w:eastAsia="Century" w:hAnsi="Cambria Math" w:cstheme="minorHAnsi"/>
            <w:sz w:val="23"/>
            <w:szCs w:val="23"/>
          </w:rPr>
          <m:t>λ</m:t>
        </m:r>
      </m:oMath>
      <w:r w:rsidR="009C4103" w:rsidRPr="00D1736D">
        <w:rPr>
          <w:rFonts w:eastAsia="Century" w:cstheme="minorHAnsi"/>
          <w:sz w:val="23"/>
          <w:szCs w:val="23"/>
        </w:rPr>
        <w:t>.</w:t>
      </w:r>
      <w:r w:rsidR="00734930" w:rsidRPr="00D1736D">
        <w:rPr>
          <w:rFonts w:eastAsia="Century" w:cstheme="minorHAnsi"/>
          <w:sz w:val="23"/>
          <w:szCs w:val="23"/>
        </w:rPr>
        <w:t xml:space="preserve"> This sort of regularization results in smaller, more distributed weights, which reduces overfitting.</w:t>
      </w:r>
    </w:p>
    <w:p w14:paraId="76821E10" w14:textId="77777777" w:rsidR="00EB4D0E" w:rsidRPr="00D1736D" w:rsidRDefault="00EB4D0E" w:rsidP="001D18A7">
      <w:pPr>
        <w:autoSpaceDE w:val="0"/>
        <w:autoSpaceDN w:val="0"/>
        <w:bidi w:val="0"/>
        <w:adjustRightInd w:val="0"/>
        <w:spacing w:after="0" w:line="276" w:lineRule="auto"/>
        <w:rPr>
          <w:rFonts w:cstheme="minorHAnsi"/>
          <w:sz w:val="24"/>
          <w:szCs w:val="24"/>
        </w:rPr>
      </w:pPr>
    </w:p>
    <w:p w14:paraId="647A37BB" w14:textId="37C13094" w:rsidR="00006996" w:rsidRPr="00D1736D" w:rsidRDefault="00A94996" w:rsidP="001D18A7">
      <w:pPr>
        <w:autoSpaceDE w:val="0"/>
        <w:autoSpaceDN w:val="0"/>
        <w:bidi w:val="0"/>
        <w:adjustRightInd w:val="0"/>
        <w:spacing w:after="0" w:line="276" w:lineRule="auto"/>
        <w:jc w:val="center"/>
        <w:rPr>
          <w:rFonts w:cstheme="minorHAnsi"/>
          <w:sz w:val="24"/>
          <w:szCs w:val="24"/>
        </w:rPr>
      </w:pPr>
      <w:r w:rsidRPr="00D1736D">
        <w:rPr>
          <w:rFonts w:eastAsiaTheme="minorEastAsia" w:cstheme="minorHAnsi"/>
          <w:sz w:val="24"/>
          <w:szCs w:val="24"/>
        </w:rPr>
        <w:t xml:space="preserve">        </w:t>
      </w:r>
      <m:oMath>
        <m:r>
          <w:rPr>
            <w:rFonts w:ascii="Cambria Math" w:hAnsi="Cambria Math" w:cstheme="minorHAnsi"/>
            <w:sz w:val="24"/>
            <w:szCs w:val="24"/>
          </w:rPr>
          <m:t>L</m:t>
        </m:r>
        <m:d>
          <m:dPr>
            <m:ctrlPr>
              <w:rPr>
                <w:rFonts w:ascii="Cambria Math" w:hAnsi="Cambria Math" w:cstheme="minorHAnsi"/>
                <w:i/>
                <w:sz w:val="24"/>
                <w:szCs w:val="24"/>
              </w:rPr>
            </m:ctrlPr>
          </m:dPr>
          <m:e>
            <m:r>
              <w:rPr>
                <w:rFonts w:ascii="Cambria Math" w:hAnsi="Cambria Math" w:cstheme="minorHAnsi"/>
                <w:sz w:val="24"/>
                <w:szCs w:val="24"/>
              </w:rPr>
              <m:t>W,b</m:t>
            </m:r>
          </m:e>
        </m:d>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N</m:t>
            </m:r>
          </m:den>
        </m:f>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N</m:t>
            </m:r>
          </m:sup>
          <m:e>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r>
              <w:rPr>
                <w:rFonts w:ascii="Cambria Math" w:hAnsi="Cambria Math" w:cstheme="minorHAnsi"/>
                <w:sz w:val="24"/>
                <w:szCs w:val="24"/>
              </w:rPr>
              <m:t xml:space="preserve"> </m:t>
            </m:r>
          </m:e>
        </m:nary>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W,b</m:t>
                </m:r>
              </m:sub>
            </m:sSub>
            <m:d>
              <m:dPr>
                <m:ctrlPr>
                  <w:rPr>
                    <w:rFonts w:ascii="Cambria Math" w:hAnsi="Cambria Math" w:cstheme="minorHAnsi"/>
                    <w:i/>
                    <w:sz w:val="24"/>
                    <w:szCs w:val="24"/>
                  </w:rPr>
                </m:ctrlPr>
              </m:dPr>
              <m:e>
                <m:sSup>
                  <m:sSupPr>
                    <m:ctrlPr>
                      <w:rPr>
                        <w:rFonts w:ascii="Cambria Math" w:hAnsi="Cambria Math" w:cstheme="minorHAnsi"/>
                        <w:i/>
                        <w:sz w:val="24"/>
                        <w:szCs w:val="24"/>
                      </w:rPr>
                    </m:ctrlPr>
                  </m:sSupPr>
                  <m:e>
                    <m:r>
                      <w:rPr>
                        <w:rFonts w:ascii="Cambria Math" w:hAnsi="Cambria Math" w:cstheme="minorHAnsi"/>
                        <w:sz w:val="24"/>
                        <w:szCs w:val="24"/>
                      </w:rPr>
                      <m:t>x</m:t>
                    </m:r>
                  </m:e>
                  <m:sup>
                    <m:d>
                      <m:dPr>
                        <m:ctrlPr>
                          <w:rPr>
                            <w:rFonts w:ascii="Cambria Math" w:hAnsi="Cambria Math" w:cstheme="minorHAnsi"/>
                            <w:i/>
                            <w:sz w:val="24"/>
                            <w:szCs w:val="24"/>
                          </w:rPr>
                        </m:ctrlPr>
                      </m:dPr>
                      <m:e>
                        <m:r>
                          <w:rPr>
                            <w:rFonts w:ascii="Cambria Math" w:hAnsi="Cambria Math" w:cstheme="minorHAnsi"/>
                            <w:sz w:val="24"/>
                            <w:szCs w:val="24"/>
                          </w:rPr>
                          <m:t>i</m:t>
                        </m:r>
                      </m:e>
                    </m:d>
                  </m:sup>
                </m:sSup>
              </m:e>
            </m:d>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y</m:t>
                </m:r>
              </m:e>
              <m:sup>
                <m:d>
                  <m:dPr>
                    <m:ctrlPr>
                      <w:rPr>
                        <w:rFonts w:ascii="Cambria Math" w:hAnsi="Cambria Math" w:cstheme="minorHAnsi"/>
                        <w:i/>
                        <w:sz w:val="24"/>
                        <w:szCs w:val="24"/>
                      </w:rPr>
                    </m:ctrlPr>
                  </m:dPr>
                  <m:e>
                    <m:r>
                      <w:rPr>
                        <w:rFonts w:ascii="Cambria Math" w:hAnsi="Cambria Math" w:cstheme="minorHAnsi"/>
                        <w:sz w:val="24"/>
                        <w:szCs w:val="24"/>
                      </w:rPr>
                      <m:t>i</m:t>
                    </m:r>
                  </m:e>
                </m:d>
              </m:sup>
            </m:sSup>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λ</m:t>
            </m:r>
          </m:num>
          <m:den>
            <m:r>
              <w:rPr>
                <w:rFonts w:ascii="Cambria Math" w:hAnsi="Cambria Math" w:cstheme="minorHAnsi"/>
                <w:sz w:val="24"/>
                <w:szCs w:val="24"/>
              </w:rPr>
              <m:t>2</m:t>
            </m:r>
          </m:den>
        </m:f>
        <m:nary>
          <m:naryPr>
            <m:chr m:val="∑"/>
            <m:limLoc m:val="undOvr"/>
            <m:ctrlPr>
              <w:rPr>
                <w:rFonts w:ascii="Cambria Math" w:hAnsi="Cambria Math" w:cstheme="minorHAnsi"/>
                <w:i/>
                <w:sz w:val="24"/>
                <w:szCs w:val="24"/>
              </w:rPr>
            </m:ctrlPr>
          </m:naryPr>
          <m:sub>
            <m:r>
              <w:rPr>
                <w:rFonts w:ascii="Cambria Math" w:hAnsi="Cambria Math" w:cstheme="minorHAnsi"/>
                <w:sz w:val="24"/>
                <w:szCs w:val="24"/>
              </w:rPr>
              <m:t>l=1</m:t>
            </m:r>
          </m:sub>
          <m:sup>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l-1</m:t>
                </m:r>
              </m:sub>
            </m:sSub>
          </m:sup>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sSub>
                  <m:sSubPr>
                    <m:ctrlPr>
                      <w:rPr>
                        <w:rFonts w:ascii="Cambria Math" w:hAnsi="Cambria Math" w:cstheme="minorHAnsi"/>
                        <w:i/>
                        <w:sz w:val="24"/>
                        <w:szCs w:val="24"/>
                      </w:rPr>
                    </m:ctrlPr>
                  </m:sSubPr>
                  <m:e>
                    <m:r>
                      <w:rPr>
                        <w:rFonts w:ascii="Cambria Math" w:hAnsi="Cambria Math" w:cstheme="minorHAnsi"/>
                        <w:sz w:val="24"/>
                        <w:szCs w:val="24"/>
                      </w:rPr>
                      <m:t>s</m:t>
                    </m:r>
                  </m:e>
                  <m:sub>
                    <m:r>
                      <w:rPr>
                        <w:rFonts w:ascii="Cambria Math" w:hAnsi="Cambria Math" w:cstheme="minorHAnsi"/>
                        <w:sz w:val="24"/>
                        <w:szCs w:val="24"/>
                      </w:rPr>
                      <m:t>l</m:t>
                    </m:r>
                  </m:sub>
                </m:sSub>
              </m:sup>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j=1</m:t>
                    </m:r>
                  </m:sub>
                  <m:sup>
                    <m:sSub>
                      <m:sSubPr>
                        <m:ctrlPr>
                          <w:rPr>
                            <w:rFonts w:ascii="Cambria Math" w:hAnsi="Cambria Math" w:cstheme="minorHAnsi"/>
                            <w:i/>
                            <w:sz w:val="24"/>
                            <w:szCs w:val="24"/>
                          </w:rPr>
                        </m:ctrlPr>
                      </m:sSubPr>
                      <m:e>
                        <m:r>
                          <w:rPr>
                            <w:rFonts w:ascii="Cambria Math" w:hAnsi="Cambria Math" w:cstheme="minorHAnsi"/>
                            <w:sz w:val="24"/>
                            <w:szCs w:val="24"/>
                          </w:rPr>
                          <m:t>s</m:t>
                        </m:r>
                      </m:e>
                      <m:sub>
                        <m:r>
                          <w:rPr>
                            <w:rFonts w:ascii="Cambria Math" w:hAnsi="Cambria Math" w:cstheme="minorHAnsi"/>
                            <w:sz w:val="24"/>
                            <w:szCs w:val="24"/>
                          </w:rPr>
                          <m:t>l+1</m:t>
                        </m:r>
                      </m:sub>
                    </m:sSub>
                  </m:sup>
                  <m:e>
                    <m:sSup>
                      <m:sSupPr>
                        <m:ctrlPr>
                          <w:rPr>
                            <w:rFonts w:ascii="Cambria Math" w:hAnsi="Cambria Math" w:cstheme="minorHAnsi"/>
                            <w:i/>
                            <w:sz w:val="24"/>
                            <w:szCs w:val="24"/>
                          </w:rPr>
                        </m:ctrlPr>
                      </m:sSupPr>
                      <m:e>
                        <m:r>
                          <w:rPr>
                            <w:rFonts w:ascii="Cambria Math" w:hAnsi="Cambria Math" w:cstheme="minorHAnsi"/>
                            <w:sz w:val="24"/>
                            <w:szCs w:val="24"/>
                          </w:rPr>
                          <m:t>(</m:t>
                        </m:r>
                        <m:sSubSup>
                          <m:sSubSupPr>
                            <m:ctrlPr>
                              <w:rPr>
                                <w:rFonts w:ascii="Cambria Math" w:hAnsi="Cambria Math" w:cstheme="minorHAnsi"/>
                                <w:i/>
                                <w:sz w:val="24"/>
                                <w:szCs w:val="24"/>
                              </w:rPr>
                            </m:ctrlPr>
                          </m:sSubSupPr>
                          <m:e>
                            <m:r>
                              <w:rPr>
                                <w:rFonts w:ascii="Cambria Math" w:hAnsi="Cambria Math" w:cstheme="minorHAnsi"/>
                                <w:sz w:val="24"/>
                                <w:szCs w:val="24"/>
                              </w:rPr>
                              <m:t>W</m:t>
                            </m:r>
                          </m:e>
                          <m:sub>
                            <m:r>
                              <w:rPr>
                                <w:rFonts w:ascii="Cambria Math" w:hAnsi="Cambria Math" w:cstheme="minorHAnsi"/>
                                <w:sz w:val="24"/>
                                <w:szCs w:val="24"/>
                              </w:rPr>
                              <m:t>ji</m:t>
                            </m:r>
                          </m:sub>
                          <m:sup>
                            <m:d>
                              <m:dPr>
                                <m:ctrlPr>
                                  <w:rPr>
                                    <w:rFonts w:ascii="Cambria Math" w:hAnsi="Cambria Math" w:cstheme="minorHAnsi"/>
                                    <w:i/>
                                    <w:sz w:val="24"/>
                                    <w:szCs w:val="24"/>
                                  </w:rPr>
                                </m:ctrlPr>
                              </m:dPr>
                              <m:e>
                                <m:r>
                                  <w:rPr>
                                    <w:rFonts w:ascii="Cambria Math" w:hAnsi="Cambria Math" w:cstheme="minorHAnsi"/>
                                    <w:sz w:val="24"/>
                                    <w:szCs w:val="24"/>
                                  </w:rPr>
                                  <m:t>l</m:t>
                                </m:r>
                              </m:e>
                            </m:d>
                          </m:sup>
                        </m:sSubSup>
                        <m:r>
                          <w:rPr>
                            <w:rFonts w:ascii="Cambria Math" w:hAnsi="Cambria Math" w:cstheme="minorHAnsi"/>
                            <w:sz w:val="24"/>
                            <w:szCs w:val="24"/>
                          </w:rPr>
                          <m:t>)</m:t>
                        </m:r>
                      </m:e>
                      <m:sup>
                        <m:r>
                          <w:rPr>
                            <w:rFonts w:ascii="Cambria Math" w:hAnsi="Cambria Math" w:cstheme="minorHAnsi"/>
                            <w:sz w:val="24"/>
                            <w:szCs w:val="24"/>
                          </w:rPr>
                          <m:t>2</m:t>
                        </m:r>
                      </m:sup>
                    </m:sSup>
                  </m:e>
                </m:nary>
              </m:e>
            </m:nary>
            <m:r>
              <w:rPr>
                <w:rFonts w:ascii="Cambria Math" w:hAnsi="Cambria Math" w:cstheme="minorHAnsi"/>
                <w:sz w:val="24"/>
                <w:szCs w:val="24"/>
              </w:rPr>
              <m:t xml:space="preserve"> </m:t>
            </m:r>
          </m:e>
        </m:nary>
        <m:r>
          <w:rPr>
            <w:rFonts w:ascii="Cambria Math" w:hAnsi="Cambria Math" w:cstheme="minorHAnsi"/>
            <w:sz w:val="24"/>
            <w:szCs w:val="24"/>
          </w:rPr>
          <m:t xml:space="preserve"> </m:t>
        </m:r>
      </m:oMath>
      <w:r w:rsidRPr="00D1736D">
        <w:rPr>
          <w:rFonts w:eastAsiaTheme="minorEastAsia" w:cstheme="minorHAnsi"/>
          <w:sz w:val="24"/>
          <w:szCs w:val="24"/>
        </w:rPr>
        <w:t xml:space="preserve">              </w:t>
      </w:r>
      <w:r w:rsidRPr="00D1736D">
        <w:rPr>
          <w:rFonts w:eastAsia="Century" w:cstheme="minorHAnsi"/>
          <w:sz w:val="23"/>
          <w:szCs w:val="23"/>
        </w:rPr>
        <w:t>(</w:t>
      </w:r>
      <w:r w:rsidR="009A1928">
        <w:rPr>
          <w:rFonts w:eastAsia="Century" w:cstheme="minorHAnsi"/>
          <w:sz w:val="23"/>
          <w:szCs w:val="23"/>
        </w:rPr>
        <w:t>6</w:t>
      </w:r>
      <w:r w:rsidRPr="00D1736D">
        <w:rPr>
          <w:rFonts w:eastAsia="Century" w:cstheme="minorHAnsi"/>
          <w:sz w:val="23"/>
          <w:szCs w:val="23"/>
        </w:rPr>
        <w:t>)</w:t>
      </w:r>
    </w:p>
    <w:p w14:paraId="0044F702" w14:textId="478C3DA8" w:rsidR="009B3017" w:rsidRPr="00D1736D" w:rsidRDefault="009B3017" w:rsidP="001D18A7">
      <w:pPr>
        <w:autoSpaceDE w:val="0"/>
        <w:autoSpaceDN w:val="0"/>
        <w:bidi w:val="0"/>
        <w:adjustRightInd w:val="0"/>
        <w:spacing w:after="0" w:line="276" w:lineRule="auto"/>
        <w:rPr>
          <w:rFonts w:cstheme="minorHAnsi"/>
        </w:rPr>
      </w:pPr>
    </w:p>
    <w:p w14:paraId="57F597C1" w14:textId="03CBAB39" w:rsidR="00734930" w:rsidRPr="00D1736D" w:rsidRDefault="009B3017" w:rsidP="001D18A7">
      <w:pPr>
        <w:autoSpaceDE w:val="0"/>
        <w:autoSpaceDN w:val="0"/>
        <w:bidi w:val="0"/>
        <w:adjustRightInd w:val="0"/>
        <w:spacing w:after="0" w:line="276" w:lineRule="auto"/>
        <w:rPr>
          <w:rFonts w:eastAsia="Century" w:cstheme="minorHAnsi"/>
          <w:sz w:val="23"/>
          <w:szCs w:val="23"/>
        </w:rPr>
      </w:pPr>
      <w:r w:rsidRPr="00D1736D">
        <w:rPr>
          <w:rFonts w:eastAsia="Century" w:cstheme="minorHAnsi"/>
          <w:sz w:val="23"/>
          <w:szCs w:val="23"/>
        </w:rPr>
        <w:t>Another technique, called L1 regularization, places a penalty on the sum of the absolute values of the weights.</w:t>
      </w:r>
      <w:r w:rsidR="00734930" w:rsidRPr="00D1736D">
        <w:rPr>
          <w:rFonts w:eastAsia="Century" w:cstheme="minorHAnsi"/>
          <w:sz w:val="23"/>
          <w:szCs w:val="23"/>
        </w:rPr>
        <w:t xml:space="preserve"> L1 regularization promotes sparsity, and many weights end up being zero.</w:t>
      </w:r>
    </w:p>
    <w:p w14:paraId="456E6CB0" w14:textId="3731EC70" w:rsidR="00006996" w:rsidRPr="00D1736D" w:rsidRDefault="00006996" w:rsidP="001D18A7">
      <w:pPr>
        <w:autoSpaceDE w:val="0"/>
        <w:autoSpaceDN w:val="0"/>
        <w:bidi w:val="0"/>
        <w:adjustRightInd w:val="0"/>
        <w:spacing w:after="0" w:line="276" w:lineRule="auto"/>
        <w:rPr>
          <w:rFonts w:cstheme="minorHAnsi"/>
        </w:rPr>
      </w:pPr>
    </w:p>
    <w:p w14:paraId="11485803" w14:textId="5E96830B" w:rsidR="00006996" w:rsidRPr="00D1736D" w:rsidRDefault="00A94996" w:rsidP="001D18A7">
      <w:pPr>
        <w:autoSpaceDE w:val="0"/>
        <w:autoSpaceDN w:val="0"/>
        <w:bidi w:val="0"/>
        <w:adjustRightInd w:val="0"/>
        <w:spacing w:after="0" w:line="276" w:lineRule="auto"/>
        <w:rPr>
          <w:rFonts w:eastAsia="Century" w:cstheme="minorHAnsi"/>
          <w:sz w:val="23"/>
          <w:szCs w:val="23"/>
        </w:rPr>
      </w:pPr>
      <w:r w:rsidRPr="00D1736D">
        <w:rPr>
          <w:rFonts w:eastAsiaTheme="minorEastAsia" w:cstheme="minorHAnsi"/>
          <w:sz w:val="24"/>
          <w:szCs w:val="24"/>
        </w:rPr>
        <w:t xml:space="preserve">        </w:t>
      </w:r>
      <m:oMath>
        <m:r>
          <w:rPr>
            <w:rFonts w:ascii="Cambria Math" w:hAnsi="Cambria Math" w:cstheme="minorHAnsi"/>
            <w:sz w:val="24"/>
            <w:szCs w:val="24"/>
          </w:rPr>
          <m:t>L</m:t>
        </m:r>
        <m:d>
          <m:dPr>
            <m:ctrlPr>
              <w:rPr>
                <w:rFonts w:ascii="Cambria Math" w:hAnsi="Cambria Math" w:cstheme="minorHAnsi"/>
                <w:i/>
                <w:sz w:val="24"/>
                <w:szCs w:val="24"/>
              </w:rPr>
            </m:ctrlPr>
          </m:dPr>
          <m:e>
            <m:r>
              <w:rPr>
                <w:rFonts w:ascii="Cambria Math" w:hAnsi="Cambria Math" w:cstheme="minorHAnsi"/>
                <w:sz w:val="24"/>
                <w:szCs w:val="24"/>
              </w:rPr>
              <m:t>W,b</m:t>
            </m:r>
          </m:e>
        </m:d>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N</m:t>
            </m:r>
          </m:den>
        </m:f>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r>
              <w:rPr>
                <w:rFonts w:ascii="Cambria Math" w:hAnsi="Cambria Math" w:cstheme="minorHAnsi"/>
                <w:sz w:val="24"/>
                <w:szCs w:val="24"/>
              </w:rPr>
              <m:t>N</m:t>
            </m:r>
          </m:sup>
          <m:e>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2</m:t>
                </m:r>
              </m:den>
            </m:f>
            <m:r>
              <w:rPr>
                <w:rFonts w:ascii="Cambria Math" w:hAnsi="Cambria Math" w:cstheme="minorHAnsi"/>
                <w:sz w:val="24"/>
                <w:szCs w:val="24"/>
              </w:rPr>
              <m:t xml:space="preserve"> </m:t>
            </m:r>
          </m:e>
        </m:nary>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h</m:t>
                </m:r>
              </m:e>
              <m:sub>
                <m:r>
                  <w:rPr>
                    <w:rFonts w:ascii="Cambria Math" w:hAnsi="Cambria Math" w:cstheme="minorHAnsi"/>
                    <w:sz w:val="24"/>
                    <w:szCs w:val="24"/>
                  </w:rPr>
                  <m:t>W,b</m:t>
                </m:r>
              </m:sub>
            </m:sSub>
            <m:d>
              <m:dPr>
                <m:ctrlPr>
                  <w:rPr>
                    <w:rFonts w:ascii="Cambria Math" w:hAnsi="Cambria Math" w:cstheme="minorHAnsi"/>
                    <w:i/>
                    <w:sz w:val="24"/>
                    <w:szCs w:val="24"/>
                  </w:rPr>
                </m:ctrlPr>
              </m:dPr>
              <m:e>
                <m:sSup>
                  <m:sSupPr>
                    <m:ctrlPr>
                      <w:rPr>
                        <w:rFonts w:ascii="Cambria Math" w:hAnsi="Cambria Math" w:cstheme="minorHAnsi"/>
                        <w:i/>
                        <w:sz w:val="24"/>
                        <w:szCs w:val="24"/>
                      </w:rPr>
                    </m:ctrlPr>
                  </m:sSupPr>
                  <m:e>
                    <m:r>
                      <w:rPr>
                        <w:rFonts w:ascii="Cambria Math" w:hAnsi="Cambria Math" w:cstheme="minorHAnsi"/>
                        <w:sz w:val="24"/>
                        <w:szCs w:val="24"/>
                      </w:rPr>
                      <m:t>x</m:t>
                    </m:r>
                  </m:e>
                  <m:sup>
                    <m:d>
                      <m:dPr>
                        <m:ctrlPr>
                          <w:rPr>
                            <w:rFonts w:ascii="Cambria Math" w:hAnsi="Cambria Math" w:cstheme="minorHAnsi"/>
                            <w:i/>
                            <w:sz w:val="24"/>
                            <w:szCs w:val="24"/>
                          </w:rPr>
                        </m:ctrlPr>
                      </m:dPr>
                      <m:e>
                        <m:r>
                          <w:rPr>
                            <w:rFonts w:ascii="Cambria Math" w:hAnsi="Cambria Math" w:cstheme="minorHAnsi"/>
                            <w:sz w:val="24"/>
                            <w:szCs w:val="24"/>
                          </w:rPr>
                          <m:t>i</m:t>
                        </m:r>
                      </m:e>
                    </m:d>
                  </m:sup>
                </m:sSup>
              </m:e>
            </m:d>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y</m:t>
                </m:r>
              </m:e>
              <m:sup>
                <m:d>
                  <m:dPr>
                    <m:ctrlPr>
                      <w:rPr>
                        <w:rFonts w:ascii="Cambria Math" w:hAnsi="Cambria Math" w:cstheme="minorHAnsi"/>
                        <w:i/>
                        <w:sz w:val="24"/>
                        <w:szCs w:val="24"/>
                      </w:rPr>
                    </m:ctrlPr>
                  </m:dPr>
                  <m:e>
                    <m:r>
                      <w:rPr>
                        <w:rFonts w:ascii="Cambria Math" w:hAnsi="Cambria Math" w:cstheme="minorHAnsi"/>
                        <w:sz w:val="24"/>
                        <w:szCs w:val="24"/>
                      </w:rPr>
                      <m:t>i</m:t>
                    </m:r>
                  </m:e>
                </m:d>
              </m:sup>
            </m:sSup>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λ</m:t>
            </m:r>
          </m:num>
          <m:den>
            <m:r>
              <w:rPr>
                <w:rFonts w:ascii="Cambria Math" w:hAnsi="Cambria Math" w:cstheme="minorHAnsi"/>
                <w:sz w:val="24"/>
                <w:szCs w:val="24"/>
              </w:rPr>
              <m:t>2</m:t>
            </m:r>
          </m:den>
        </m:f>
        <m:nary>
          <m:naryPr>
            <m:chr m:val="∑"/>
            <m:limLoc m:val="undOvr"/>
            <m:ctrlPr>
              <w:rPr>
                <w:rFonts w:ascii="Cambria Math" w:hAnsi="Cambria Math" w:cstheme="minorHAnsi"/>
                <w:i/>
                <w:sz w:val="24"/>
                <w:szCs w:val="24"/>
              </w:rPr>
            </m:ctrlPr>
          </m:naryPr>
          <m:sub>
            <m:r>
              <w:rPr>
                <w:rFonts w:ascii="Cambria Math" w:hAnsi="Cambria Math" w:cstheme="minorHAnsi"/>
                <w:sz w:val="24"/>
                <w:szCs w:val="24"/>
              </w:rPr>
              <m:t>l=1</m:t>
            </m:r>
          </m:sub>
          <m:sup>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l-1</m:t>
                </m:r>
              </m:sub>
            </m:sSub>
          </m:sup>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i=1</m:t>
                </m:r>
              </m:sub>
              <m:sup>
                <m:sSub>
                  <m:sSubPr>
                    <m:ctrlPr>
                      <w:rPr>
                        <w:rFonts w:ascii="Cambria Math" w:hAnsi="Cambria Math" w:cstheme="minorHAnsi"/>
                        <w:i/>
                        <w:sz w:val="24"/>
                        <w:szCs w:val="24"/>
                      </w:rPr>
                    </m:ctrlPr>
                  </m:sSubPr>
                  <m:e>
                    <m:r>
                      <w:rPr>
                        <w:rFonts w:ascii="Cambria Math" w:hAnsi="Cambria Math" w:cstheme="minorHAnsi"/>
                        <w:sz w:val="24"/>
                        <w:szCs w:val="24"/>
                      </w:rPr>
                      <m:t>s</m:t>
                    </m:r>
                  </m:e>
                  <m:sub>
                    <m:r>
                      <w:rPr>
                        <w:rFonts w:ascii="Cambria Math" w:hAnsi="Cambria Math" w:cstheme="minorHAnsi"/>
                        <w:sz w:val="24"/>
                        <w:szCs w:val="24"/>
                      </w:rPr>
                      <m:t>l</m:t>
                    </m:r>
                  </m:sub>
                </m:sSub>
              </m:sup>
              <m:e>
                <m:nary>
                  <m:naryPr>
                    <m:chr m:val="∑"/>
                    <m:limLoc m:val="undOvr"/>
                    <m:ctrlPr>
                      <w:rPr>
                        <w:rFonts w:ascii="Cambria Math" w:hAnsi="Cambria Math" w:cstheme="minorHAnsi"/>
                        <w:i/>
                        <w:sz w:val="24"/>
                        <w:szCs w:val="24"/>
                      </w:rPr>
                    </m:ctrlPr>
                  </m:naryPr>
                  <m:sub>
                    <m:r>
                      <w:rPr>
                        <w:rFonts w:ascii="Cambria Math" w:hAnsi="Cambria Math" w:cstheme="minorHAnsi"/>
                        <w:sz w:val="24"/>
                        <w:szCs w:val="24"/>
                      </w:rPr>
                      <m:t>j=1</m:t>
                    </m:r>
                  </m:sub>
                  <m:sup>
                    <m:sSub>
                      <m:sSubPr>
                        <m:ctrlPr>
                          <w:rPr>
                            <w:rFonts w:ascii="Cambria Math" w:hAnsi="Cambria Math" w:cstheme="minorHAnsi"/>
                            <w:i/>
                            <w:sz w:val="24"/>
                            <w:szCs w:val="24"/>
                          </w:rPr>
                        </m:ctrlPr>
                      </m:sSubPr>
                      <m:e>
                        <m:r>
                          <w:rPr>
                            <w:rFonts w:ascii="Cambria Math" w:hAnsi="Cambria Math" w:cstheme="minorHAnsi"/>
                            <w:sz w:val="24"/>
                            <w:szCs w:val="24"/>
                          </w:rPr>
                          <m:t>s</m:t>
                        </m:r>
                      </m:e>
                      <m:sub>
                        <m:r>
                          <w:rPr>
                            <w:rFonts w:ascii="Cambria Math" w:hAnsi="Cambria Math" w:cstheme="minorHAnsi"/>
                            <w:sz w:val="24"/>
                            <w:szCs w:val="24"/>
                          </w:rPr>
                          <m:t>l+1</m:t>
                        </m:r>
                      </m:sub>
                    </m:sSub>
                  </m:sup>
                  <m:e>
                    <m:r>
                      <w:rPr>
                        <w:rFonts w:ascii="Cambria Math" w:hAnsi="Cambria Math" w:cstheme="minorHAnsi"/>
                        <w:sz w:val="24"/>
                        <w:szCs w:val="24"/>
                      </w:rPr>
                      <m:t>|</m:t>
                    </m:r>
                    <m:sSubSup>
                      <m:sSubSupPr>
                        <m:ctrlPr>
                          <w:rPr>
                            <w:rFonts w:ascii="Cambria Math" w:hAnsi="Cambria Math" w:cstheme="minorHAnsi"/>
                            <w:i/>
                            <w:sz w:val="24"/>
                            <w:szCs w:val="24"/>
                          </w:rPr>
                        </m:ctrlPr>
                      </m:sSubSupPr>
                      <m:e>
                        <m:r>
                          <w:rPr>
                            <w:rFonts w:ascii="Cambria Math" w:hAnsi="Cambria Math" w:cstheme="minorHAnsi"/>
                            <w:sz w:val="24"/>
                            <w:szCs w:val="24"/>
                          </w:rPr>
                          <m:t>W</m:t>
                        </m:r>
                      </m:e>
                      <m:sub>
                        <m:r>
                          <w:rPr>
                            <w:rFonts w:ascii="Cambria Math" w:hAnsi="Cambria Math" w:cstheme="minorHAnsi"/>
                            <w:sz w:val="24"/>
                            <w:szCs w:val="24"/>
                          </w:rPr>
                          <m:t>ji</m:t>
                        </m:r>
                      </m:sub>
                      <m:sup>
                        <m:d>
                          <m:dPr>
                            <m:ctrlPr>
                              <w:rPr>
                                <w:rFonts w:ascii="Cambria Math" w:hAnsi="Cambria Math" w:cstheme="minorHAnsi"/>
                                <w:i/>
                                <w:sz w:val="24"/>
                                <w:szCs w:val="24"/>
                              </w:rPr>
                            </m:ctrlPr>
                          </m:dPr>
                          <m:e>
                            <m:r>
                              <w:rPr>
                                <w:rFonts w:ascii="Cambria Math" w:hAnsi="Cambria Math" w:cstheme="minorHAnsi"/>
                                <w:sz w:val="24"/>
                                <w:szCs w:val="24"/>
                              </w:rPr>
                              <m:t>l</m:t>
                            </m:r>
                          </m:e>
                        </m:d>
                      </m:sup>
                    </m:sSubSup>
                    <m:r>
                      <w:rPr>
                        <w:rFonts w:ascii="Cambria Math" w:hAnsi="Cambria Math" w:cstheme="minorHAnsi"/>
                        <w:sz w:val="24"/>
                        <w:szCs w:val="24"/>
                      </w:rPr>
                      <m:t>|</m:t>
                    </m:r>
                  </m:e>
                </m:nary>
              </m:e>
            </m:nary>
            <m:r>
              <w:rPr>
                <w:rFonts w:ascii="Cambria Math" w:hAnsi="Cambria Math" w:cstheme="minorHAnsi"/>
                <w:sz w:val="24"/>
                <w:szCs w:val="24"/>
              </w:rPr>
              <m:t xml:space="preserve"> </m:t>
            </m:r>
          </m:e>
        </m:nary>
      </m:oMath>
      <w:r w:rsidRPr="00D1736D">
        <w:rPr>
          <w:rFonts w:cstheme="minorHAnsi"/>
        </w:rPr>
        <w:t xml:space="preserve">                  </w:t>
      </w:r>
      <w:r w:rsidRPr="00D1736D">
        <w:rPr>
          <w:rFonts w:eastAsia="Century" w:cstheme="minorHAnsi"/>
          <w:sz w:val="23"/>
          <w:szCs w:val="23"/>
        </w:rPr>
        <w:t>(</w:t>
      </w:r>
      <w:r w:rsidR="009A1928">
        <w:rPr>
          <w:rFonts w:eastAsia="Century" w:cstheme="minorHAnsi"/>
          <w:sz w:val="23"/>
          <w:szCs w:val="23"/>
        </w:rPr>
        <w:t>7</w:t>
      </w:r>
      <w:r w:rsidRPr="00D1736D">
        <w:rPr>
          <w:rFonts w:eastAsia="Century" w:cstheme="minorHAnsi"/>
          <w:sz w:val="23"/>
          <w:szCs w:val="23"/>
        </w:rPr>
        <w:t>)</w:t>
      </w:r>
    </w:p>
    <w:p w14:paraId="699C95F6" w14:textId="77777777" w:rsidR="00006996" w:rsidRPr="00D1736D" w:rsidRDefault="00006996" w:rsidP="001D18A7">
      <w:pPr>
        <w:autoSpaceDE w:val="0"/>
        <w:autoSpaceDN w:val="0"/>
        <w:bidi w:val="0"/>
        <w:adjustRightInd w:val="0"/>
        <w:spacing w:after="0" w:line="276" w:lineRule="auto"/>
        <w:rPr>
          <w:rFonts w:cstheme="minorHAnsi"/>
        </w:rPr>
      </w:pPr>
    </w:p>
    <w:p w14:paraId="7DA10CA9" w14:textId="27C86C20" w:rsidR="00F316EB" w:rsidRPr="00D1736D" w:rsidRDefault="00F316EB"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t>Convolutional networks were some of the ﬁrst neural networks to solve important commercial applications and remain at the forefront of commercial applications of deep learning today</w:t>
      </w:r>
      <w:r w:rsidR="00912B7D" w:rsidRPr="00D1736D">
        <w:rPr>
          <w:rFonts w:eastAsia="Century" w:cstheme="minorHAnsi"/>
          <w:sz w:val="23"/>
          <w:szCs w:val="23"/>
        </w:rPr>
        <w:t xml:space="preserve"> [26].</w:t>
      </w:r>
      <w:r w:rsidR="004C109B" w:rsidRPr="00D1736D">
        <w:rPr>
          <w:rFonts w:eastAsia="Century" w:cstheme="minorHAnsi"/>
          <w:sz w:val="23"/>
          <w:szCs w:val="23"/>
        </w:rPr>
        <w:t xml:space="preserve"> In recent years,</w:t>
      </w:r>
      <w:r w:rsidR="004C53C0" w:rsidRPr="00D1736D">
        <w:rPr>
          <w:rFonts w:eastAsia="Century" w:cstheme="minorHAnsi"/>
          <w:sz w:val="23"/>
          <w:szCs w:val="23"/>
        </w:rPr>
        <w:t xml:space="preserve"> CNN have become the leading architecture for most image recognition, classification and</w:t>
      </w:r>
      <w:r w:rsidR="00C61A2C" w:rsidRPr="00D1736D">
        <w:rPr>
          <w:rFonts w:eastAsia="Century" w:cstheme="minorHAnsi"/>
          <w:sz w:val="23"/>
          <w:szCs w:val="23"/>
        </w:rPr>
        <w:t xml:space="preserve"> </w:t>
      </w:r>
      <w:r w:rsidR="004C53C0" w:rsidRPr="00D1736D">
        <w:rPr>
          <w:rFonts w:eastAsia="Century" w:cstheme="minorHAnsi"/>
          <w:sz w:val="23"/>
          <w:szCs w:val="23"/>
        </w:rPr>
        <w:t>detection tasks</w:t>
      </w:r>
      <w:r w:rsidR="004C109B" w:rsidRPr="00D1736D">
        <w:rPr>
          <w:rFonts w:eastAsia="Century" w:cstheme="minorHAnsi"/>
          <w:sz w:val="23"/>
          <w:szCs w:val="23"/>
        </w:rPr>
        <w:t xml:space="preserve"> </w:t>
      </w:r>
      <w:commentRangeStart w:id="376"/>
      <w:r w:rsidR="004C53C0"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LeCun","given":"Yann","non-dropping-particle":"","parse-names":false,"suffix":""},{"dropping-particle":"","family":"Bengio","given":"Yoshua","non-dropping-particle":"","parse-names":false,"suffix":""},{"dropping-particle":"","family":"Hinton","given":"Geoffrey","non-dropping-particle":"","parse-names":false,"suffix":""}],"container-title":"nature","id":"ITEM-1","issue":"7553","issued":{"date-parts":[["2015"]]},"page":"436","publisher":"Nature Publishing Group","title":"Deep learning","type":"article-journal","volume":"521"},"uris":["http://www.mendeley.com/documents/?uuid=920b0b57-6724-4308-85df-71030f00f7b8"]}],"mendeley":{"formattedCitation":"(LeCun et al., 2015)","plainTextFormattedCitation":"(LeCun et al., 2015)","previouslyFormattedCitation":"(LeCun et al., 2015)"},"properties":{"noteIndex":0},"schema":"https://github.com/citation-style-language/schema/raw/master/csl-citation.json"}</w:instrText>
      </w:r>
      <w:r w:rsidR="004C53C0" w:rsidRPr="00D1736D">
        <w:rPr>
          <w:rFonts w:eastAsia="Century" w:cstheme="minorHAnsi"/>
          <w:sz w:val="23"/>
          <w:szCs w:val="23"/>
        </w:rPr>
        <w:fldChar w:fldCharType="separate"/>
      </w:r>
      <w:r w:rsidR="006538C1" w:rsidRPr="00D1736D">
        <w:rPr>
          <w:rFonts w:eastAsia="Century" w:cstheme="minorHAnsi"/>
          <w:noProof/>
          <w:sz w:val="23"/>
          <w:szCs w:val="23"/>
        </w:rPr>
        <w:t>(LeCun et al., 2015)</w:t>
      </w:r>
      <w:r w:rsidR="004C53C0" w:rsidRPr="00D1736D">
        <w:rPr>
          <w:rFonts w:eastAsia="Century" w:cstheme="minorHAnsi"/>
          <w:sz w:val="23"/>
          <w:szCs w:val="23"/>
        </w:rPr>
        <w:fldChar w:fldCharType="end"/>
      </w:r>
      <w:r w:rsidR="004C53C0" w:rsidRPr="00D1736D">
        <w:rPr>
          <w:rFonts w:eastAsia="Century" w:cstheme="minorHAnsi"/>
          <w:sz w:val="23"/>
          <w:szCs w:val="23"/>
        </w:rPr>
        <w:t>,</w:t>
      </w:r>
      <w:r w:rsidR="004C53C0"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Rawat","given":"Waseem","non-dropping-particle":"","parse-names":false,"suffix":""},{"dropping-particle":"","family":"Wang","given":"Zenghui","non-dropping-particle":"","parse-names":false,"suffix":""}],"container-title":"Neural computation","id":"ITEM-1","issue":"9","issued":{"date-parts":[["2017"]]},"page":"2352-2449","publisher":"MIT Press","title":"Deep convolutional neural networks for image classification: A comprehensive review","type":"article-journal","volume":"29"},"uris":["http://www.mendeley.com/documents/?uuid=1d56ce23-565a-4501-9d38-e80db9c5a917"]}],"mendeley":{"formattedCitation":"(Rawat &amp; Wang, 2017)","plainTextFormattedCitation":"(Rawat &amp; Wang, 2017)","previouslyFormattedCitation":"(Rawat &amp; Wang, 2017)"},"properties":{"noteIndex":0},"schema":"https://github.com/citation-style-language/schema/raw/master/csl-citation.json"}</w:instrText>
      </w:r>
      <w:r w:rsidR="004C53C0" w:rsidRPr="00D1736D">
        <w:rPr>
          <w:rFonts w:eastAsia="Century" w:cstheme="minorHAnsi"/>
          <w:sz w:val="23"/>
          <w:szCs w:val="23"/>
        </w:rPr>
        <w:fldChar w:fldCharType="separate"/>
      </w:r>
      <w:r w:rsidR="006538C1" w:rsidRPr="00D1736D">
        <w:rPr>
          <w:rFonts w:eastAsia="Century" w:cstheme="minorHAnsi"/>
          <w:noProof/>
          <w:sz w:val="23"/>
          <w:szCs w:val="23"/>
        </w:rPr>
        <w:t>(Rawat &amp; Wang, 2017)</w:t>
      </w:r>
      <w:r w:rsidR="004C53C0" w:rsidRPr="00D1736D">
        <w:rPr>
          <w:rFonts w:eastAsia="Century" w:cstheme="minorHAnsi"/>
          <w:sz w:val="23"/>
          <w:szCs w:val="23"/>
        </w:rPr>
        <w:fldChar w:fldCharType="end"/>
      </w:r>
      <w:r w:rsidR="004C53C0" w:rsidRPr="00D1736D">
        <w:rPr>
          <w:rFonts w:eastAsia="Century" w:cstheme="minorHAnsi"/>
          <w:sz w:val="23"/>
          <w:szCs w:val="23"/>
        </w:rPr>
        <w:t>.</w:t>
      </w:r>
      <w:commentRangeEnd w:id="376"/>
      <w:r w:rsidR="00941041">
        <w:rPr>
          <w:rStyle w:val="CommentReference"/>
        </w:rPr>
        <w:commentReference w:id="376"/>
      </w:r>
    </w:p>
    <w:p w14:paraId="757AA025" w14:textId="7C5EAAAB" w:rsidR="00C069DD" w:rsidRPr="00D1736D" w:rsidRDefault="00C069DD" w:rsidP="001D18A7">
      <w:pPr>
        <w:bidi w:val="0"/>
        <w:spacing w:line="276" w:lineRule="auto"/>
        <w:rPr>
          <w:rFonts w:cstheme="minorHAnsi"/>
          <w:sz w:val="28"/>
          <w:szCs w:val="28"/>
          <w:rtl/>
        </w:rPr>
      </w:pPr>
    </w:p>
    <w:p w14:paraId="56C64C71" w14:textId="77777777" w:rsidR="00C069DD" w:rsidRPr="00D1736D" w:rsidRDefault="00C069DD" w:rsidP="001D18A7">
      <w:pPr>
        <w:bidi w:val="0"/>
        <w:spacing w:line="276" w:lineRule="auto"/>
        <w:rPr>
          <w:rFonts w:cstheme="minorHAnsi"/>
          <w:sz w:val="28"/>
          <w:szCs w:val="28"/>
          <w:rtl/>
        </w:rPr>
      </w:pPr>
    </w:p>
    <w:p w14:paraId="0E1AD5F8" w14:textId="77777777" w:rsidR="00A94996" w:rsidRPr="00D1736D" w:rsidRDefault="00A94996" w:rsidP="001D18A7">
      <w:pPr>
        <w:bidi w:val="0"/>
        <w:rPr>
          <w:rFonts w:eastAsiaTheme="majorEastAsia" w:cstheme="minorHAnsi"/>
          <w:color w:val="2F5496" w:themeColor="accent1" w:themeShade="BF"/>
          <w:sz w:val="32"/>
          <w:szCs w:val="32"/>
        </w:rPr>
      </w:pPr>
      <w:bookmarkStart w:id="377" w:name="_Toc14857536"/>
      <w:bookmarkStart w:id="378" w:name="_Toc14857782"/>
      <w:r w:rsidRPr="00D1736D">
        <w:rPr>
          <w:rFonts w:cstheme="minorHAnsi"/>
        </w:rPr>
        <w:br w:type="page"/>
      </w:r>
    </w:p>
    <w:p w14:paraId="6DA875BE" w14:textId="3A98AC68" w:rsidR="0076028C" w:rsidRPr="00D1736D" w:rsidRDefault="008D5D06" w:rsidP="001D18A7">
      <w:pPr>
        <w:pStyle w:val="Heading1"/>
        <w:bidi w:val="0"/>
        <w:spacing w:line="276" w:lineRule="auto"/>
        <w:rPr>
          <w:rFonts w:asciiTheme="minorHAnsi" w:hAnsiTheme="minorHAnsi" w:cstheme="minorHAnsi"/>
        </w:rPr>
      </w:pPr>
      <w:bookmarkStart w:id="379" w:name="_Toc19806687"/>
      <w:r w:rsidRPr="00625F17">
        <w:rPr>
          <w:rFonts w:asciiTheme="minorHAnsi" w:hAnsiTheme="minorHAnsi" w:cstheme="minorHAnsi"/>
        </w:rPr>
        <w:lastRenderedPageBreak/>
        <w:t xml:space="preserve">2.4 </w:t>
      </w:r>
      <w:r w:rsidR="0076028C" w:rsidRPr="00625F17">
        <w:rPr>
          <w:rFonts w:asciiTheme="minorHAnsi" w:hAnsiTheme="minorHAnsi" w:cstheme="minorHAnsi"/>
        </w:rPr>
        <w:t>Object Detection</w:t>
      </w:r>
      <w:bookmarkEnd w:id="377"/>
      <w:bookmarkEnd w:id="378"/>
      <w:bookmarkEnd w:id="379"/>
    </w:p>
    <w:p w14:paraId="4EF8FACC" w14:textId="4D88D08F" w:rsidR="00512DC3" w:rsidRPr="00D1736D" w:rsidRDefault="002D317D" w:rsidP="00941041">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t xml:space="preserve">Object detection is a task related to </w:t>
      </w:r>
      <w:hyperlink r:id="rId35" w:history="1">
        <w:r w:rsidRPr="00D1736D">
          <w:rPr>
            <w:rFonts w:eastAsia="Century" w:cstheme="minorHAnsi"/>
            <w:sz w:val="23"/>
            <w:szCs w:val="23"/>
          </w:rPr>
          <w:t>computer vision</w:t>
        </w:r>
      </w:hyperlink>
      <w:r w:rsidRPr="00D1736D">
        <w:rPr>
          <w:rFonts w:eastAsia="Century" w:cstheme="minorHAnsi"/>
          <w:sz w:val="23"/>
          <w:szCs w:val="23"/>
        </w:rPr>
        <w:t xml:space="preserve">, which </w:t>
      </w:r>
      <w:ins w:id="380" w:author="Yael Edan" w:date="2019-09-22T13:25:00Z">
        <w:r w:rsidR="00941041">
          <w:rPr>
            <w:rFonts w:eastAsia="Century" w:cstheme="minorHAnsi"/>
            <w:sz w:val="23"/>
            <w:szCs w:val="23"/>
          </w:rPr>
          <w:t>includes</w:t>
        </w:r>
      </w:ins>
      <w:del w:id="381" w:author="Yael Edan" w:date="2019-09-22T13:26:00Z">
        <w:r w:rsidRPr="00D1736D" w:rsidDel="00941041">
          <w:rPr>
            <w:rFonts w:eastAsia="Century" w:cstheme="minorHAnsi"/>
            <w:sz w:val="23"/>
            <w:szCs w:val="23"/>
          </w:rPr>
          <w:delText xml:space="preserve">consist </w:delText>
        </w:r>
        <w:r w:rsidR="00220E21" w:rsidRPr="00D1736D" w:rsidDel="00941041">
          <w:rPr>
            <w:rFonts w:eastAsia="Century" w:cstheme="minorHAnsi"/>
            <w:sz w:val="23"/>
            <w:szCs w:val="23"/>
            <w:lang w:val="en-GB"/>
          </w:rPr>
          <w:delText>of</w:delText>
        </w:r>
      </w:del>
      <w:r w:rsidRPr="00D1736D">
        <w:rPr>
          <w:rFonts w:eastAsia="Century" w:cstheme="minorHAnsi"/>
          <w:sz w:val="23"/>
          <w:szCs w:val="23"/>
        </w:rPr>
        <w:t xml:space="preserve"> </w:t>
      </w:r>
      <w:r w:rsidR="00064193" w:rsidRPr="00D1736D">
        <w:rPr>
          <w:rFonts w:eastAsia="Century" w:cstheme="minorHAnsi"/>
          <w:sz w:val="23"/>
          <w:szCs w:val="23"/>
        </w:rPr>
        <w:t>two</w:t>
      </w:r>
      <w:r w:rsidRPr="00D1736D">
        <w:rPr>
          <w:rFonts w:eastAsia="Century" w:cstheme="minorHAnsi"/>
          <w:sz w:val="23"/>
          <w:szCs w:val="23"/>
        </w:rPr>
        <w:t xml:space="preserve"> closely related sub-problems</w:t>
      </w:r>
      <w:r w:rsidR="00E06941" w:rsidRPr="00D1736D">
        <w:rPr>
          <w:rFonts w:eastAsia="Century" w:cstheme="minorHAnsi"/>
          <w:sz w:val="23"/>
          <w:szCs w:val="23"/>
        </w:rPr>
        <w:t xml:space="preserve"> </w:t>
      </w:r>
      <w:r w:rsidR="00E06941" w:rsidRPr="00D1736D">
        <w:rPr>
          <w:rFonts w:eastAsia="Century" w:cstheme="minorHAnsi"/>
          <w:sz w:val="23"/>
          <w:szCs w:val="23"/>
        </w:rPr>
        <w:fldChar w:fldCharType="begin" w:fldLock="1"/>
      </w:r>
      <w:r w:rsidR="00AE6850">
        <w:rPr>
          <w:rFonts w:eastAsia="Century" w:cstheme="minorHAnsi"/>
          <w:sz w:val="23"/>
          <w:szCs w:val="23"/>
        </w:rPr>
        <w:instrText>ADDIN CSL_CITATION {"citationItems":[{"id":"ITEM-1","itemData":{"author":[{"dropping-particle":"","family":"Girshick","given":"Ross","non-dropping-particle":"","parse-names":false,"suffix":""}],"container-title":"Proceedings of the IEEE international conference on computer vision","id":"ITEM-1","issued":{"date-parts":[["2015"]]},"page":"1440-1448","title":"Fast r-cnn","type":"paper-conference"},"uris":["http://www.mendeley.com/documents/?uuid=9661d249-2c38-42bb-829f-0906110c6690"]}],"mendeley":{"formattedCitation":"(Girshick, 2015)","plainTextFormattedCitation":"(Girshick, 2015)","previouslyFormattedCitation":"(Girshick, 2015)"},"properties":{"noteIndex":0},"schema":"https://github.com/citation-style-language/schema/raw/master/csl-citation.json"}</w:instrText>
      </w:r>
      <w:r w:rsidR="00E06941" w:rsidRPr="00D1736D">
        <w:rPr>
          <w:rFonts w:eastAsia="Century" w:cstheme="minorHAnsi"/>
          <w:sz w:val="23"/>
          <w:szCs w:val="23"/>
        </w:rPr>
        <w:fldChar w:fldCharType="separate"/>
      </w:r>
      <w:r w:rsidR="007D79E5" w:rsidRPr="007D79E5">
        <w:rPr>
          <w:rFonts w:eastAsia="Century" w:cstheme="minorHAnsi"/>
          <w:noProof/>
          <w:sz w:val="23"/>
          <w:szCs w:val="23"/>
        </w:rPr>
        <w:t>(Girshick, 2015)</w:t>
      </w:r>
      <w:r w:rsidR="00E06941" w:rsidRPr="00D1736D">
        <w:rPr>
          <w:rFonts w:eastAsia="Century" w:cstheme="minorHAnsi"/>
          <w:sz w:val="23"/>
          <w:szCs w:val="23"/>
        </w:rPr>
        <w:fldChar w:fldCharType="end"/>
      </w:r>
      <w:r w:rsidRPr="00D1736D">
        <w:rPr>
          <w:rFonts w:eastAsia="Century" w:cstheme="minorHAnsi"/>
          <w:sz w:val="23"/>
          <w:szCs w:val="23"/>
        </w:rPr>
        <w:t xml:space="preserve">. The first is </w:t>
      </w:r>
      <w:r w:rsidR="00B47748" w:rsidRPr="00D1736D">
        <w:rPr>
          <w:rFonts w:eastAsia="Century" w:cstheme="minorHAnsi"/>
          <w:sz w:val="23"/>
          <w:szCs w:val="23"/>
        </w:rPr>
        <w:t xml:space="preserve">the </w:t>
      </w:r>
      <w:r w:rsidRPr="00D1736D">
        <w:rPr>
          <w:rFonts w:eastAsia="Century" w:cstheme="minorHAnsi"/>
          <w:sz w:val="23"/>
          <w:szCs w:val="23"/>
        </w:rPr>
        <w:t xml:space="preserve">classification problem, where one dominant object in a given image should be determined and labelled. The second is </w:t>
      </w:r>
      <w:r w:rsidR="00B47748" w:rsidRPr="00D1736D">
        <w:rPr>
          <w:rFonts w:eastAsia="Century" w:cstheme="minorHAnsi"/>
          <w:sz w:val="23"/>
          <w:szCs w:val="23"/>
        </w:rPr>
        <w:t xml:space="preserve">the </w:t>
      </w:r>
      <w:r w:rsidRPr="00D1736D">
        <w:rPr>
          <w:rFonts w:eastAsia="Century" w:cstheme="minorHAnsi"/>
          <w:sz w:val="23"/>
          <w:szCs w:val="23"/>
        </w:rPr>
        <w:t>localization problem</w:t>
      </w:r>
      <w:ins w:id="382" w:author="Yael Edan" w:date="2019-09-22T13:26:00Z">
        <w:r w:rsidR="00941041">
          <w:rPr>
            <w:rFonts w:eastAsia="Century" w:cstheme="minorHAnsi"/>
            <w:sz w:val="23"/>
            <w:szCs w:val="23"/>
          </w:rPr>
          <w:t>. T</w:t>
        </w:r>
      </w:ins>
      <w:del w:id="383" w:author="Yael Edan" w:date="2019-09-22T13:26:00Z">
        <w:r w:rsidRPr="00D1736D" w:rsidDel="00941041">
          <w:rPr>
            <w:rFonts w:eastAsia="Century" w:cstheme="minorHAnsi"/>
            <w:sz w:val="23"/>
            <w:szCs w:val="23"/>
          </w:rPr>
          <w:delText>, t</w:delText>
        </w:r>
      </w:del>
      <w:ins w:id="384" w:author="Yael Edan" w:date="2019-09-22T13:26:00Z">
        <w:r w:rsidR="00941041">
          <w:rPr>
            <w:rFonts w:eastAsia="Century" w:cstheme="minorHAnsi"/>
            <w:sz w:val="23"/>
            <w:szCs w:val="23"/>
          </w:rPr>
          <w:t>he second</w:t>
        </w:r>
      </w:ins>
      <w:del w:id="385" w:author="Yael Edan" w:date="2019-09-22T13:26:00Z">
        <w:r w:rsidRPr="00D1736D" w:rsidDel="00941041">
          <w:rPr>
            <w:rFonts w:eastAsia="Century" w:cstheme="minorHAnsi"/>
            <w:sz w:val="23"/>
            <w:szCs w:val="23"/>
          </w:rPr>
          <w:delText>his</w:delText>
        </w:r>
      </w:del>
      <w:r w:rsidRPr="00D1736D">
        <w:rPr>
          <w:rFonts w:eastAsia="Century" w:cstheme="minorHAnsi"/>
          <w:sz w:val="23"/>
          <w:szCs w:val="23"/>
        </w:rPr>
        <w:t xml:space="preserve"> </w:t>
      </w:r>
      <w:r w:rsidR="00064193" w:rsidRPr="00D1736D">
        <w:rPr>
          <w:rFonts w:eastAsia="Century" w:cstheme="minorHAnsi"/>
          <w:sz w:val="23"/>
          <w:szCs w:val="23"/>
        </w:rPr>
        <w:t>problem</w:t>
      </w:r>
      <w:r w:rsidRPr="00D1736D">
        <w:rPr>
          <w:rFonts w:eastAsia="Century" w:cstheme="minorHAnsi"/>
          <w:sz w:val="23"/>
          <w:szCs w:val="23"/>
        </w:rPr>
        <w:t xml:space="preserve"> is more complicated than the first</w:t>
      </w:r>
      <w:r w:rsidR="00064193" w:rsidRPr="00D1736D">
        <w:rPr>
          <w:rFonts w:eastAsia="Century" w:cstheme="minorHAnsi"/>
          <w:sz w:val="23"/>
          <w:szCs w:val="23"/>
        </w:rPr>
        <w:t>,</w:t>
      </w:r>
      <w:r w:rsidRPr="00D1736D">
        <w:rPr>
          <w:rFonts w:eastAsia="Century" w:cstheme="minorHAnsi"/>
          <w:sz w:val="23"/>
          <w:szCs w:val="23"/>
        </w:rPr>
        <w:t xml:space="preserve"> since</w:t>
      </w:r>
      <w:r w:rsidR="00064193" w:rsidRPr="00D1736D">
        <w:rPr>
          <w:rFonts w:eastAsia="Century" w:cstheme="minorHAnsi"/>
          <w:sz w:val="23"/>
          <w:szCs w:val="23"/>
        </w:rPr>
        <w:t>, in</w:t>
      </w:r>
      <w:r w:rsidRPr="00D1736D">
        <w:rPr>
          <w:rFonts w:eastAsia="Century" w:cstheme="minorHAnsi"/>
          <w:sz w:val="23"/>
          <w:szCs w:val="23"/>
        </w:rPr>
        <w:t xml:space="preserve"> addition to labelling the dominant object, it also </w:t>
      </w:r>
      <w:r w:rsidR="00220E21" w:rsidRPr="00D1736D">
        <w:rPr>
          <w:rFonts w:eastAsia="Century" w:cstheme="minorHAnsi"/>
          <w:sz w:val="23"/>
          <w:szCs w:val="23"/>
        </w:rPr>
        <w:t>must</w:t>
      </w:r>
      <w:r w:rsidRPr="00D1736D">
        <w:rPr>
          <w:rFonts w:eastAsia="Century" w:cstheme="minorHAnsi"/>
          <w:sz w:val="23"/>
          <w:szCs w:val="23"/>
        </w:rPr>
        <w:t xml:space="preserve"> be localized in the image, usually by determining a bounding box around the image region that is occupied by the object</w:t>
      </w:r>
      <w:r w:rsidR="00DE20F4" w:rsidRPr="00D1736D">
        <w:rPr>
          <w:rFonts w:eastAsia="Century" w:cstheme="minorHAnsi"/>
          <w:sz w:val="23"/>
          <w:szCs w:val="23"/>
        </w:rPr>
        <w:t xml:space="preserve"> and providing their coordinates</w:t>
      </w:r>
      <w:r w:rsidRPr="00D1736D">
        <w:rPr>
          <w:rFonts w:eastAsia="Century" w:cstheme="minorHAnsi"/>
          <w:sz w:val="23"/>
          <w:szCs w:val="23"/>
        </w:rPr>
        <w:t xml:space="preserve">. The difficulty of this task increases if not only one but all objects in an image </w:t>
      </w:r>
      <w:r w:rsidR="00220E21" w:rsidRPr="00D1736D">
        <w:rPr>
          <w:rFonts w:eastAsia="Century" w:cstheme="minorHAnsi"/>
          <w:sz w:val="23"/>
          <w:szCs w:val="23"/>
        </w:rPr>
        <w:t>must</w:t>
      </w:r>
      <w:r w:rsidRPr="00D1736D">
        <w:rPr>
          <w:rFonts w:eastAsia="Century" w:cstheme="minorHAnsi"/>
          <w:sz w:val="23"/>
          <w:szCs w:val="23"/>
        </w:rPr>
        <w:t xml:space="preserve"> be labelled and multiple objects of the same category can appear in one image. </w:t>
      </w:r>
      <w:r w:rsidR="00EF6227">
        <w:rPr>
          <w:rFonts w:eastAsia="Century" w:cstheme="minorHAnsi"/>
          <w:sz w:val="23"/>
          <w:szCs w:val="23"/>
        </w:rPr>
        <w:t xml:space="preserve"> </w:t>
      </w:r>
      <w:r w:rsidR="00AE7DBB" w:rsidRPr="00D1736D">
        <w:rPr>
          <w:rFonts w:eastAsia="Century" w:cstheme="minorHAnsi"/>
          <w:sz w:val="23"/>
          <w:szCs w:val="23"/>
        </w:rPr>
        <w:t>A general</w:t>
      </w:r>
      <w:r w:rsidR="00E06941" w:rsidRPr="00D1736D">
        <w:rPr>
          <w:rFonts w:eastAsia="Century" w:cstheme="minorHAnsi"/>
          <w:sz w:val="23"/>
          <w:szCs w:val="23"/>
        </w:rPr>
        <w:t xml:space="preserve"> and simple</w:t>
      </w:r>
      <w:r w:rsidR="00AE7DBB" w:rsidRPr="00D1736D">
        <w:rPr>
          <w:rFonts w:eastAsia="Century" w:cstheme="minorHAnsi"/>
          <w:sz w:val="23"/>
          <w:szCs w:val="23"/>
        </w:rPr>
        <w:t xml:space="preserve"> </w:t>
      </w:r>
      <w:r w:rsidR="00E06941" w:rsidRPr="00D1736D">
        <w:rPr>
          <w:rFonts w:eastAsia="Century" w:cstheme="minorHAnsi"/>
          <w:sz w:val="23"/>
          <w:szCs w:val="23"/>
        </w:rPr>
        <w:t xml:space="preserve">approach for object detection can be </w:t>
      </w:r>
      <w:ins w:id="386" w:author="Yael Edan" w:date="2019-09-22T13:26:00Z">
        <w:r w:rsidR="00941041">
          <w:rPr>
            <w:rFonts w:eastAsia="Century" w:cstheme="minorHAnsi"/>
            <w:sz w:val="23"/>
            <w:szCs w:val="23"/>
          </w:rPr>
          <w:t xml:space="preserve">implemented </w:t>
        </w:r>
      </w:ins>
      <w:r w:rsidR="00E06941" w:rsidRPr="00D1736D">
        <w:rPr>
          <w:rFonts w:eastAsia="Century" w:cstheme="minorHAnsi"/>
          <w:sz w:val="23"/>
          <w:szCs w:val="23"/>
        </w:rPr>
        <w:t>using a sliding window (bounding box) over the image and classif</w:t>
      </w:r>
      <w:r w:rsidR="00220E21" w:rsidRPr="00D1736D">
        <w:rPr>
          <w:rFonts w:eastAsia="Century" w:cstheme="minorHAnsi"/>
          <w:sz w:val="23"/>
          <w:szCs w:val="23"/>
        </w:rPr>
        <w:t>ying</w:t>
      </w:r>
      <w:r w:rsidR="00E06941" w:rsidRPr="00D1736D">
        <w:rPr>
          <w:rFonts w:eastAsia="Century" w:cstheme="minorHAnsi"/>
          <w:sz w:val="23"/>
          <w:szCs w:val="23"/>
        </w:rPr>
        <w:t xml:space="preserve"> each box. The big drawback of this approach is that it is not applicable if the number of bounding boxes is </w:t>
      </w:r>
      <w:r w:rsidR="00220E21" w:rsidRPr="00D1736D">
        <w:rPr>
          <w:rFonts w:eastAsia="Century" w:cstheme="minorHAnsi"/>
          <w:sz w:val="23"/>
          <w:szCs w:val="23"/>
        </w:rPr>
        <w:t>un</w:t>
      </w:r>
      <w:r w:rsidR="00E06941" w:rsidRPr="00D1736D">
        <w:rPr>
          <w:rFonts w:eastAsia="Century" w:cstheme="minorHAnsi"/>
          <w:sz w:val="23"/>
          <w:szCs w:val="23"/>
        </w:rPr>
        <w:t>known</w:t>
      </w:r>
      <w:r w:rsidR="00220E21" w:rsidRPr="00D1736D">
        <w:rPr>
          <w:rFonts w:eastAsia="Century" w:cstheme="minorHAnsi"/>
          <w:sz w:val="23"/>
          <w:szCs w:val="23"/>
        </w:rPr>
        <w:t>. A</w:t>
      </w:r>
      <w:r w:rsidR="00512DC3" w:rsidRPr="00D1736D">
        <w:rPr>
          <w:rFonts w:eastAsia="Century" w:cstheme="minorHAnsi"/>
          <w:sz w:val="23"/>
          <w:szCs w:val="23"/>
        </w:rPr>
        <w:t>lso</w:t>
      </w:r>
      <w:r w:rsidR="00220E21" w:rsidRPr="00D1736D">
        <w:rPr>
          <w:rFonts w:eastAsia="Century" w:cstheme="minorHAnsi"/>
          <w:sz w:val="23"/>
          <w:szCs w:val="23"/>
        </w:rPr>
        <w:t>,</w:t>
      </w:r>
      <w:r w:rsidR="00512DC3" w:rsidRPr="00D1736D">
        <w:rPr>
          <w:rFonts w:eastAsia="Century" w:cstheme="minorHAnsi"/>
          <w:sz w:val="23"/>
          <w:szCs w:val="23"/>
        </w:rPr>
        <w:t xml:space="preserve"> it is extremely expensive due to the huge search space. In order to reduce the amount of times that the classifier run</w:t>
      </w:r>
      <w:r w:rsidR="00220E21" w:rsidRPr="00D1736D">
        <w:rPr>
          <w:rFonts w:eastAsia="Century" w:cstheme="minorHAnsi"/>
          <w:sz w:val="23"/>
          <w:szCs w:val="23"/>
        </w:rPr>
        <w:t>s</w:t>
      </w:r>
      <w:r w:rsidR="00512DC3" w:rsidRPr="00D1736D">
        <w:rPr>
          <w:rFonts w:eastAsia="Century" w:cstheme="minorHAnsi"/>
          <w:sz w:val="23"/>
          <w:szCs w:val="23"/>
        </w:rPr>
        <w:t xml:space="preserve">, it could be applied </w:t>
      </w:r>
      <w:r w:rsidR="00981724" w:rsidRPr="00D1736D">
        <w:rPr>
          <w:rFonts w:eastAsia="Century" w:cstheme="minorHAnsi"/>
          <w:sz w:val="23"/>
          <w:szCs w:val="23"/>
        </w:rPr>
        <w:t xml:space="preserve">with </w:t>
      </w:r>
      <w:r w:rsidR="00512DC3" w:rsidRPr="00D1736D">
        <w:rPr>
          <w:rFonts w:eastAsia="Century" w:cstheme="minorHAnsi"/>
          <w:sz w:val="23"/>
          <w:szCs w:val="23"/>
        </w:rPr>
        <w:t xml:space="preserve">a bigger </w:t>
      </w:r>
      <w:r w:rsidR="00981724" w:rsidRPr="00D1736D">
        <w:rPr>
          <w:rFonts w:eastAsia="Century" w:cstheme="minorHAnsi"/>
          <w:sz w:val="23"/>
          <w:szCs w:val="23"/>
        </w:rPr>
        <w:t>window</w:t>
      </w:r>
      <w:r w:rsidR="00512DC3" w:rsidRPr="00D1736D">
        <w:rPr>
          <w:rFonts w:eastAsia="Century" w:cstheme="minorHAnsi"/>
          <w:sz w:val="23"/>
          <w:szCs w:val="23"/>
        </w:rPr>
        <w:t>, but this has the risk of missing the ideal bounding box.</w:t>
      </w:r>
      <w:r w:rsidR="00C07B14" w:rsidRPr="00D1736D">
        <w:rPr>
          <w:rFonts w:eastAsia="Century" w:cstheme="minorHAnsi"/>
          <w:sz w:val="23"/>
          <w:szCs w:val="23"/>
        </w:rPr>
        <w:t xml:space="preserve"> </w:t>
      </w:r>
      <w:r w:rsidR="00EF6227">
        <w:rPr>
          <w:rFonts w:eastAsia="Century" w:cstheme="minorHAnsi"/>
          <w:sz w:val="23"/>
          <w:szCs w:val="23"/>
        </w:rPr>
        <w:t xml:space="preserve"> </w:t>
      </w:r>
      <w:r w:rsidR="00C07B14" w:rsidRPr="00D1736D">
        <w:rPr>
          <w:rFonts w:eastAsia="Century" w:cstheme="minorHAnsi"/>
          <w:sz w:val="23"/>
          <w:szCs w:val="23"/>
        </w:rPr>
        <w:t>An early method that implements the</w:t>
      </w:r>
      <w:r w:rsidR="00936486" w:rsidRPr="00D1736D">
        <w:rPr>
          <w:rFonts w:eastAsia="Century" w:cstheme="minorHAnsi"/>
          <w:sz w:val="23"/>
          <w:szCs w:val="23"/>
        </w:rPr>
        <w:t xml:space="preserve"> sliding window</w:t>
      </w:r>
      <w:r w:rsidR="00C07B14" w:rsidRPr="00D1736D">
        <w:rPr>
          <w:rFonts w:eastAsia="Century" w:cstheme="minorHAnsi"/>
          <w:sz w:val="23"/>
          <w:szCs w:val="23"/>
        </w:rPr>
        <w:t xml:space="preserve"> approach is the Viola</w:t>
      </w:r>
      <w:r w:rsidR="00936486" w:rsidRPr="00D1736D">
        <w:rPr>
          <w:rFonts w:eastAsia="Century" w:cstheme="minorHAnsi"/>
          <w:sz w:val="23"/>
          <w:szCs w:val="23"/>
        </w:rPr>
        <w:t>-</w:t>
      </w:r>
      <w:r w:rsidR="00C07B14" w:rsidRPr="00D1736D">
        <w:rPr>
          <w:rFonts w:eastAsia="Century" w:cstheme="minorHAnsi"/>
          <w:sz w:val="23"/>
          <w:szCs w:val="23"/>
        </w:rPr>
        <w:t>Jones detector</w:t>
      </w:r>
      <w:r w:rsidR="00936486" w:rsidRPr="00D1736D">
        <w:rPr>
          <w:rFonts w:eastAsia="Century" w:cstheme="minorHAnsi"/>
          <w:sz w:val="23"/>
          <w:szCs w:val="23"/>
        </w:rPr>
        <w:t xml:space="preserve"> </w:t>
      </w:r>
      <w:r w:rsidR="00936486"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{"citationItems":[{"id":"ITEM-1","itemData":{"author":[{"dropping-particle":"","family":"Wang","given":"Yi-Qing","non-dropping-particle":"","parse-names":false,"suffix":""}],"container-title":"Image Processing On Line","id":"ITEM-1","issued":{"date-parts":[["2014"]]},"page":"128-148","title":"An analysis of the Viola-Jones face detection algorithm","type":"article-journal","volume":"4"},"uris":["http://www.mendeley.com/documents/?uuid=e7ddd734-fe27-4cec-8697-43cfd21e8bb8"]}],"mendeley":{"formattedCitation":"(Y.-Q. Wang, 2014)","plainTextFormattedCitation":"(Y.-Q. Wang, 2014)","previouslyFormattedCitation":"(Y.-Q. Wang, 2014)"},"properties":{"noteIndex":0},"schema":"https://github.com/citation-style-language/schema/raw/master/csl-citation.json"}</w:instrText>
      </w:r>
      <w:r w:rsidR="00936486" w:rsidRPr="00D1736D">
        <w:rPr>
          <w:rFonts w:eastAsia="Century" w:cstheme="minorHAnsi"/>
          <w:sz w:val="23"/>
          <w:szCs w:val="23"/>
        </w:rPr>
        <w:fldChar w:fldCharType="separate"/>
      </w:r>
      <w:r w:rsidR="006538C1" w:rsidRPr="00D1736D">
        <w:rPr>
          <w:rFonts w:eastAsia="Century" w:cstheme="minorHAnsi"/>
          <w:noProof/>
          <w:sz w:val="23"/>
          <w:szCs w:val="23"/>
        </w:rPr>
        <w:t>(</w:t>
      </w:r>
      <w:r w:rsidR="006538C1" w:rsidRPr="00941041">
        <w:rPr>
          <w:rFonts w:eastAsia="Century" w:cstheme="minorHAnsi"/>
          <w:noProof/>
          <w:sz w:val="23"/>
          <w:szCs w:val="23"/>
          <w:highlight w:val="yellow"/>
          <w:rPrChange w:id="387" w:author="Yael Edan" w:date="2019-09-22T13:26:00Z">
            <w:rPr>
              <w:rFonts w:eastAsia="Century" w:cstheme="minorHAnsi"/>
              <w:noProof/>
              <w:sz w:val="23"/>
              <w:szCs w:val="23"/>
            </w:rPr>
          </w:rPrChange>
        </w:rPr>
        <w:t>Y.-Q.</w:t>
      </w:r>
      <w:r w:rsidR="006538C1" w:rsidRPr="00D1736D">
        <w:rPr>
          <w:rFonts w:eastAsia="Century" w:cstheme="minorHAnsi"/>
          <w:noProof/>
          <w:sz w:val="23"/>
          <w:szCs w:val="23"/>
        </w:rPr>
        <w:t xml:space="preserve"> Wang, 2014)</w:t>
      </w:r>
      <w:r w:rsidR="00936486" w:rsidRPr="00D1736D">
        <w:rPr>
          <w:rFonts w:eastAsia="Century" w:cstheme="minorHAnsi"/>
          <w:sz w:val="23"/>
          <w:szCs w:val="23"/>
        </w:rPr>
        <w:fldChar w:fldCharType="end"/>
      </w:r>
      <w:r w:rsidR="00C07B14" w:rsidRPr="00D1736D">
        <w:rPr>
          <w:rFonts w:eastAsia="Century" w:cstheme="minorHAnsi"/>
          <w:sz w:val="23"/>
          <w:szCs w:val="23"/>
        </w:rPr>
        <w:t>,</w:t>
      </w:r>
      <w:r w:rsidR="00936486" w:rsidRPr="00D1736D">
        <w:rPr>
          <w:rFonts w:eastAsia="Century" w:cstheme="minorHAnsi"/>
          <w:sz w:val="23"/>
          <w:szCs w:val="23"/>
        </w:rPr>
        <w:t xml:space="preserve"> </w:t>
      </w:r>
      <w:r w:rsidR="00936486" w:rsidRPr="00D1736D">
        <w:rPr>
          <w:rFonts w:eastAsia="Century" w:cstheme="minorHAnsi"/>
          <w:sz w:val="23"/>
          <w:szCs w:val="23"/>
        </w:rPr>
        <w:fldChar w:fldCharType="begin" w:fldLock="1"/>
      </w:r>
      <w:r w:rsidR="00A754EA">
        <w:rPr>
          <w:rFonts w:eastAsia="Century" w:cstheme="minorHAnsi"/>
          <w:sz w:val="23"/>
          <w:szCs w:val="23"/>
        </w:rPr>
        <w:instrText>ADDIN CSL_CITATION {"citationItems":[{"id":"ITEM-1","itemData":{"author":[{"dropping-particle":"","family":"Viola","given":"Paul","non-dropping-particle":"","parse-names":false,"suffix":""},{"dropping-particle":"","family":"Jones","given":"Michael","non-dropping-particle":"","parse-names":false,"suffix":""}],"container-title":"CVPR (1)","id":"ITEM-1","issued":{"date-parts":[["2001"]]},"page":"511-518","title":"Rapid object detection using a boosted cascade of simple features","type":"article-journal","volume":"1"},"uris":["http://www.mendeley.com/documents/?uuid=3255ed03-f215-4ac5-8502-b8f0f69bfa67"]}],"mendeley":{"formattedCitation":"(Viola &amp; Jones, 2001)","plainTextFormattedCitation":"(Viola &amp; Jones, 2001)","previouslyFormattedCitation":"(Viola &amp; Jones, 2001)"},"properties":{"noteIndex":0},"schema":"https://github.com/citation-style-language/schema/raw/master/csl-citation.json"}</w:instrText>
      </w:r>
      <w:r w:rsidR="00936486" w:rsidRPr="00D1736D">
        <w:rPr>
          <w:rFonts w:eastAsia="Century" w:cstheme="minorHAnsi"/>
          <w:sz w:val="23"/>
          <w:szCs w:val="23"/>
        </w:rPr>
        <w:fldChar w:fldCharType="separate"/>
      </w:r>
      <w:r w:rsidR="00A754EA" w:rsidRPr="00A754EA">
        <w:rPr>
          <w:rFonts w:eastAsia="Century" w:cstheme="minorHAnsi"/>
          <w:noProof/>
          <w:sz w:val="23"/>
          <w:szCs w:val="23"/>
        </w:rPr>
        <w:t>(Viola &amp; Jones, 2001)</w:t>
      </w:r>
      <w:r w:rsidR="00936486" w:rsidRPr="00D1736D">
        <w:rPr>
          <w:rFonts w:eastAsia="Century" w:cstheme="minorHAnsi"/>
          <w:sz w:val="23"/>
          <w:szCs w:val="23"/>
        </w:rPr>
        <w:fldChar w:fldCharType="end"/>
      </w:r>
      <w:r w:rsidR="00936486" w:rsidRPr="00D1736D">
        <w:rPr>
          <w:rFonts w:eastAsia="Century" w:cstheme="minorHAnsi"/>
          <w:sz w:val="23"/>
          <w:szCs w:val="23"/>
        </w:rPr>
        <w:t xml:space="preserve"> </w:t>
      </w:r>
      <w:r w:rsidR="00C07B14" w:rsidRPr="00D1736D">
        <w:rPr>
          <w:rFonts w:eastAsia="Century" w:cstheme="minorHAnsi"/>
          <w:sz w:val="23"/>
          <w:szCs w:val="23"/>
        </w:rPr>
        <w:t xml:space="preserve"> which use Haar feature and AdaBoost to train a series of cascaded classifiers for face detection.</w:t>
      </w:r>
      <w:r w:rsidR="00936486" w:rsidRPr="00D1736D">
        <w:rPr>
          <w:rFonts w:eastAsia="Century" w:cstheme="minorHAnsi"/>
          <w:sz w:val="23"/>
          <w:szCs w:val="23"/>
        </w:rPr>
        <w:t xml:space="preserve"> </w:t>
      </w:r>
      <w:r w:rsidR="00C07B14" w:rsidRPr="00D1736D">
        <w:rPr>
          <w:rFonts w:eastAsia="Century" w:cstheme="minorHAnsi"/>
          <w:sz w:val="23"/>
          <w:szCs w:val="23"/>
        </w:rPr>
        <w:t>The Viola-Jones detector</w:t>
      </w:r>
      <w:r w:rsidR="00936486" w:rsidRPr="00D1736D">
        <w:rPr>
          <w:rFonts w:eastAsia="Century" w:cstheme="minorHAnsi"/>
          <w:sz w:val="23"/>
          <w:szCs w:val="23"/>
        </w:rPr>
        <w:t xml:space="preserve"> first present in </w:t>
      </w:r>
      <w:r w:rsidR="00936486" w:rsidRPr="00D1736D">
        <w:rPr>
          <w:rFonts w:eastAsia="Century" w:cstheme="minorHAnsi"/>
          <w:sz w:val="23"/>
          <w:szCs w:val="23"/>
        </w:rPr>
        <w:fldChar w:fldCharType="begin" w:fldLock="1"/>
      </w:r>
      <w:r w:rsidR="00A754EA">
        <w:rPr>
          <w:rFonts w:eastAsia="Century" w:cstheme="minorHAnsi"/>
          <w:sz w:val="23"/>
          <w:szCs w:val="23"/>
        </w:rPr>
        <w:instrText>ADDIN CSL_CITATION {"citationItems":[{"id":"ITEM-1","itemData":{"author":[{"dropping-particle":"","family":"Viola","given":"Paul","non-dropping-particle":"","parse-names":false,"suffix":""},{"dropping-particle":"","family":"Jones","given":"Michael","non-dropping-particle":"","parse-names":false,"suffix":""}],"container-title":"CVPR (1)","id":"ITEM-1","issued":{"date-parts":[["2001"]]},"page":"511-518","title":"Rapid object detection using a boosted cascade of simple features","type":"article-journal","volume":"1"},"uris":["http://www.mendeley.com/documents/?uuid=3255ed03-f215-4ac5-8502-b8f0f69bfa67"]}],"mendeley":{"formattedCitation":"(Viola &amp; Jones, 2001)","plainTextFormattedCitation":"(Viola &amp; Jones, 2001)","previouslyFormattedCitation":"(Viola &amp; Jones, 2001)"},"properties":{"noteIndex":0},"schema":"https://github.com/citation-style-language/schema/raw/master/csl-citation.json"}</w:instrText>
      </w:r>
      <w:r w:rsidR="00936486" w:rsidRPr="00D1736D">
        <w:rPr>
          <w:rFonts w:eastAsia="Century" w:cstheme="minorHAnsi"/>
          <w:sz w:val="23"/>
          <w:szCs w:val="23"/>
        </w:rPr>
        <w:fldChar w:fldCharType="separate"/>
      </w:r>
      <w:r w:rsidR="00A754EA" w:rsidRPr="00A754EA">
        <w:rPr>
          <w:rFonts w:eastAsia="Century" w:cstheme="minorHAnsi"/>
          <w:noProof/>
          <w:sz w:val="23"/>
          <w:szCs w:val="23"/>
        </w:rPr>
        <w:t>(Viola &amp; Jones, 2001)</w:t>
      </w:r>
      <w:r w:rsidR="00936486" w:rsidRPr="00D1736D">
        <w:rPr>
          <w:rFonts w:eastAsia="Century" w:cstheme="minorHAnsi"/>
          <w:sz w:val="23"/>
          <w:szCs w:val="23"/>
        </w:rPr>
        <w:fldChar w:fldCharType="end"/>
      </w:r>
      <w:r w:rsidR="00C07B14" w:rsidRPr="00D1736D">
        <w:rPr>
          <w:rFonts w:eastAsia="Century" w:cstheme="minorHAnsi"/>
          <w:sz w:val="23"/>
          <w:szCs w:val="23"/>
        </w:rPr>
        <w:t xml:space="preserve"> includes a cascade object detector composed of ensemble of a number of weak classifiers. The cascade object detector is arranged in stages with increasing complexity. The role of each stage is to decide whether the current windows is certainly NOT an object. If a stage decides that the current windows is not an object the rest of the stages are not evaluated, so only true object windows trigger the entire cascade of stages</w:t>
      </w:r>
      <w:r w:rsidR="00936486" w:rsidRPr="00D1736D">
        <w:rPr>
          <w:rFonts w:eastAsia="Century" w:cstheme="minorHAnsi"/>
          <w:sz w:val="23"/>
          <w:szCs w:val="23"/>
        </w:rPr>
        <w:t>.</w:t>
      </w:r>
    </w:p>
    <w:p w14:paraId="726E3A87" w14:textId="77777777" w:rsidR="00936486" w:rsidRPr="00D1736D" w:rsidRDefault="00936486" w:rsidP="001D18A7">
      <w:pPr>
        <w:autoSpaceDE w:val="0"/>
        <w:autoSpaceDN w:val="0"/>
        <w:bidi w:val="0"/>
        <w:adjustRightInd w:val="0"/>
        <w:spacing w:after="0" w:line="276" w:lineRule="auto"/>
        <w:jc w:val="both"/>
        <w:rPr>
          <w:rFonts w:eastAsia="Century" w:cstheme="minorHAnsi"/>
          <w:sz w:val="23"/>
          <w:szCs w:val="23"/>
        </w:rPr>
      </w:pPr>
    </w:p>
    <w:p w14:paraId="052C9FB8" w14:textId="0BD5FEAD" w:rsidR="00170FBB" w:rsidRPr="007D79E5" w:rsidRDefault="008D5D06" w:rsidP="001D18A7">
      <w:pPr>
        <w:pStyle w:val="Heading2"/>
        <w:bidi w:val="0"/>
        <w:spacing w:line="276" w:lineRule="auto"/>
        <w:rPr>
          <w:rFonts w:asciiTheme="minorHAnsi" w:eastAsia="Century" w:hAnsiTheme="minorHAnsi" w:cstheme="minorBidi"/>
          <w:sz w:val="23"/>
          <w:szCs w:val="23"/>
          <w:rtl/>
        </w:rPr>
      </w:pPr>
      <w:bookmarkStart w:id="388" w:name="_Toc14857537"/>
      <w:bookmarkStart w:id="389" w:name="_Toc14857783"/>
      <w:bookmarkStart w:id="390" w:name="_Toc19806688"/>
      <w:r w:rsidRPr="00D1736D">
        <w:rPr>
          <w:rFonts w:asciiTheme="minorHAnsi" w:hAnsiTheme="minorHAnsi" w:cstheme="minorHAnsi"/>
        </w:rPr>
        <w:t xml:space="preserve">2.4.1 </w:t>
      </w:r>
      <w:r w:rsidR="00170FBB" w:rsidRPr="00D1736D">
        <w:rPr>
          <w:rFonts w:asciiTheme="minorHAnsi" w:hAnsiTheme="minorHAnsi" w:cstheme="minorHAnsi"/>
        </w:rPr>
        <w:t xml:space="preserve">CNN based </w:t>
      </w:r>
      <w:r w:rsidR="00B47748" w:rsidRPr="00D1736D">
        <w:rPr>
          <w:rFonts w:asciiTheme="minorHAnsi" w:hAnsiTheme="minorHAnsi" w:cstheme="minorHAnsi"/>
        </w:rPr>
        <w:t>m</w:t>
      </w:r>
      <w:r w:rsidR="00170FBB" w:rsidRPr="00D1736D">
        <w:rPr>
          <w:rFonts w:asciiTheme="minorHAnsi" w:hAnsiTheme="minorHAnsi" w:cstheme="minorHAnsi"/>
        </w:rPr>
        <w:t xml:space="preserve">odels for </w:t>
      </w:r>
      <w:r w:rsidR="00B47748" w:rsidRPr="00D1736D">
        <w:rPr>
          <w:rFonts w:asciiTheme="minorHAnsi" w:hAnsiTheme="minorHAnsi" w:cstheme="minorHAnsi"/>
        </w:rPr>
        <w:t>o</w:t>
      </w:r>
      <w:r w:rsidR="00170FBB" w:rsidRPr="00D1736D">
        <w:rPr>
          <w:rFonts w:asciiTheme="minorHAnsi" w:hAnsiTheme="minorHAnsi" w:cstheme="minorHAnsi"/>
        </w:rPr>
        <w:t xml:space="preserve">bject </w:t>
      </w:r>
      <w:r w:rsidR="00B47748" w:rsidRPr="00D1736D">
        <w:rPr>
          <w:rFonts w:asciiTheme="minorHAnsi" w:hAnsiTheme="minorHAnsi" w:cstheme="minorHAnsi"/>
        </w:rPr>
        <w:t>d</w:t>
      </w:r>
      <w:r w:rsidR="00170FBB" w:rsidRPr="00D1736D">
        <w:rPr>
          <w:rFonts w:asciiTheme="minorHAnsi" w:hAnsiTheme="minorHAnsi" w:cstheme="minorHAnsi"/>
        </w:rPr>
        <w:t>etection</w:t>
      </w:r>
      <w:bookmarkEnd w:id="388"/>
      <w:bookmarkEnd w:id="389"/>
      <w:bookmarkEnd w:id="390"/>
      <w:r w:rsidR="00736938">
        <w:rPr>
          <w:rFonts w:asciiTheme="minorHAnsi" w:eastAsia="Century" w:hAnsiTheme="minorHAnsi" w:cstheme="minorHAnsi"/>
          <w:sz w:val="23"/>
          <w:szCs w:val="23"/>
        </w:rPr>
        <w:t xml:space="preserve"> </w:t>
      </w:r>
    </w:p>
    <w:p w14:paraId="655DCC5A" w14:textId="74EC1DF5" w:rsidR="00936486" w:rsidRPr="00D1736D" w:rsidRDefault="00170FBB" w:rsidP="007D50DD">
      <w:pPr>
        <w:bidi w:val="0"/>
        <w:spacing w:line="276" w:lineRule="auto"/>
        <w:jc w:val="both"/>
        <w:rPr>
          <w:rFonts w:eastAsia="Century" w:cstheme="minorHAnsi"/>
          <w:sz w:val="23"/>
          <w:szCs w:val="23"/>
        </w:rPr>
      </w:pPr>
      <w:r w:rsidRPr="00D1736D">
        <w:rPr>
          <w:rFonts w:eastAsia="Century" w:cstheme="minorHAnsi"/>
          <w:sz w:val="23"/>
          <w:szCs w:val="23"/>
        </w:rPr>
        <w:t xml:space="preserve">Deep learning convolutional neural networks </w:t>
      </w:r>
      <w:r w:rsidR="00DC1F70" w:rsidRPr="00D1736D">
        <w:rPr>
          <w:rFonts w:eastAsia="Century" w:cstheme="minorHAnsi"/>
          <w:sz w:val="23"/>
          <w:szCs w:val="23"/>
        </w:rPr>
        <w:t>ha</w:t>
      </w:r>
      <w:ins w:id="391" w:author="Yael Edan" w:date="2019-09-22T13:27:00Z">
        <w:r w:rsidR="007D50DD">
          <w:rPr>
            <w:rFonts w:eastAsia="Century" w:cstheme="minorHAnsi"/>
            <w:sz w:val="23"/>
            <w:szCs w:val="23"/>
          </w:rPr>
          <w:t>ve</w:t>
        </w:r>
      </w:ins>
      <w:del w:id="392" w:author="Yael Edan" w:date="2019-09-22T13:27:00Z">
        <w:r w:rsidR="00DC1F70" w:rsidRPr="00D1736D" w:rsidDel="007D50DD">
          <w:rPr>
            <w:rFonts w:eastAsia="Century" w:cstheme="minorHAnsi"/>
            <w:sz w:val="23"/>
            <w:szCs w:val="23"/>
          </w:rPr>
          <w:delText>s</w:delText>
        </w:r>
      </w:del>
      <w:r w:rsidRPr="00D1736D">
        <w:rPr>
          <w:rFonts w:eastAsia="Century" w:cstheme="minorHAnsi"/>
          <w:sz w:val="23"/>
          <w:szCs w:val="23"/>
        </w:rPr>
        <w:t xml:space="preserve"> dramatically </w:t>
      </w:r>
      <w:r w:rsidR="00DC1F70" w:rsidRPr="00D1736D">
        <w:rPr>
          <w:rFonts w:eastAsia="Century" w:cstheme="minorHAnsi"/>
          <w:sz w:val="23"/>
          <w:szCs w:val="23"/>
        </w:rPr>
        <w:t>improved</w:t>
      </w:r>
      <w:r w:rsidRPr="00D1736D">
        <w:rPr>
          <w:rFonts w:eastAsia="Century" w:cstheme="minorHAnsi"/>
          <w:sz w:val="23"/>
          <w:szCs w:val="23"/>
        </w:rPr>
        <w:t xml:space="preserve"> object detection performance </w:t>
      </w:r>
      <w:r w:rsidR="00DC1F70" w:rsidRPr="00D1736D">
        <w:rPr>
          <w:rFonts w:eastAsia="Century" w:cstheme="minorHAnsi"/>
          <w:sz w:val="23"/>
          <w:szCs w:val="23"/>
        </w:rPr>
        <w:t xml:space="preserve">as compared to </w:t>
      </w:r>
      <w:r w:rsidRPr="00D1736D">
        <w:rPr>
          <w:rFonts w:eastAsia="Century" w:cstheme="minorHAnsi"/>
          <w:sz w:val="23"/>
          <w:szCs w:val="23"/>
        </w:rPr>
        <w:t xml:space="preserve">previous methods </w:t>
      </w:r>
      <w:r w:rsidRPr="00D1736D">
        <w:rPr>
          <w:rFonts w:eastAsia="Century" w:cstheme="minorHAnsi"/>
          <w:sz w:val="23"/>
          <w:szCs w:val="23"/>
        </w:rPr>
        <w:fldChar w:fldCharType="begin" w:fldLock="1"/>
      </w:r>
      <w:r w:rsidR="00AE6850">
        <w:rPr>
          <w:rFonts w:eastAsia="Century" w:cstheme="minorHAnsi"/>
          <w:sz w:val="23"/>
          <w:szCs w:val="23"/>
        </w:rPr>
        <w:instrText>ADDIN CSL_CITATION {"citationItems":[{"id":"ITEM-1","itemData":{"DOI":"10.1109/TPAMI.2015.2437384","ISSN":"0162-8828","author":[{"dropping-particle":"","family":"Girshick","given":"Ross","non-dropping-particle":"","parse-names":false,"suffix":""},{"dropping-particle":"","family":"Donahue","given":"J","non-dropping-particle":"","parse-names":false,"suffix":""},{"dropping-particle":"","family":"Darrell","given":"T","non-dropping-particle":"","parse-names":false,"suffix":""},{"dropping-particle":"","family":"Malik","given":"J","non-dropping-particle":"","parse-names":false,"suffix":""}],"container-title":"IEEE Transactions on Pattern Analysis and Machine Intelligence","id":"ITEM-1","issue":"1","issued":{"date-parts":[["2016"]]},"page":"142-158","title":"Region-Based Convolutional Networks for Accurate Object Detection and Segmentation","type":"article-journal","volume":"38"},"uris":["http://www.mendeley.com/documents/?uuid=79220f9f-fc19-41be-9031-7369860be8e6"]}],"mendeley":{"formattedCitation":"(Girshick, Donahue, Darrell, &amp; Malik, 2016)","plainTextFormattedCitation":"(Girshick, Donahue, Darrell, &amp; Malik, 2016)","previouslyFormattedCitation":"(Girshick, Donahue, Darrell, &amp; Malik, 2016)"},"properties":{"noteIndex":0},"schema":"https://github.com/citation-style-language/schema/raw/master/csl-citation.json"}</w:instrText>
      </w:r>
      <w:r w:rsidRPr="00D1736D">
        <w:rPr>
          <w:rFonts w:eastAsia="Century" w:cstheme="minorHAnsi"/>
          <w:sz w:val="23"/>
          <w:szCs w:val="23"/>
        </w:rPr>
        <w:fldChar w:fldCharType="separate"/>
      </w:r>
      <w:r w:rsidR="007D79E5" w:rsidRPr="007D79E5">
        <w:rPr>
          <w:rFonts w:eastAsia="Century" w:cstheme="minorHAnsi"/>
          <w:noProof/>
          <w:sz w:val="23"/>
          <w:szCs w:val="23"/>
        </w:rPr>
        <w:t>(Girshick, Donahue, Darrell, &amp; Malik, 2016)</w:t>
      </w:r>
      <w:r w:rsidRPr="00D1736D">
        <w:rPr>
          <w:rFonts w:eastAsia="Century" w:cstheme="minorHAnsi"/>
          <w:sz w:val="23"/>
          <w:szCs w:val="23"/>
        </w:rPr>
        <w:fldChar w:fldCharType="end"/>
      </w:r>
      <w:r w:rsidRPr="00D1736D">
        <w:rPr>
          <w:rFonts w:eastAsia="Century" w:cstheme="minorHAnsi"/>
          <w:sz w:val="23"/>
          <w:szCs w:val="23"/>
        </w:rPr>
        <w:t xml:space="preserve">. </w:t>
      </w:r>
      <w:r w:rsidR="00045739">
        <w:rPr>
          <w:rFonts w:eastAsia="Century" w:cstheme="minorHAnsi"/>
          <w:sz w:val="23"/>
          <w:szCs w:val="23"/>
        </w:rPr>
        <w:t xml:space="preserve">Below we present some of the most influencing CNN architectures for object detection. </w:t>
      </w:r>
      <w:r w:rsidR="007A0EB0" w:rsidRPr="00D1736D">
        <w:rPr>
          <w:rFonts w:eastAsia="Century" w:cstheme="minorHAnsi"/>
          <w:sz w:val="23"/>
          <w:szCs w:val="23"/>
        </w:rPr>
        <w:t>All the presented networks</w:t>
      </w:r>
      <w:r w:rsidR="00B32256" w:rsidRPr="00D1736D">
        <w:rPr>
          <w:rFonts w:eastAsia="Century" w:cstheme="minorHAnsi"/>
          <w:sz w:val="23"/>
          <w:szCs w:val="23"/>
        </w:rPr>
        <w:t xml:space="preserve"> </w:t>
      </w:r>
      <w:r w:rsidR="00267652" w:rsidRPr="00D1736D">
        <w:rPr>
          <w:rFonts w:eastAsia="Century" w:cstheme="minorHAnsi"/>
          <w:sz w:val="23"/>
          <w:szCs w:val="23"/>
        </w:rPr>
        <w:t>rely</w:t>
      </w:r>
      <w:r w:rsidR="00B32256" w:rsidRPr="00D1736D">
        <w:rPr>
          <w:rFonts w:eastAsia="Century" w:cstheme="minorHAnsi"/>
          <w:sz w:val="23"/>
          <w:szCs w:val="23"/>
        </w:rPr>
        <w:t xml:space="preserve"> on pre-trained convolutional networks, such as ResNet or VGGNet, consider</w:t>
      </w:r>
      <w:r w:rsidR="00DC1F70" w:rsidRPr="00D1736D">
        <w:rPr>
          <w:rFonts w:eastAsia="Century" w:cstheme="minorHAnsi"/>
          <w:sz w:val="23"/>
          <w:szCs w:val="23"/>
        </w:rPr>
        <w:t>ed</w:t>
      </w:r>
      <w:r w:rsidR="00B32256" w:rsidRPr="00D1736D">
        <w:rPr>
          <w:rFonts w:eastAsia="Century" w:cstheme="minorHAnsi"/>
          <w:sz w:val="23"/>
          <w:szCs w:val="23"/>
        </w:rPr>
        <w:t xml:space="preserve"> as 'backbone' network</w:t>
      </w:r>
      <w:r w:rsidR="00DC1F70" w:rsidRPr="00D1736D">
        <w:rPr>
          <w:rFonts w:eastAsia="Century" w:cstheme="minorHAnsi"/>
          <w:sz w:val="23"/>
          <w:szCs w:val="23"/>
        </w:rPr>
        <w:t>s</w:t>
      </w:r>
      <w:r w:rsidR="00B32256" w:rsidRPr="00D1736D">
        <w:rPr>
          <w:rFonts w:eastAsia="Century" w:cstheme="minorHAnsi"/>
          <w:sz w:val="23"/>
          <w:szCs w:val="23"/>
        </w:rPr>
        <w:t xml:space="preserve"> that could be </w:t>
      </w:r>
      <w:r w:rsidR="002B7DFE" w:rsidRPr="00D1736D">
        <w:rPr>
          <w:rFonts w:eastAsia="Century" w:cstheme="minorHAnsi"/>
          <w:sz w:val="23"/>
          <w:szCs w:val="23"/>
        </w:rPr>
        <w:t>fine-tuned</w:t>
      </w:r>
      <w:r w:rsidR="00B32256" w:rsidRPr="00D1736D">
        <w:rPr>
          <w:rFonts w:eastAsia="Century" w:cstheme="minorHAnsi"/>
          <w:sz w:val="23"/>
          <w:szCs w:val="23"/>
        </w:rPr>
        <w:t xml:space="preserve"> with process</w:t>
      </w:r>
      <w:r w:rsidR="00DC1F70" w:rsidRPr="00D1736D">
        <w:rPr>
          <w:rFonts w:eastAsia="Century" w:cstheme="minorHAnsi"/>
          <w:sz w:val="23"/>
          <w:szCs w:val="23"/>
        </w:rPr>
        <w:t>es</w:t>
      </w:r>
      <w:r w:rsidR="00B32256" w:rsidRPr="00D1736D">
        <w:rPr>
          <w:rFonts w:eastAsia="Century" w:cstheme="minorHAnsi"/>
          <w:sz w:val="23"/>
          <w:szCs w:val="23"/>
        </w:rPr>
        <w:t xml:space="preserve"> of transfer learning to the relevant domain.</w:t>
      </w:r>
      <w:r w:rsidR="00045739" w:rsidRPr="00045739">
        <w:t xml:space="preserve"> </w:t>
      </w:r>
      <w:r w:rsidR="00045739" w:rsidRPr="00045739">
        <w:rPr>
          <w:rFonts w:eastAsia="Century" w:cstheme="minorHAnsi"/>
          <w:sz w:val="23"/>
          <w:szCs w:val="23"/>
        </w:rPr>
        <w:t>The object detection task dominated by the CNN-based detectors can be roughly divided into two-stage and one-stage approaches.</w:t>
      </w:r>
    </w:p>
    <w:p w14:paraId="19821E81" w14:textId="353C7214" w:rsidR="00F80C67" w:rsidRPr="00D1736D" w:rsidRDefault="00F80C67" w:rsidP="007D50DD">
      <w:pPr>
        <w:pStyle w:val="Heading3"/>
        <w:bidi w:val="0"/>
        <w:spacing w:line="276" w:lineRule="auto"/>
        <w:rPr>
          <w:rFonts w:asciiTheme="minorHAnsi" w:eastAsia="Century" w:hAnsiTheme="minorHAnsi" w:cstheme="minorHAnsi"/>
        </w:rPr>
      </w:pPr>
      <w:bookmarkStart w:id="393" w:name="_Toc14857538"/>
      <w:bookmarkStart w:id="394" w:name="_Toc14857784"/>
      <w:r w:rsidRPr="00D1736D">
        <w:rPr>
          <w:rFonts w:asciiTheme="minorHAnsi" w:eastAsia="Century" w:hAnsiTheme="minorHAnsi" w:cstheme="minorHAnsi"/>
        </w:rPr>
        <w:t xml:space="preserve">The </w:t>
      </w:r>
      <w:ins w:id="395" w:author="Yael Edan" w:date="2019-09-22T13:27:00Z">
        <w:r w:rsidR="007D50DD">
          <w:rPr>
            <w:rFonts w:asciiTheme="minorHAnsi" w:eastAsia="Century" w:hAnsiTheme="minorHAnsi" w:cstheme="minorHAnsi"/>
          </w:rPr>
          <w:t>t</w:t>
        </w:r>
      </w:ins>
      <w:del w:id="396" w:author="Yael Edan" w:date="2019-09-22T13:27:00Z">
        <w:r w:rsidRPr="00D1736D" w:rsidDel="007D50DD">
          <w:rPr>
            <w:rFonts w:asciiTheme="minorHAnsi" w:eastAsia="Century" w:hAnsiTheme="minorHAnsi" w:cstheme="minorHAnsi"/>
          </w:rPr>
          <w:delText>T</w:delText>
        </w:r>
      </w:del>
      <w:r w:rsidRPr="00D1736D">
        <w:rPr>
          <w:rFonts w:asciiTheme="minorHAnsi" w:eastAsia="Century" w:hAnsiTheme="minorHAnsi" w:cstheme="minorHAnsi"/>
        </w:rPr>
        <w:t>wo-</w:t>
      </w:r>
      <w:ins w:id="397" w:author="Yael Edan" w:date="2019-09-22T13:27:00Z">
        <w:r w:rsidR="007D50DD">
          <w:rPr>
            <w:rFonts w:asciiTheme="minorHAnsi" w:eastAsia="Century" w:hAnsiTheme="minorHAnsi" w:cstheme="minorHAnsi"/>
          </w:rPr>
          <w:t>s</w:t>
        </w:r>
      </w:ins>
      <w:del w:id="398" w:author="Yael Edan" w:date="2019-09-22T13:27:00Z">
        <w:r w:rsidRPr="00D1736D" w:rsidDel="007D50DD">
          <w:rPr>
            <w:rFonts w:asciiTheme="minorHAnsi" w:eastAsia="Century" w:hAnsiTheme="minorHAnsi" w:cstheme="minorHAnsi"/>
          </w:rPr>
          <w:delText>S</w:delText>
        </w:r>
      </w:del>
      <w:r w:rsidRPr="00D1736D">
        <w:rPr>
          <w:rFonts w:asciiTheme="minorHAnsi" w:eastAsia="Century" w:hAnsiTheme="minorHAnsi" w:cstheme="minorHAnsi"/>
        </w:rPr>
        <w:t xml:space="preserve">tage </w:t>
      </w:r>
      <w:ins w:id="399" w:author="Yael Edan" w:date="2019-09-22T13:27:00Z">
        <w:r w:rsidR="007D50DD">
          <w:rPr>
            <w:rFonts w:asciiTheme="minorHAnsi" w:eastAsia="Century" w:hAnsiTheme="minorHAnsi" w:cstheme="minorHAnsi"/>
          </w:rPr>
          <w:t>a</w:t>
        </w:r>
      </w:ins>
      <w:del w:id="400" w:author="Yael Edan" w:date="2019-09-22T13:27:00Z">
        <w:r w:rsidRPr="00D1736D" w:rsidDel="007D50DD">
          <w:rPr>
            <w:rFonts w:asciiTheme="minorHAnsi" w:eastAsia="Century" w:hAnsiTheme="minorHAnsi" w:cstheme="minorHAnsi"/>
          </w:rPr>
          <w:delText>A</w:delText>
        </w:r>
      </w:del>
      <w:r w:rsidRPr="00D1736D">
        <w:rPr>
          <w:rFonts w:asciiTheme="minorHAnsi" w:eastAsia="Century" w:hAnsiTheme="minorHAnsi" w:cstheme="minorHAnsi"/>
        </w:rPr>
        <w:t>pproach</w:t>
      </w:r>
      <w:bookmarkEnd w:id="393"/>
      <w:bookmarkEnd w:id="394"/>
    </w:p>
    <w:p w14:paraId="20F0289E" w14:textId="5EA1F8F4" w:rsidR="00F80C67" w:rsidRPr="00D1736D" w:rsidRDefault="00936486" w:rsidP="007D50DD">
      <w:pPr>
        <w:bidi w:val="0"/>
        <w:spacing w:line="276" w:lineRule="auto"/>
        <w:jc w:val="both"/>
        <w:rPr>
          <w:rFonts w:eastAsia="Century" w:cstheme="minorHAnsi"/>
          <w:sz w:val="23"/>
          <w:szCs w:val="23"/>
        </w:rPr>
      </w:pPr>
      <w:r w:rsidRPr="00D1736D">
        <w:rPr>
          <w:rFonts w:eastAsia="Century" w:cstheme="minorHAnsi"/>
          <w:sz w:val="23"/>
          <w:szCs w:val="23"/>
        </w:rPr>
        <w:t xml:space="preserve">The </w:t>
      </w:r>
      <w:r w:rsidR="00F80C67" w:rsidRPr="00D1736D">
        <w:rPr>
          <w:rFonts w:eastAsia="Century" w:cstheme="minorHAnsi"/>
          <w:sz w:val="23"/>
          <w:szCs w:val="23"/>
        </w:rPr>
        <w:t>t</w:t>
      </w:r>
      <w:r w:rsidR="00981724" w:rsidRPr="00D1736D">
        <w:rPr>
          <w:rFonts w:eastAsia="Century" w:cstheme="minorHAnsi"/>
          <w:sz w:val="23"/>
          <w:szCs w:val="23"/>
        </w:rPr>
        <w:t>wo-</w:t>
      </w:r>
      <w:r w:rsidR="00F80C67" w:rsidRPr="00D1736D">
        <w:rPr>
          <w:rFonts w:eastAsia="Century" w:cstheme="minorHAnsi"/>
          <w:sz w:val="23"/>
          <w:szCs w:val="23"/>
        </w:rPr>
        <w:t>s</w:t>
      </w:r>
      <w:r w:rsidR="00981724" w:rsidRPr="00D1736D">
        <w:rPr>
          <w:rFonts w:eastAsia="Century" w:cstheme="minorHAnsi"/>
          <w:sz w:val="23"/>
          <w:szCs w:val="23"/>
        </w:rPr>
        <w:t xml:space="preserve">tage </w:t>
      </w:r>
      <w:r w:rsidR="00DC1F70" w:rsidRPr="00D1736D">
        <w:rPr>
          <w:rFonts w:eastAsia="Century" w:cstheme="minorHAnsi"/>
          <w:sz w:val="23"/>
          <w:szCs w:val="23"/>
        </w:rPr>
        <w:t>a</w:t>
      </w:r>
      <w:r w:rsidR="00981724" w:rsidRPr="00D1736D">
        <w:rPr>
          <w:rFonts w:eastAsia="Century" w:cstheme="minorHAnsi"/>
          <w:sz w:val="23"/>
          <w:szCs w:val="23"/>
        </w:rPr>
        <w:t xml:space="preserve">pproach </w:t>
      </w:r>
      <w:r w:rsidR="00DC1F70" w:rsidRPr="00D1736D">
        <w:rPr>
          <w:rFonts w:eastAsia="Century" w:cstheme="minorHAnsi"/>
          <w:sz w:val="23"/>
          <w:szCs w:val="23"/>
        </w:rPr>
        <w:t>includes</w:t>
      </w:r>
      <w:r w:rsidR="00981724" w:rsidRPr="00D1736D">
        <w:rPr>
          <w:rFonts w:eastAsia="Century" w:cstheme="minorHAnsi"/>
          <w:sz w:val="23"/>
          <w:szCs w:val="23"/>
        </w:rPr>
        <w:t xml:space="preserve"> two parts, where the first one generates a sparse set of candidate object proposals, and the second one determines the accurate object regions and the corresponding class labels</w:t>
      </w:r>
      <w:del w:id="401" w:author="Yael Edan" w:date="2019-09-22T13:27:00Z">
        <w:r w:rsidR="00B32256" w:rsidRPr="00D1736D" w:rsidDel="007D50DD">
          <w:rPr>
            <w:rFonts w:eastAsia="Century" w:cstheme="minorHAnsi"/>
            <w:sz w:val="23"/>
            <w:szCs w:val="23"/>
          </w:rPr>
          <w:delText>.</w:delText>
        </w:r>
      </w:del>
      <w:r w:rsidR="00B929E5">
        <w:rPr>
          <w:rFonts w:eastAsia="Century" w:cstheme="minorHAnsi"/>
          <w:sz w:val="23"/>
          <w:szCs w:val="23"/>
        </w:rPr>
        <w:t xml:space="preserve"> (</w:t>
      </w:r>
      <w:ins w:id="402" w:author="Yael Edan" w:date="2019-09-22T13:27:00Z">
        <w:r w:rsidR="007D50DD">
          <w:rPr>
            <w:rFonts w:eastAsia="Century" w:cstheme="minorHAnsi"/>
            <w:sz w:val="23"/>
            <w:szCs w:val="23"/>
          </w:rPr>
          <w:t>fF</w:t>
        </w:r>
      </w:ins>
      <w:del w:id="403" w:author="Yael Edan" w:date="2019-09-22T13:27:00Z">
        <w:r w:rsidR="00C82032" w:rsidDel="007D50DD">
          <w:rPr>
            <w:rFonts w:eastAsia="Century" w:cstheme="minorHAnsi"/>
            <w:sz w:val="23"/>
            <w:szCs w:val="23"/>
          </w:rPr>
          <w:delText>f</w:delText>
        </w:r>
      </w:del>
      <w:r w:rsidR="00C82032">
        <w:rPr>
          <w:rFonts w:eastAsia="Century" w:cstheme="minorHAnsi"/>
          <w:sz w:val="23"/>
          <w:szCs w:val="23"/>
        </w:rPr>
        <w:t>igure</w:t>
      </w:r>
      <w:r w:rsidR="00B929E5">
        <w:rPr>
          <w:rFonts w:eastAsia="Century" w:cstheme="minorHAnsi"/>
          <w:sz w:val="23"/>
          <w:szCs w:val="23"/>
        </w:rPr>
        <w:t xml:space="preserve"> 15)</w:t>
      </w:r>
      <w:ins w:id="404" w:author="Yael Edan" w:date="2019-09-22T13:27:00Z">
        <w:r w:rsidR="007D50DD">
          <w:rPr>
            <w:rFonts w:eastAsia="Century" w:cstheme="minorHAnsi"/>
            <w:sz w:val="23"/>
            <w:szCs w:val="23"/>
          </w:rPr>
          <w:t>.</w:t>
        </w:r>
      </w:ins>
    </w:p>
    <w:p w14:paraId="1DED57B6" w14:textId="77777777" w:rsidR="00F80C67" w:rsidRPr="00D1736D" w:rsidRDefault="00F80C67" w:rsidP="001D18A7">
      <w:pPr>
        <w:bidi w:val="0"/>
        <w:spacing w:line="276" w:lineRule="auto"/>
        <w:rPr>
          <w:rFonts w:eastAsia="Century" w:cstheme="minorHAnsi"/>
          <w:sz w:val="23"/>
          <w:szCs w:val="23"/>
        </w:rPr>
      </w:pPr>
    </w:p>
    <w:p w14:paraId="28E882DE" w14:textId="77777777" w:rsidR="00A94996" w:rsidRPr="00D1736D" w:rsidRDefault="00F80C67" w:rsidP="001D18A7">
      <w:pPr>
        <w:keepNext/>
        <w:bidi w:val="0"/>
        <w:spacing w:line="276" w:lineRule="auto"/>
        <w:rPr>
          <w:rFonts w:cstheme="minorHAnsi"/>
        </w:rPr>
      </w:pPr>
      <w:r w:rsidRPr="00D1736D">
        <w:rPr>
          <w:rFonts w:cstheme="minorHAnsi"/>
          <w:noProof/>
        </w:rPr>
        <w:lastRenderedPageBreak/>
        <w:drawing>
          <wp:inline distT="0" distB="0" distL="0" distR="0" wp14:anchorId="48CD6981" wp14:editId="0B555FB2">
            <wp:extent cx="4905375" cy="1419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5375" cy="1419225"/>
                    </a:xfrm>
                    <a:prstGeom prst="rect">
                      <a:avLst/>
                    </a:prstGeom>
                  </pic:spPr>
                </pic:pic>
              </a:graphicData>
            </a:graphic>
          </wp:inline>
        </w:drawing>
      </w:r>
    </w:p>
    <w:p w14:paraId="74A68D89" w14:textId="17719FE2" w:rsidR="00F80C67" w:rsidRPr="00D1736D" w:rsidRDefault="00A94996" w:rsidP="001D18A7">
      <w:pPr>
        <w:pStyle w:val="Caption"/>
        <w:bidi w:val="0"/>
        <w:rPr>
          <w:rFonts w:eastAsia="Century"/>
          <w:i w:val="0"/>
          <w:iCs w:val="0"/>
          <w:sz w:val="23"/>
          <w:szCs w:val="23"/>
        </w:rPr>
      </w:pPr>
      <w:bookmarkStart w:id="405" w:name="_Toc18444139"/>
      <w:bookmarkStart w:id="406" w:name="_Toc18444293"/>
      <w:r w:rsidRPr="00D1736D">
        <w:rPr>
          <w:rFonts w:eastAsia="Century"/>
          <w:i w:val="0"/>
          <w:iCs w:val="0"/>
          <w:sz w:val="23"/>
          <w:szCs w:val="23"/>
        </w:rPr>
        <w:t xml:space="preserve">Figure </w:t>
      </w:r>
      <w:r w:rsidRPr="00D1736D">
        <w:rPr>
          <w:rFonts w:eastAsia="Century"/>
          <w:i w:val="0"/>
          <w:iCs w:val="0"/>
          <w:sz w:val="23"/>
          <w:szCs w:val="23"/>
        </w:rPr>
        <w:fldChar w:fldCharType="begin"/>
      </w:r>
      <w:r w:rsidRPr="00D1736D">
        <w:rPr>
          <w:rFonts w:eastAsia="Century"/>
          <w:i w:val="0"/>
          <w:iCs w:val="0"/>
          <w:sz w:val="23"/>
          <w:szCs w:val="23"/>
        </w:rPr>
        <w:instrText xml:space="preserve"> SEQ Figure \* ARABIC </w:instrText>
      </w:r>
      <w:r w:rsidRPr="00D1736D">
        <w:rPr>
          <w:rFonts w:eastAsia="Century"/>
          <w:i w:val="0"/>
          <w:iCs w:val="0"/>
          <w:sz w:val="23"/>
          <w:szCs w:val="23"/>
        </w:rPr>
        <w:fldChar w:fldCharType="separate"/>
      </w:r>
      <w:r w:rsidR="00AD6620" w:rsidRPr="00D1736D">
        <w:rPr>
          <w:rFonts w:eastAsia="Century"/>
          <w:i w:val="0"/>
          <w:iCs w:val="0"/>
          <w:noProof/>
          <w:sz w:val="23"/>
          <w:szCs w:val="23"/>
        </w:rPr>
        <w:t>15</w:t>
      </w:r>
      <w:r w:rsidRPr="00D1736D">
        <w:rPr>
          <w:rFonts w:eastAsia="Century"/>
          <w:i w:val="0"/>
          <w:iCs w:val="0"/>
          <w:sz w:val="23"/>
          <w:szCs w:val="23"/>
        </w:rPr>
        <w:fldChar w:fldCharType="end"/>
      </w:r>
      <w:r w:rsidRPr="00D1736D">
        <w:rPr>
          <w:rFonts w:eastAsia="Century"/>
          <w:i w:val="0"/>
          <w:iCs w:val="0"/>
          <w:sz w:val="23"/>
          <w:szCs w:val="23"/>
        </w:rPr>
        <w:t xml:space="preserve"> - </w:t>
      </w:r>
      <w:r w:rsidR="00F80C67" w:rsidRPr="00D1736D">
        <w:rPr>
          <w:rFonts w:eastAsia="Century"/>
          <w:i w:val="0"/>
          <w:iCs w:val="0"/>
          <w:sz w:val="23"/>
          <w:szCs w:val="23"/>
        </w:rPr>
        <w:t>Two stage approach</w:t>
      </w:r>
      <w:bookmarkEnd w:id="405"/>
      <w:bookmarkEnd w:id="406"/>
    </w:p>
    <w:p w14:paraId="11A0C113" w14:textId="19288580" w:rsidR="007A0EB0" w:rsidRPr="00D1736D" w:rsidRDefault="00D20E54" w:rsidP="007D50DD">
      <w:pPr>
        <w:bidi w:val="0"/>
        <w:spacing w:line="276" w:lineRule="auto"/>
        <w:jc w:val="both"/>
        <w:rPr>
          <w:rFonts w:eastAsia="Century" w:cstheme="minorHAnsi"/>
          <w:sz w:val="23"/>
          <w:szCs w:val="23"/>
        </w:rPr>
      </w:pPr>
      <w:r w:rsidRPr="00D1736D">
        <w:rPr>
          <w:rFonts w:eastAsia="Century" w:cstheme="minorHAnsi"/>
          <w:sz w:val="23"/>
          <w:szCs w:val="23"/>
        </w:rPr>
        <w:t xml:space="preserve">This approach was successfully introduced by Girshick et al. </w:t>
      </w:r>
      <w:r w:rsidR="000751F9" w:rsidRPr="00D1736D">
        <w:rPr>
          <w:rFonts w:eastAsia="Century" w:cstheme="minorHAnsi"/>
          <w:sz w:val="23"/>
          <w:szCs w:val="23"/>
        </w:rPr>
        <w:fldChar w:fldCharType="begin" w:fldLock="1"/>
      </w:r>
      <w:r w:rsidR="00AE6850">
        <w:rPr>
          <w:rFonts w:eastAsia="Century" w:cstheme="minorHAnsi"/>
          <w:sz w:val="23"/>
          <w:szCs w:val="23"/>
        </w:rPr>
        <w:instrText>ADDIN CSL_CITATION {"citationItems":[{"id":"ITEM-1","itemData":{"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recognition","id":"ITEM-1","issued":{"date-parts":[["2014"]]},"page":"580-587","title":"Rich feature hierarchies for accurate object detection and semantic segmentation","type":"paper-conference"},"uris":["http://www.mendeley.com/documents/?uuid=4e9729d7-67de-4640-87d0-4ae08ed83e25"]}],"mendeley":{"formattedCitation":"(Girshick et al., 2014)","plainTextFormattedCitation":"(Girshick et al., 2014)","previouslyFormattedCitation":"(Girshick et al., 2014)"},"properties":{"noteIndex":0},"schema":"https://github.com/citation-style-language/schema/raw/master/csl-citation.json"}</w:instrText>
      </w:r>
      <w:r w:rsidR="000751F9" w:rsidRPr="00D1736D">
        <w:rPr>
          <w:rFonts w:eastAsia="Century" w:cstheme="minorHAnsi"/>
          <w:sz w:val="23"/>
          <w:szCs w:val="23"/>
        </w:rPr>
        <w:fldChar w:fldCharType="separate"/>
      </w:r>
      <w:r w:rsidR="007D79E5" w:rsidRPr="007D79E5">
        <w:rPr>
          <w:rFonts w:eastAsia="Century" w:cstheme="minorHAnsi"/>
          <w:noProof/>
          <w:sz w:val="23"/>
          <w:szCs w:val="23"/>
        </w:rPr>
        <w:t>(Girshick et al., 2014)</w:t>
      </w:r>
      <w:r w:rsidR="000751F9" w:rsidRPr="00D1736D">
        <w:rPr>
          <w:rFonts w:eastAsia="Century" w:cstheme="minorHAnsi"/>
          <w:sz w:val="23"/>
          <w:szCs w:val="23"/>
        </w:rPr>
        <w:fldChar w:fldCharType="end"/>
      </w:r>
      <w:r w:rsidR="000751F9" w:rsidRPr="00D1736D">
        <w:rPr>
          <w:rFonts w:eastAsia="Century" w:cstheme="minorHAnsi"/>
          <w:sz w:val="23"/>
          <w:szCs w:val="23"/>
        </w:rPr>
        <w:t xml:space="preserve"> </w:t>
      </w:r>
      <w:r w:rsidRPr="00D1736D">
        <w:rPr>
          <w:rFonts w:eastAsia="Century" w:cstheme="minorHAnsi"/>
          <w:sz w:val="23"/>
          <w:szCs w:val="23"/>
        </w:rPr>
        <w:t xml:space="preserve">in their work called R-CNN. </w:t>
      </w:r>
      <w:r w:rsidR="000751F9" w:rsidRPr="00D1736D">
        <w:rPr>
          <w:rFonts w:eastAsia="Century" w:cstheme="minorHAnsi"/>
          <w:sz w:val="23"/>
          <w:szCs w:val="23"/>
        </w:rPr>
        <w:t>The R-CNN</w:t>
      </w:r>
      <w:r w:rsidRPr="00D1736D">
        <w:rPr>
          <w:rFonts w:eastAsia="Century" w:cstheme="minorHAnsi"/>
          <w:sz w:val="23"/>
          <w:szCs w:val="23"/>
        </w:rPr>
        <w:t xml:space="preserve"> generate</w:t>
      </w:r>
      <w:r w:rsidR="000751F9" w:rsidRPr="00D1736D">
        <w:rPr>
          <w:rFonts w:eastAsia="Century" w:cstheme="minorHAnsi"/>
          <w:sz w:val="23"/>
          <w:szCs w:val="23"/>
        </w:rPr>
        <w:t>s</w:t>
      </w:r>
      <w:r w:rsidRPr="00D1736D">
        <w:rPr>
          <w:rFonts w:eastAsia="Century" w:cstheme="minorHAnsi"/>
          <w:sz w:val="23"/>
          <w:szCs w:val="23"/>
        </w:rPr>
        <w:t xml:space="preserve"> </w:t>
      </w:r>
      <w:r w:rsidR="000751F9" w:rsidRPr="00D1736D">
        <w:rPr>
          <w:rFonts w:eastAsia="Century" w:cstheme="minorHAnsi"/>
          <w:sz w:val="23"/>
          <w:szCs w:val="23"/>
        </w:rPr>
        <w:t xml:space="preserve">2000 regions from the image based on </w:t>
      </w:r>
      <w:r w:rsidR="00DC1F70" w:rsidRPr="00D1736D">
        <w:rPr>
          <w:rFonts w:eastAsia="Century" w:cstheme="minorHAnsi"/>
          <w:sz w:val="23"/>
          <w:szCs w:val="23"/>
        </w:rPr>
        <w:t>a s</w:t>
      </w:r>
      <w:r w:rsidR="000751F9" w:rsidRPr="00D1736D">
        <w:rPr>
          <w:rFonts w:eastAsia="Century" w:cstheme="minorHAnsi"/>
          <w:sz w:val="23"/>
          <w:szCs w:val="23"/>
        </w:rPr>
        <w:t xml:space="preserve">elective </w:t>
      </w:r>
      <w:r w:rsidR="00DC1F70" w:rsidRPr="00D1736D">
        <w:rPr>
          <w:rFonts w:eastAsia="Century" w:cstheme="minorHAnsi"/>
          <w:sz w:val="23"/>
          <w:szCs w:val="23"/>
        </w:rPr>
        <w:t>s</w:t>
      </w:r>
      <w:r w:rsidR="000751F9" w:rsidRPr="00D1736D">
        <w:rPr>
          <w:rFonts w:eastAsia="Century" w:cstheme="minorHAnsi"/>
          <w:sz w:val="23"/>
          <w:szCs w:val="23"/>
        </w:rPr>
        <w:t xml:space="preserve">earch algorithm </w:t>
      </w:r>
      <w:r w:rsidR="000751F9"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{"citationItems":[{"id":"ITEM-1","itemData":{"author":[{"dropping-particle":"","family":"Uijlings","given":"Jasper R R","non-dropping-particle":"","parse-names":false,"suffix":""},{"dropping-particle":"","family":"Sande","given":"Koen E A","non-dropping-particle":"Van De","parse-names":false,"suffix":""},{"dropping-particle":"","family":"Gevers","given":"Theo","non-dropping-particle":"","parse-names":false,"suffix":""},{"dropping-particle":"","family":"Smeulders","given":"Arnold W M","non-dropping-particle":"","parse-names":false,"suffix":""}],"container-title":"International journal of computer vision","id":"ITEM-1","issue":"2","issued":{"date-parts":[["2013"]]},"page":"154-171","publisher":"Springer","title":"Selective search for object recognition","type":"article-journal","volume":"104"},"uris":["http://www.mendeley.com/documents/?uuid=8a684a57-b76c-40c6-a7f1-ffcc8288d00f"]}],"mendeley":{"formattedCitation":"(Uijlings, Van De Sande, Gevers, &amp; Smeulders, 2013)","plainTextFormattedCitation":"(Uijlings, Van De Sande, Gevers, &amp; Smeulders, 2013)","previouslyFormattedCitation":"(Uijlings, Van De Sande, Gevers, &amp; Smeulders, 2013)"},"properties":{"noteIndex":0},"schema":"https://github.com/citation-style-language/schema/raw/master/csl-citation.json"}</w:instrText>
      </w:r>
      <w:r w:rsidR="000751F9" w:rsidRPr="00D1736D">
        <w:rPr>
          <w:rFonts w:eastAsia="Century" w:cstheme="minorHAnsi"/>
          <w:sz w:val="23"/>
          <w:szCs w:val="23"/>
        </w:rPr>
        <w:fldChar w:fldCharType="separate"/>
      </w:r>
      <w:r w:rsidR="006538C1" w:rsidRPr="00D1736D">
        <w:rPr>
          <w:rFonts w:eastAsia="Century" w:cstheme="minorHAnsi"/>
          <w:noProof/>
          <w:sz w:val="23"/>
          <w:szCs w:val="23"/>
        </w:rPr>
        <w:t>(Uijlings, Van De Sande, Gevers, &amp; Smeulders, 2013)</w:t>
      </w:r>
      <w:r w:rsidR="000751F9" w:rsidRPr="00D1736D">
        <w:rPr>
          <w:rFonts w:eastAsia="Century" w:cstheme="minorHAnsi"/>
          <w:sz w:val="23"/>
          <w:szCs w:val="23"/>
        </w:rPr>
        <w:fldChar w:fldCharType="end"/>
      </w:r>
      <w:r w:rsidR="000751F9" w:rsidRPr="00D1736D">
        <w:rPr>
          <w:rFonts w:eastAsia="Century" w:cstheme="minorHAnsi"/>
          <w:sz w:val="23"/>
          <w:szCs w:val="23"/>
        </w:rPr>
        <w:t xml:space="preserve"> and called them region proposals</w:t>
      </w:r>
      <w:r w:rsidR="00B929E5">
        <w:rPr>
          <w:rFonts w:eastAsia="Century" w:cstheme="minorHAnsi"/>
          <w:sz w:val="23"/>
          <w:szCs w:val="23"/>
        </w:rPr>
        <w:t xml:space="preserve"> </w:t>
      </w:r>
      <w:r w:rsidR="00B929E5" w:rsidRPr="00B929E5">
        <w:rPr>
          <w:rFonts w:eastAsia="Century" w:cstheme="minorHAnsi"/>
          <w:sz w:val="23"/>
          <w:szCs w:val="23"/>
        </w:rPr>
        <w:t>(figure 16.</w:t>
      </w:r>
      <w:r w:rsidR="00B929E5">
        <w:rPr>
          <w:rFonts w:eastAsia="Century" w:cstheme="minorHAnsi"/>
          <w:sz w:val="23"/>
          <w:szCs w:val="23"/>
        </w:rPr>
        <w:t>a</w:t>
      </w:r>
      <w:r w:rsidR="00B929E5" w:rsidRPr="00B929E5">
        <w:rPr>
          <w:rFonts w:eastAsia="Century" w:cstheme="minorHAnsi"/>
          <w:sz w:val="23"/>
          <w:szCs w:val="23"/>
        </w:rPr>
        <w:t>).</w:t>
      </w:r>
      <w:del w:id="407" w:author="Yael Edan" w:date="2019-09-22T13:27:00Z">
        <w:r w:rsidR="000751F9" w:rsidRPr="00D1736D" w:rsidDel="007D50DD">
          <w:rPr>
            <w:rFonts w:eastAsia="Century" w:cstheme="minorHAnsi"/>
            <w:sz w:val="23"/>
            <w:szCs w:val="23"/>
          </w:rPr>
          <w:delText>.</w:delText>
        </w:r>
      </w:del>
      <w:r w:rsidR="00064A79" w:rsidRPr="00D1736D">
        <w:rPr>
          <w:rFonts w:eastAsia="Century" w:cstheme="minorHAnsi"/>
          <w:sz w:val="23"/>
          <w:szCs w:val="23"/>
        </w:rPr>
        <w:t xml:space="preserve"> Next, each candidate region proposals are w</w:t>
      </w:r>
      <w:r w:rsidR="00DC1F70" w:rsidRPr="00D1736D">
        <w:rPr>
          <w:rFonts w:eastAsia="Century" w:cstheme="minorHAnsi"/>
          <w:sz w:val="23"/>
          <w:szCs w:val="23"/>
        </w:rPr>
        <w:t xml:space="preserve">rapped </w:t>
      </w:r>
      <w:r w:rsidR="00064A79" w:rsidRPr="00D1736D">
        <w:rPr>
          <w:rFonts w:eastAsia="Century" w:cstheme="minorHAnsi"/>
          <w:sz w:val="23"/>
          <w:szCs w:val="23"/>
        </w:rPr>
        <w:t>into a square and fed into a convolutional neural network</w:t>
      </w:r>
      <w:ins w:id="408" w:author="Yael Edan" w:date="2019-09-22T13:27:00Z">
        <w:r w:rsidR="007D50DD">
          <w:rPr>
            <w:rFonts w:eastAsia="Century" w:cstheme="minorHAnsi"/>
            <w:sz w:val="23"/>
            <w:szCs w:val="23"/>
          </w:rPr>
          <w:t>.</w:t>
        </w:r>
      </w:ins>
      <w:del w:id="409" w:author="Yael Edan" w:date="2019-09-22T13:27:00Z">
        <w:r w:rsidR="00064A79" w:rsidRPr="00D1736D" w:rsidDel="007D50DD">
          <w:rPr>
            <w:rFonts w:eastAsia="Century" w:cstheme="minorHAnsi"/>
            <w:sz w:val="23"/>
            <w:szCs w:val="23"/>
          </w:rPr>
          <w:delText>,</w:delText>
        </w:r>
      </w:del>
      <w:r w:rsidR="00064A79" w:rsidRPr="00D1736D">
        <w:rPr>
          <w:rFonts w:eastAsia="Century" w:cstheme="minorHAnsi"/>
          <w:sz w:val="23"/>
          <w:szCs w:val="23"/>
        </w:rPr>
        <w:t xml:space="preserve"> The CNN acts as a feature extractor and output</w:t>
      </w:r>
      <w:r w:rsidR="00DC1F70" w:rsidRPr="00D1736D">
        <w:rPr>
          <w:rFonts w:eastAsia="Century" w:cstheme="minorHAnsi"/>
          <w:sz w:val="23"/>
          <w:szCs w:val="23"/>
        </w:rPr>
        <w:t>s a</w:t>
      </w:r>
      <w:r w:rsidR="00064A79" w:rsidRPr="00D1736D">
        <w:rPr>
          <w:rFonts w:eastAsia="Century" w:cstheme="minorHAnsi"/>
          <w:sz w:val="23"/>
          <w:szCs w:val="23"/>
        </w:rPr>
        <w:t xml:space="preserve"> dense layer </w:t>
      </w:r>
      <w:r w:rsidR="00DC1F70" w:rsidRPr="00D1736D">
        <w:rPr>
          <w:rFonts w:eastAsia="Century" w:cstheme="minorHAnsi"/>
          <w:sz w:val="23"/>
          <w:szCs w:val="23"/>
        </w:rPr>
        <w:t>including</w:t>
      </w:r>
      <w:r w:rsidR="00064A79" w:rsidRPr="00D1736D">
        <w:rPr>
          <w:rFonts w:eastAsia="Century" w:cstheme="minorHAnsi"/>
          <w:sz w:val="23"/>
          <w:szCs w:val="23"/>
        </w:rPr>
        <w:t xml:space="preserve"> the features extracted</w:t>
      </w:r>
      <w:r w:rsidR="00DC1F70" w:rsidRPr="00D1736D">
        <w:rPr>
          <w:rFonts w:eastAsia="Century" w:cstheme="minorHAnsi"/>
          <w:sz w:val="23"/>
          <w:szCs w:val="23"/>
        </w:rPr>
        <w:t>. The</w:t>
      </w:r>
      <w:r w:rsidR="00064A79" w:rsidRPr="00D1736D">
        <w:rPr>
          <w:rFonts w:eastAsia="Century" w:cstheme="minorHAnsi"/>
          <w:sz w:val="23"/>
          <w:szCs w:val="23"/>
        </w:rPr>
        <w:t>se features are fed into an SVM to classify the presence of the object within that candidate region proposal</w:t>
      </w:r>
      <w:r w:rsidR="002153F6" w:rsidRPr="00D1736D">
        <w:rPr>
          <w:rFonts w:eastAsia="Century" w:cstheme="minorHAnsi"/>
          <w:sz w:val="23"/>
          <w:szCs w:val="23"/>
        </w:rPr>
        <w:t xml:space="preserve"> (figure </w:t>
      </w:r>
      <w:r w:rsidR="00A94996" w:rsidRPr="00D1736D">
        <w:rPr>
          <w:rFonts w:eastAsia="Century" w:cstheme="minorHAnsi"/>
          <w:sz w:val="23"/>
          <w:szCs w:val="23"/>
        </w:rPr>
        <w:t>1</w:t>
      </w:r>
      <w:r w:rsidR="002B7DFE" w:rsidRPr="00D1736D">
        <w:rPr>
          <w:rFonts w:eastAsia="Century" w:cstheme="minorHAnsi"/>
          <w:sz w:val="23"/>
          <w:szCs w:val="23"/>
        </w:rPr>
        <w:t>6</w:t>
      </w:r>
      <w:r w:rsidR="00A94996" w:rsidRPr="00D1736D">
        <w:rPr>
          <w:rFonts w:eastAsia="Century" w:cstheme="minorHAnsi"/>
          <w:sz w:val="23"/>
          <w:szCs w:val="23"/>
        </w:rPr>
        <w:t>.</w:t>
      </w:r>
      <w:r w:rsidR="002153F6" w:rsidRPr="00D1736D">
        <w:rPr>
          <w:rFonts w:eastAsia="Century" w:cstheme="minorHAnsi"/>
          <w:sz w:val="23"/>
          <w:szCs w:val="23"/>
        </w:rPr>
        <w:t>a)</w:t>
      </w:r>
      <w:r w:rsidR="00064A79" w:rsidRPr="00D1736D">
        <w:rPr>
          <w:rFonts w:eastAsia="Century" w:cstheme="minorHAnsi"/>
          <w:sz w:val="23"/>
          <w:szCs w:val="23"/>
        </w:rPr>
        <w:t xml:space="preserve">. In addition to predicting the presence of an object within the region proposals, the algorithm also predicts four values which are offset values to increase the precision of the bounding box. </w:t>
      </w:r>
      <w:r w:rsidR="00DC1F70" w:rsidRPr="00D1736D">
        <w:rPr>
          <w:rFonts w:eastAsia="Century" w:cstheme="minorHAnsi"/>
          <w:sz w:val="23"/>
          <w:szCs w:val="23"/>
        </w:rPr>
        <w:t>Despite</w:t>
      </w:r>
      <w:r w:rsidR="003F09A9" w:rsidRPr="00D1736D">
        <w:rPr>
          <w:rFonts w:eastAsia="Century" w:cstheme="minorHAnsi"/>
          <w:sz w:val="23"/>
          <w:szCs w:val="23"/>
        </w:rPr>
        <w:t xml:space="preserve"> the big success </w:t>
      </w:r>
      <w:r w:rsidR="00DC1F70" w:rsidRPr="00D1736D">
        <w:rPr>
          <w:rFonts w:eastAsia="Century" w:cstheme="minorHAnsi"/>
          <w:sz w:val="23"/>
          <w:szCs w:val="23"/>
        </w:rPr>
        <w:t>of</w:t>
      </w:r>
      <w:r w:rsidR="003F09A9" w:rsidRPr="00D1736D">
        <w:rPr>
          <w:rFonts w:eastAsia="Century" w:cstheme="minorHAnsi"/>
          <w:sz w:val="23"/>
          <w:szCs w:val="23"/>
        </w:rPr>
        <w:t xml:space="preserve"> R-CNN achieved, it has two main drawbacks. The first </w:t>
      </w:r>
      <w:r w:rsidR="00DC1F70" w:rsidRPr="00D1736D">
        <w:rPr>
          <w:rFonts w:eastAsia="Century" w:cstheme="minorHAnsi"/>
          <w:sz w:val="23"/>
          <w:szCs w:val="23"/>
        </w:rPr>
        <w:t xml:space="preserve">is </w:t>
      </w:r>
      <w:r w:rsidR="003F09A9" w:rsidRPr="00D1736D">
        <w:rPr>
          <w:rFonts w:eastAsia="Century" w:cstheme="minorHAnsi"/>
          <w:sz w:val="23"/>
          <w:szCs w:val="23"/>
        </w:rPr>
        <w:t xml:space="preserve">related to the selective search algorithm </w:t>
      </w:r>
      <w:r w:rsidR="00EF68E9">
        <w:rPr>
          <w:rFonts w:eastAsia="Century" w:cstheme="minorHAnsi"/>
          <w:sz w:val="23"/>
          <w:szCs w:val="23"/>
        </w:rPr>
        <w:t xml:space="preserve">which </w:t>
      </w:r>
      <w:r w:rsidR="003F09A9" w:rsidRPr="00D1736D">
        <w:rPr>
          <w:rFonts w:eastAsia="Century" w:cstheme="minorHAnsi"/>
          <w:sz w:val="23"/>
          <w:szCs w:val="23"/>
        </w:rPr>
        <w:t xml:space="preserve">is not a learning algorithm. </w:t>
      </w:r>
      <w:r w:rsidR="00DC1F70" w:rsidRPr="00D1736D">
        <w:rPr>
          <w:rFonts w:eastAsia="Century" w:cstheme="minorHAnsi"/>
          <w:sz w:val="23"/>
          <w:szCs w:val="23"/>
        </w:rPr>
        <w:t>A s</w:t>
      </w:r>
      <w:r w:rsidR="003F09A9" w:rsidRPr="00D1736D">
        <w:rPr>
          <w:rFonts w:eastAsia="Century" w:cstheme="minorHAnsi"/>
          <w:sz w:val="23"/>
          <w:szCs w:val="23"/>
        </w:rPr>
        <w:t xml:space="preserve">econd </w:t>
      </w:r>
      <w:r w:rsidR="00EF68E9">
        <w:rPr>
          <w:rFonts w:eastAsia="Century" w:cstheme="minorHAnsi"/>
          <w:sz w:val="23"/>
          <w:szCs w:val="23"/>
        </w:rPr>
        <w:t xml:space="preserve">weakness </w:t>
      </w:r>
      <w:del w:id="410" w:author="Yael Edan" w:date="2019-09-22T13:28:00Z">
        <w:r w:rsidR="00EF68E9" w:rsidDel="007D50DD">
          <w:rPr>
            <w:rFonts w:eastAsia="Century" w:cstheme="minorHAnsi"/>
            <w:sz w:val="23"/>
            <w:szCs w:val="23"/>
          </w:rPr>
          <w:delText>was</w:delText>
        </w:r>
        <w:r w:rsidR="003F09A9" w:rsidRPr="00D1736D" w:rsidDel="007D50DD">
          <w:rPr>
            <w:rFonts w:eastAsia="Century" w:cstheme="minorHAnsi"/>
            <w:sz w:val="23"/>
            <w:szCs w:val="23"/>
          </w:rPr>
          <w:delText>, i</w:delText>
        </w:r>
      </w:del>
      <w:ins w:id="411" w:author="Yael Edan" w:date="2019-09-22T13:28:00Z">
        <w:r w:rsidR="007D50DD">
          <w:rPr>
            <w:rFonts w:eastAsia="Century" w:cstheme="minorHAnsi"/>
            <w:sz w:val="23"/>
            <w:szCs w:val="23"/>
          </w:rPr>
          <w:t>is the</w:t>
        </w:r>
      </w:ins>
      <w:del w:id="412" w:author="Yael Edan" w:date="2019-09-22T13:28:00Z">
        <w:r w:rsidR="003F09A9" w:rsidRPr="00D1736D" w:rsidDel="007D50DD">
          <w:rPr>
            <w:rFonts w:eastAsia="Century" w:cstheme="minorHAnsi"/>
            <w:sz w:val="23"/>
            <w:szCs w:val="23"/>
          </w:rPr>
          <w:delText>t takes a</w:delText>
        </w:r>
      </w:del>
      <w:r w:rsidR="003F09A9" w:rsidRPr="00D1736D">
        <w:rPr>
          <w:rFonts w:eastAsia="Century" w:cstheme="minorHAnsi"/>
          <w:sz w:val="23"/>
          <w:szCs w:val="23"/>
        </w:rPr>
        <w:t xml:space="preserve"> l</w:t>
      </w:r>
      <w:r w:rsidR="00DC1F70" w:rsidRPr="00D1736D">
        <w:rPr>
          <w:rFonts w:eastAsia="Century" w:cstheme="minorHAnsi"/>
          <w:sz w:val="23"/>
          <w:szCs w:val="23"/>
        </w:rPr>
        <w:t>ong</w:t>
      </w:r>
      <w:r w:rsidR="003F09A9" w:rsidRPr="00D1736D">
        <w:rPr>
          <w:rFonts w:eastAsia="Century" w:cstheme="minorHAnsi"/>
          <w:sz w:val="23"/>
          <w:szCs w:val="23"/>
        </w:rPr>
        <w:t xml:space="preserve"> time to train the network</w:t>
      </w:r>
      <w:r w:rsidR="004B474E" w:rsidRPr="00D1736D">
        <w:rPr>
          <w:rFonts w:eastAsia="Century" w:cstheme="minorHAnsi"/>
          <w:sz w:val="23"/>
          <w:szCs w:val="23"/>
        </w:rPr>
        <w:t xml:space="preserve"> </w:t>
      </w:r>
      <w:r w:rsidR="00DC1F70" w:rsidRPr="00D1736D">
        <w:rPr>
          <w:rFonts w:eastAsia="Century" w:cstheme="minorHAnsi"/>
          <w:sz w:val="23"/>
          <w:szCs w:val="23"/>
        </w:rPr>
        <w:t>since the</w:t>
      </w:r>
      <w:r w:rsidR="004B474E" w:rsidRPr="00D1736D">
        <w:rPr>
          <w:rFonts w:eastAsia="Century" w:cstheme="minorHAnsi"/>
          <w:sz w:val="23"/>
          <w:szCs w:val="23"/>
        </w:rPr>
        <w:t xml:space="preserve"> image contain</w:t>
      </w:r>
      <w:r w:rsidR="00DC1F70" w:rsidRPr="00D1736D">
        <w:rPr>
          <w:rFonts w:eastAsia="Century" w:cstheme="minorHAnsi"/>
          <w:sz w:val="23"/>
          <w:szCs w:val="23"/>
        </w:rPr>
        <w:t>s</w:t>
      </w:r>
      <w:r w:rsidR="004B474E" w:rsidRPr="00D1736D">
        <w:rPr>
          <w:rFonts w:eastAsia="Century" w:cstheme="minorHAnsi"/>
          <w:sz w:val="23"/>
          <w:szCs w:val="23"/>
        </w:rPr>
        <w:t xml:space="preserve"> 2000 region proposals that should be cla</w:t>
      </w:r>
      <w:r w:rsidR="003F09A9" w:rsidRPr="00D1736D">
        <w:rPr>
          <w:rFonts w:eastAsia="Century" w:cstheme="minorHAnsi"/>
          <w:sz w:val="23"/>
          <w:szCs w:val="23"/>
        </w:rPr>
        <w:t>ssif</w:t>
      </w:r>
      <w:r w:rsidR="004B474E" w:rsidRPr="00D1736D">
        <w:rPr>
          <w:rFonts w:eastAsia="Century" w:cstheme="minorHAnsi"/>
          <w:sz w:val="23"/>
          <w:szCs w:val="23"/>
        </w:rPr>
        <w:t>ied.</w:t>
      </w:r>
    </w:p>
    <w:p w14:paraId="22C1DE5E" w14:textId="501C2543" w:rsidR="00B32256" w:rsidRPr="00D1736D" w:rsidRDefault="00DC1F70" w:rsidP="007D50DD">
      <w:pPr>
        <w:bidi w:val="0"/>
        <w:spacing w:line="276" w:lineRule="auto"/>
        <w:jc w:val="both"/>
        <w:rPr>
          <w:rFonts w:eastAsia="Century" w:cstheme="minorHAnsi"/>
          <w:sz w:val="23"/>
          <w:szCs w:val="23"/>
        </w:rPr>
      </w:pPr>
      <w:r w:rsidRPr="00D1736D">
        <w:rPr>
          <w:rFonts w:eastAsia="Century" w:cstheme="minorHAnsi"/>
          <w:sz w:val="23"/>
          <w:szCs w:val="23"/>
        </w:rPr>
        <w:t xml:space="preserve">The Fast R-CNN </w:t>
      </w:r>
      <w:r w:rsidRPr="00D1736D">
        <w:rPr>
          <w:rFonts w:eastAsia="Century" w:cstheme="minorHAnsi"/>
          <w:sz w:val="23"/>
          <w:szCs w:val="23"/>
        </w:rPr>
        <w:fldChar w:fldCharType="begin" w:fldLock="1"/>
      </w:r>
      <w:r w:rsidR="00AE6850">
        <w:rPr>
          <w:rFonts w:eastAsia="Century" w:cstheme="minorHAnsi"/>
          <w:sz w:val="23"/>
          <w:szCs w:val="23"/>
        </w:rPr>
        <w:instrText>ADDIN CSL_CITATION {"citationItems":[{"id":"ITEM-1","itemData":{"author":[{"dropping-particle":"","family":"Girshick","given":"Ross","non-dropping-particle":"","parse-names":false,"suffix":""}],"container-title":"Proceedings of the IEEE international conference on computer vision","id":"ITEM-1","issued":{"date-parts":[["2015"]]},"page":"1440-1448","title":"Fast r-cnn","type":"paper-conference"},"uris":["http://www.mendeley.com/documents/?uuid=9661d249-2c38-42bb-829f-0906110c6690"]}],"mendeley":{"formattedCitation":"(Girshick, 2015)","plainTextFormattedCitation":"(Girshick, 2015)","previouslyFormattedCitation":"(Girshick, 2015)"},"properties":{"noteIndex":0},"schema":"https://github.com/citation-style-language/schema/raw/master/csl-citation.json"}</w:instrText>
      </w:r>
      <w:r w:rsidRPr="00D1736D">
        <w:rPr>
          <w:rFonts w:eastAsia="Century" w:cstheme="minorHAnsi"/>
          <w:sz w:val="23"/>
          <w:szCs w:val="23"/>
        </w:rPr>
        <w:fldChar w:fldCharType="separate"/>
      </w:r>
      <w:r w:rsidR="007D79E5" w:rsidRPr="007D79E5">
        <w:rPr>
          <w:rFonts w:eastAsia="Century" w:cstheme="minorHAnsi"/>
          <w:noProof/>
          <w:sz w:val="23"/>
          <w:szCs w:val="23"/>
        </w:rPr>
        <w:t>(Girshick, 2015)</w:t>
      </w:r>
      <w:r w:rsidRPr="00D1736D">
        <w:rPr>
          <w:rFonts w:eastAsia="Century" w:cstheme="minorHAnsi"/>
          <w:sz w:val="23"/>
          <w:szCs w:val="23"/>
        </w:rPr>
        <w:fldChar w:fldCharType="end"/>
      </w:r>
      <w:r w:rsidR="00F80C67" w:rsidRPr="00D1736D">
        <w:rPr>
          <w:rFonts w:eastAsia="Century" w:cstheme="minorHAnsi"/>
          <w:sz w:val="23"/>
          <w:szCs w:val="23"/>
        </w:rPr>
        <w:t xml:space="preserve"> solve</w:t>
      </w:r>
      <w:r w:rsidRPr="00D1736D">
        <w:rPr>
          <w:rFonts w:eastAsia="Century" w:cstheme="minorHAnsi"/>
          <w:sz w:val="23"/>
          <w:szCs w:val="23"/>
        </w:rPr>
        <w:t>s</w:t>
      </w:r>
      <w:r w:rsidR="00F80C67" w:rsidRPr="00D1736D">
        <w:rPr>
          <w:rFonts w:eastAsia="Century" w:cstheme="minorHAnsi"/>
          <w:sz w:val="23"/>
          <w:szCs w:val="23"/>
        </w:rPr>
        <w:t xml:space="preserve"> some of the drawbacks of R-CNN to build a faster object detection algorithm.</w:t>
      </w:r>
      <w:r w:rsidR="006F7FB6" w:rsidRPr="00D1736D">
        <w:rPr>
          <w:rFonts w:eastAsia="Century" w:cstheme="minorHAnsi"/>
          <w:sz w:val="23"/>
          <w:szCs w:val="23"/>
        </w:rPr>
        <w:t xml:space="preserve"> </w:t>
      </w:r>
      <w:ins w:id="413" w:author="Yael Edan" w:date="2019-09-22T13:28:00Z">
        <w:r w:rsidR="007D50DD">
          <w:rPr>
            <w:rFonts w:eastAsia="Century" w:cstheme="minorHAnsi"/>
            <w:sz w:val="23"/>
            <w:szCs w:val="23"/>
          </w:rPr>
          <w:t>I</w:t>
        </w:r>
      </w:ins>
      <w:del w:id="414" w:author="Yael Edan" w:date="2019-09-22T13:28:00Z">
        <w:r w:rsidR="006F7FB6" w:rsidRPr="00D1736D" w:rsidDel="007D50DD">
          <w:rPr>
            <w:rFonts w:eastAsia="Century" w:cstheme="minorHAnsi"/>
            <w:sz w:val="23"/>
            <w:szCs w:val="23"/>
          </w:rPr>
          <w:delText>i</w:delText>
        </w:r>
      </w:del>
      <w:r w:rsidR="006F7FB6" w:rsidRPr="00D1736D">
        <w:rPr>
          <w:rFonts w:eastAsia="Century" w:cstheme="minorHAnsi"/>
          <w:sz w:val="23"/>
          <w:szCs w:val="23"/>
        </w:rPr>
        <w:t>nstead of feeding each region proposals to the CNN, the</w:t>
      </w:r>
      <w:r w:rsidR="00777E26" w:rsidRPr="00D1736D">
        <w:rPr>
          <w:rFonts w:eastAsia="Century" w:cstheme="minorHAnsi"/>
          <w:sz w:val="23"/>
          <w:szCs w:val="23"/>
        </w:rPr>
        <w:t xml:space="preserve"> entire</w:t>
      </w:r>
      <w:r w:rsidR="006F7FB6" w:rsidRPr="00D1736D">
        <w:rPr>
          <w:rFonts w:eastAsia="Century" w:cstheme="minorHAnsi"/>
          <w:sz w:val="23"/>
          <w:szCs w:val="23"/>
        </w:rPr>
        <w:t xml:space="preserve"> input image </w:t>
      </w:r>
      <w:r w:rsidRPr="00D1736D">
        <w:rPr>
          <w:rFonts w:eastAsia="Century" w:cstheme="minorHAnsi"/>
          <w:sz w:val="23"/>
          <w:szCs w:val="23"/>
        </w:rPr>
        <w:t xml:space="preserve">is fed </w:t>
      </w:r>
      <w:r w:rsidR="006F7FB6" w:rsidRPr="00D1736D">
        <w:rPr>
          <w:rFonts w:eastAsia="Century" w:cstheme="minorHAnsi"/>
          <w:sz w:val="23"/>
          <w:szCs w:val="23"/>
        </w:rPr>
        <w:t xml:space="preserve">to the CNN to generate a convolutional feature map. From the convolutional feature map, the region of proposals </w:t>
      </w:r>
      <w:r w:rsidR="00EF68E9">
        <w:rPr>
          <w:rFonts w:eastAsia="Century" w:cstheme="minorHAnsi"/>
          <w:sz w:val="23"/>
          <w:szCs w:val="23"/>
        </w:rPr>
        <w:t xml:space="preserve">was identified </w:t>
      </w:r>
      <w:r w:rsidR="006F7FB6" w:rsidRPr="00D1736D">
        <w:rPr>
          <w:rFonts w:eastAsia="Century" w:cstheme="minorHAnsi"/>
          <w:sz w:val="23"/>
          <w:szCs w:val="23"/>
        </w:rPr>
        <w:t xml:space="preserve">(using selective search algorithm) and </w:t>
      </w:r>
      <w:r w:rsidR="004F08ED">
        <w:rPr>
          <w:rFonts w:eastAsia="Century" w:cstheme="minorHAnsi"/>
          <w:sz w:val="23"/>
          <w:szCs w:val="23"/>
        </w:rPr>
        <w:t>wrap</w:t>
      </w:r>
      <w:r w:rsidR="006F7FB6" w:rsidRPr="00D1736D">
        <w:rPr>
          <w:rFonts w:eastAsia="Century" w:cstheme="minorHAnsi"/>
          <w:sz w:val="23"/>
          <w:szCs w:val="23"/>
        </w:rPr>
        <w:t xml:space="preserve"> them into squares, by using a</w:t>
      </w:r>
      <w:r w:rsidR="007D79E5">
        <w:rPr>
          <w:rFonts w:eastAsia="Century" w:cstheme="minorHAnsi"/>
          <w:sz w:val="23"/>
          <w:szCs w:val="23"/>
        </w:rPr>
        <w:t xml:space="preserve"> region of interest</w:t>
      </w:r>
      <w:r w:rsidR="006F7FB6" w:rsidRPr="00D1736D">
        <w:rPr>
          <w:rFonts w:eastAsia="Century" w:cstheme="minorHAnsi"/>
          <w:sz w:val="23"/>
          <w:szCs w:val="23"/>
        </w:rPr>
        <w:t xml:space="preserve"> </w:t>
      </w:r>
      <w:r w:rsidR="00C414F7">
        <w:rPr>
          <w:rFonts w:eastAsia="Century" w:cstheme="minorHAnsi"/>
          <w:sz w:val="23"/>
          <w:szCs w:val="23"/>
        </w:rPr>
        <w:t>(</w:t>
      </w:r>
      <w:r w:rsidR="006F7FB6" w:rsidRPr="00D1736D">
        <w:rPr>
          <w:rFonts w:eastAsia="Century" w:cstheme="minorHAnsi"/>
          <w:sz w:val="23"/>
          <w:szCs w:val="23"/>
        </w:rPr>
        <w:t>RoI</w:t>
      </w:r>
      <w:r w:rsidR="00C414F7">
        <w:rPr>
          <w:rFonts w:eastAsia="Century" w:cstheme="minorHAnsi"/>
          <w:sz w:val="23"/>
          <w:szCs w:val="23"/>
        </w:rPr>
        <w:t>)</w:t>
      </w:r>
      <w:r w:rsidR="006F7FB6" w:rsidRPr="00D1736D">
        <w:rPr>
          <w:rFonts w:eastAsia="Century" w:cstheme="minorHAnsi"/>
          <w:sz w:val="23"/>
          <w:szCs w:val="23"/>
        </w:rPr>
        <w:t xml:space="preserve"> pooling layer </w:t>
      </w:r>
      <w:r w:rsidR="00EF68E9" w:rsidRPr="00D1736D">
        <w:rPr>
          <w:rFonts w:eastAsia="Century" w:cstheme="minorHAnsi"/>
          <w:sz w:val="23"/>
          <w:szCs w:val="23"/>
        </w:rPr>
        <w:t xml:space="preserve">the squares </w:t>
      </w:r>
      <w:r w:rsidR="00EF68E9">
        <w:rPr>
          <w:rFonts w:eastAsia="Century" w:cstheme="minorHAnsi"/>
          <w:sz w:val="23"/>
          <w:szCs w:val="23"/>
        </w:rPr>
        <w:t xml:space="preserve">were </w:t>
      </w:r>
      <w:r w:rsidR="006F7FB6" w:rsidRPr="00D1736D">
        <w:rPr>
          <w:rFonts w:eastAsia="Century" w:cstheme="minorHAnsi"/>
          <w:sz w:val="23"/>
          <w:szCs w:val="23"/>
        </w:rPr>
        <w:t>reshape into a fixed size so that it can be fed into a fully connected layer. From the RoI feature vector, we use a softmax layer to predict the class of the proposed region and also the offset values for the bounding box</w:t>
      </w:r>
      <w:r w:rsidR="002153F6" w:rsidRPr="00D1736D">
        <w:rPr>
          <w:rFonts w:eastAsia="Century" w:cstheme="minorHAnsi"/>
          <w:sz w:val="23"/>
          <w:szCs w:val="23"/>
        </w:rPr>
        <w:t xml:space="preserve"> (figure </w:t>
      </w:r>
      <w:r w:rsidR="00A94996" w:rsidRPr="00D1736D">
        <w:rPr>
          <w:rFonts w:eastAsia="Century" w:cstheme="minorHAnsi"/>
          <w:sz w:val="23"/>
          <w:szCs w:val="23"/>
        </w:rPr>
        <w:t>1</w:t>
      </w:r>
      <w:r w:rsidR="002B7DFE" w:rsidRPr="00D1736D">
        <w:rPr>
          <w:rFonts w:eastAsia="Century" w:cstheme="minorHAnsi"/>
          <w:sz w:val="23"/>
          <w:szCs w:val="23"/>
        </w:rPr>
        <w:t>6</w:t>
      </w:r>
      <w:r w:rsidR="00A94996" w:rsidRPr="00D1736D">
        <w:rPr>
          <w:rFonts w:eastAsia="Century" w:cstheme="minorHAnsi"/>
          <w:sz w:val="23"/>
          <w:szCs w:val="23"/>
        </w:rPr>
        <w:t>.</w:t>
      </w:r>
      <w:r w:rsidR="002153F6" w:rsidRPr="00D1736D">
        <w:rPr>
          <w:rFonts w:eastAsia="Century" w:cstheme="minorHAnsi"/>
          <w:sz w:val="23"/>
          <w:szCs w:val="23"/>
        </w:rPr>
        <w:t>b)</w:t>
      </w:r>
      <w:r w:rsidR="006F7FB6" w:rsidRPr="00D1736D">
        <w:rPr>
          <w:rFonts w:eastAsia="Century" w:cstheme="minorHAnsi"/>
          <w:sz w:val="23"/>
          <w:szCs w:val="23"/>
        </w:rPr>
        <w:t>.</w:t>
      </w:r>
      <w:r w:rsidR="00EF3842" w:rsidRPr="00D1736D">
        <w:rPr>
          <w:rFonts w:eastAsia="Century" w:cstheme="minorHAnsi"/>
          <w:sz w:val="23"/>
          <w:szCs w:val="23"/>
        </w:rPr>
        <w:t xml:space="preserve"> Due to the fact that the Fast R-CNN feed</w:t>
      </w:r>
      <w:r w:rsidRPr="00D1736D">
        <w:rPr>
          <w:rFonts w:eastAsia="Century" w:cstheme="minorHAnsi"/>
          <w:sz w:val="23"/>
          <w:szCs w:val="23"/>
        </w:rPr>
        <w:t>s</w:t>
      </w:r>
      <w:r w:rsidR="00EF3842" w:rsidRPr="00D1736D">
        <w:rPr>
          <w:rFonts w:eastAsia="Century" w:cstheme="minorHAnsi"/>
          <w:sz w:val="23"/>
          <w:szCs w:val="23"/>
        </w:rPr>
        <w:t xml:space="preserve"> the entire image to the network only one time instead of 2000 times and share</w:t>
      </w:r>
      <w:r w:rsidRPr="00D1736D">
        <w:rPr>
          <w:rFonts w:eastAsia="Century" w:cstheme="minorHAnsi"/>
          <w:sz w:val="23"/>
          <w:szCs w:val="23"/>
        </w:rPr>
        <w:t>s</w:t>
      </w:r>
      <w:r w:rsidR="00EF3842" w:rsidRPr="00D1736D">
        <w:rPr>
          <w:rFonts w:eastAsia="Century" w:cstheme="minorHAnsi"/>
          <w:sz w:val="23"/>
          <w:szCs w:val="23"/>
        </w:rPr>
        <w:t xml:space="preserve"> computation of convolutional layers between proposals for an image,</w:t>
      </w:r>
      <w:r w:rsidR="00777E26" w:rsidRPr="00D1736D">
        <w:rPr>
          <w:rFonts w:eastAsia="Century" w:cstheme="minorHAnsi"/>
          <w:sz w:val="23"/>
          <w:szCs w:val="23"/>
        </w:rPr>
        <w:t xml:space="preserve"> </w:t>
      </w:r>
      <w:r w:rsidR="00EF3842" w:rsidRPr="00D1736D">
        <w:rPr>
          <w:rFonts w:eastAsia="Century" w:cstheme="minorHAnsi"/>
          <w:sz w:val="23"/>
          <w:szCs w:val="23"/>
        </w:rPr>
        <w:t>t</w:t>
      </w:r>
      <w:r w:rsidR="00777E26" w:rsidRPr="00D1736D">
        <w:rPr>
          <w:rFonts w:eastAsia="Century" w:cstheme="minorHAnsi"/>
          <w:sz w:val="23"/>
          <w:szCs w:val="23"/>
        </w:rPr>
        <w:t xml:space="preserve">he training </w:t>
      </w:r>
      <w:r w:rsidR="00EF3842" w:rsidRPr="00D1736D">
        <w:rPr>
          <w:rFonts w:eastAsia="Century" w:cstheme="minorHAnsi"/>
          <w:sz w:val="23"/>
          <w:szCs w:val="23"/>
        </w:rPr>
        <w:t>time</w:t>
      </w:r>
      <w:r w:rsidR="00777E26" w:rsidRPr="00D1736D">
        <w:rPr>
          <w:rFonts w:eastAsia="Century" w:cstheme="minorHAnsi"/>
          <w:sz w:val="23"/>
          <w:szCs w:val="23"/>
        </w:rPr>
        <w:t xml:space="preserve"> </w:t>
      </w:r>
      <w:r w:rsidR="00EF3842" w:rsidRPr="00D1736D">
        <w:rPr>
          <w:rFonts w:eastAsia="Century" w:cstheme="minorHAnsi"/>
          <w:sz w:val="23"/>
          <w:szCs w:val="23"/>
        </w:rPr>
        <w:t>of</w:t>
      </w:r>
      <w:r w:rsidR="00777E26" w:rsidRPr="00D1736D">
        <w:rPr>
          <w:rFonts w:eastAsia="Century" w:cstheme="minorHAnsi"/>
          <w:sz w:val="23"/>
          <w:szCs w:val="23"/>
        </w:rPr>
        <w:t xml:space="preserve"> Fast R-CNN </w:t>
      </w:r>
      <w:r w:rsidRPr="00D1736D">
        <w:rPr>
          <w:rFonts w:eastAsia="Century" w:cstheme="minorHAnsi"/>
          <w:sz w:val="23"/>
          <w:szCs w:val="23"/>
        </w:rPr>
        <w:t>is much faster</w:t>
      </w:r>
      <w:r w:rsidR="00EF3842" w:rsidRPr="00D1736D">
        <w:rPr>
          <w:rFonts w:eastAsia="Century" w:cstheme="minorHAnsi"/>
          <w:sz w:val="23"/>
          <w:szCs w:val="23"/>
        </w:rPr>
        <w:t>. However</w:t>
      </w:r>
      <w:r w:rsidR="00F7022A" w:rsidRPr="00D1736D">
        <w:rPr>
          <w:rFonts w:eastAsia="Century" w:cstheme="minorHAnsi"/>
          <w:sz w:val="23"/>
          <w:szCs w:val="23"/>
        </w:rPr>
        <w:t xml:space="preserve">, the test time of the network was not satisfying because it was not able to process in </w:t>
      </w:r>
      <w:r w:rsidR="00AF11C9">
        <w:rPr>
          <w:rFonts w:eastAsia="Century" w:cstheme="minorHAnsi"/>
          <w:sz w:val="23"/>
          <w:szCs w:val="23"/>
        </w:rPr>
        <w:t xml:space="preserve">a </w:t>
      </w:r>
      <w:r w:rsidR="00F7022A" w:rsidRPr="00D1736D">
        <w:rPr>
          <w:rFonts w:eastAsia="Century" w:cstheme="minorHAnsi"/>
          <w:sz w:val="23"/>
          <w:szCs w:val="23"/>
        </w:rPr>
        <w:t>real time</w:t>
      </w:r>
      <w:r w:rsidRPr="00D1736D">
        <w:rPr>
          <w:rFonts w:eastAsia="Century" w:cstheme="minorHAnsi"/>
          <w:sz w:val="23"/>
          <w:szCs w:val="23"/>
        </w:rPr>
        <w:t>. This is caused since</w:t>
      </w:r>
      <w:r w:rsidR="00F7022A" w:rsidRPr="00D1736D">
        <w:rPr>
          <w:rFonts w:eastAsia="Century" w:cstheme="minorHAnsi"/>
          <w:sz w:val="23"/>
          <w:szCs w:val="23"/>
        </w:rPr>
        <w:t xml:space="preserve"> the extraction of the region proposal </w:t>
      </w:r>
      <w:r w:rsidRPr="00D1736D">
        <w:rPr>
          <w:rFonts w:eastAsia="Century" w:cstheme="minorHAnsi"/>
          <w:sz w:val="23"/>
          <w:szCs w:val="23"/>
        </w:rPr>
        <w:t xml:space="preserve">is </w:t>
      </w:r>
      <w:r w:rsidR="00F7022A" w:rsidRPr="00D1736D">
        <w:rPr>
          <w:rFonts w:eastAsia="Century" w:cstheme="minorHAnsi"/>
          <w:sz w:val="23"/>
          <w:szCs w:val="23"/>
        </w:rPr>
        <w:t>with algorithms that are not a part from the CNN architecture.</w:t>
      </w:r>
      <w:r w:rsidR="007A0EB0" w:rsidRPr="00D1736D">
        <w:rPr>
          <w:rFonts w:eastAsia="Century" w:cstheme="minorHAnsi"/>
          <w:sz w:val="23"/>
          <w:szCs w:val="23"/>
        </w:rPr>
        <w:t xml:space="preserve"> B</w:t>
      </w:r>
      <w:r w:rsidR="00EF2769" w:rsidRPr="00D1736D">
        <w:rPr>
          <w:rFonts w:eastAsia="Century" w:cstheme="minorHAnsi"/>
          <w:sz w:val="23"/>
          <w:szCs w:val="23"/>
        </w:rPr>
        <w:t xml:space="preserve">oth </w:t>
      </w:r>
      <w:r w:rsidR="00BD350F" w:rsidRPr="00D1736D">
        <w:rPr>
          <w:rFonts w:eastAsia="Century" w:cstheme="minorHAnsi"/>
          <w:sz w:val="23"/>
          <w:szCs w:val="23"/>
        </w:rPr>
        <w:t>previous detectors use</w:t>
      </w:r>
      <w:r w:rsidR="00EF2769" w:rsidRPr="00D1736D">
        <w:rPr>
          <w:rFonts w:eastAsia="Century" w:cstheme="minorHAnsi"/>
          <w:sz w:val="23"/>
          <w:szCs w:val="23"/>
        </w:rPr>
        <w:t xml:space="preserve"> selective search to find out the region proposals. </w:t>
      </w:r>
      <w:r w:rsidR="00BD350F" w:rsidRPr="00D1736D">
        <w:rPr>
          <w:rFonts w:eastAsia="Century" w:cstheme="minorHAnsi"/>
          <w:sz w:val="23"/>
          <w:szCs w:val="23"/>
        </w:rPr>
        <w:t xml:space="preserve">As </w:t>
      </w:r>
      <w:ins w:id="415" w:author="Yael Edan" w:date="2019-09-22T13:28:00Z">
        <w:r w:rsidR="007D50DD">
          <w:rPr>
            <w:rFonts w:eastAsia="Century" w:cstheme="minorHAnsi"/>
            <w:sz w:val="23"/>
            <w:szCs w:val="23"/>
          </w:rPr>
          <w:t>afore</w:t>
        </w:r>
      </w:ins>
      <w:r w:rsidR="00BD350F" w:rsidRPr="00D1736D">
        <w:rPr>
          <w:rFonts w:eastAsia="Century" w:cstheme="minorHAnsi"/>
          <w:sz w:val="23"/>
          <w:szCs w:val="23"/>
        </w:rPr>
        <w:t>mention</w:t>
      </w:r>
      <w:ins w:id="416" w:author="Yael Edan" w:date="2019-09-22T13:28:00Z">
        <w:r w:rsidR="007D50DD">
          <w:rPr>
            <w:rFonts w:eastAsia="Century" w:cstheme="minorHAnsi"/>
            <w:sz w:val="23"/>
            <w:szCs w:val="23"/>
          </w:rPr>
          <w:t>ed</w:t>
        </w:r>
      </w:ins>
      <w:del w:id="417" w:author="Yael Edan" w:date="2019-09-22T13:28:00Z">
        <w:r w:rsidR="00BD350F" w:rsidRPr="00D1736D" w:rsidDel="007D50DD">
          <w:rPr>
            <w:rFonts w:eastAsia="Century" w:cstheme="minorHAnsi"/>
            <w:sz w:val="23"/>
            <w:szCs w:val="23"/>
          </w:rPr>
          <w:delText xml:space="preserve"> above</w:delText>
        </w:r>
      </w:del>
      <w:r w:rsidR="00BD350F" w:rsidRPr="00D1736D">
        <w:rPr>
          <w:rFonts w:eastAsia="Century" w:cstheme="minorHAnsi"/>
          <w:sz w:val="23"/>
          <w:szCs w:val="23"/>
        </w:rPr>
        <w:t>, s</w:t>
      </w:r>
      <w:r w:rsidR="00EF2769" w:rsidRPr="00D1736D">
        <w:rPr>
          <w:rFonts w:eastAsia="Century" w:cstheme="minorHAnsi"/>
          <w:sz w:val="23"/>
          <w:szCs w:val="23"/>
        </w:rPr>
        <w:t>elective search is a slow and time-consuming process</w:t>
      </w:r>
      <w:r w:rsidR="00AF11C9">
        <w:rPr>
          <w:rFonts w:eastAsia="Century" w:cstheme="minorHAnsi"/>
          <w:sz w:val="23"/>
          <w:szCs w:val="23"/>
        </w:rPr>
        <w:t>,</w:t>
      </w:r>
      <w:r w:rsidR="00EF2769" w:rsidRPr="00D1736D">
        <w:rPr>
          <w:rFonts w:eastAsia="Century" w:cstheme="minorHAnsi"/>
          <w:sz w:val="23"/>
          <w:szCs w:val="23"/>
        </w:rPr>
        <w:t xml:space="preserve"> affecting the </w:t>
      </w:r>
      <w:r w:rsidRPr="00D1736D">
        <w:rPr>
          <w:rFonts w:eastAsia="Century" w:cstheme="minorHAnsi"/>
          <w:sz w:val="23"/>
          <w:szCs w:val="23"/>
        </w:rPr>
        <w:t xml:space="preserve">network </w:t>
      </w:r>
      <w:r w:rsidR="00EF2769" w:rsidRPr="00D1736D">
        <w:rPr>
          <w:rFonts w:eastAsia="Century" w:cstheme="minorHAnsi"/>
          <w:sz w:val="23"/>
          <w:szCs w:val="23"/>
        </w:rPr>
        <w:t xml:space="preserve">performance. Therefore, </w:t>
      </w:r>
      <w:del w:id="418" w:author="Yael Edan" w:date="2019-09-22T13:28:00Z">
        <w:r w:rsidR="00EF2769" w:rsidRPr="00D1736D" w:rsidDel="007D50DD">
          <w:rPr>
            <w:rFonts w:eastAsia="Century" w:cstheme="minorHAnsi"/>
            <w:sz w:val="23"/>
            <w:szCs w:val="23"/>
          </w:rPr>
          <w:delText xml:space="preserve">Ren et al. </w:delText>
        </w:r>
        <w:r w:rsidR="00EF2769" w:rsidRPr="00D1736D" w:rsidDel="007D50DD">
          <w:rPr>
            <w:rFonts w:eastAsia="Century" w:cstheme="minorHAnsi"/>
            <w:sz w:val="23"/>
            <w:szCs w:val="23"/>
          </w:rPr>
          <w:fldChar w:fldCharType="begin" w:fldLock="1"/>
        </w:r>
        <w:r w:rsidR="00D1736D" w:rsidRPr="00D1736D" w:rsidDel="007D50DD">
          <w:rPr>
            <w:rFonts w:eastAsia="Century" w:cstheme="minorHAnsi"/>
            <w:sz w:val="23"/>
            <w:szCs w:val="23"/>
          </w:rPr>
          <w:delInstrText>ADDIN CSL_CITATION {"citationItems":[{"id":"ITEM-1","itemData":{"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Advances in neural information processing systems","id":"ITEM-1","issued":{"date-parts":[["2015"]]},"page":"91-99","title":"Faster r-cnn: Towards real-time object detection with region proposal networks","type":"paper-conference"},"uris":["http://www.mendeley.com/documents/?uuid=482a7d8b-bdde-4f61-a8a7-43ffaefde6d5"]}],"mendeley":{"formattedCitation":"(Ren, He, Girshick, &amp; Sun, 2015)","plainTextFormattedCitation":"(Ren, He, Girshick, &amp; Sun, 2015)","previouslyFormattedCitation":"(Ren, He, Girshick, &amp; Sun, 2015)"},"properties":{"noteIndex":0},"schema":"https://github.com/citation-style-language/schema/raw/master/csl-citation.json"}</w:delInstrText>
        </w:r>
        <w:r w:rsidR="00EF2769" w:rsidRPr="00D1736D" w:rsidDel="007D50DD">
          <w:rPr>
            <w:rFonts w:eastAsia="Century" w:cstheme="minorHAnsi"/>
            <w:sz w:val="23"/>
            <w:szCs w:val="23"/>
          </w:rPr>
          <w:fldChar w:fldCharType="separate"/>
        </w:r>
        <w:r w:rsidR="006538C1" w:rsidRPr="00D1736D" w:rsidDel="007D50DD">
          <w:rPr>
            <w:rFonts w:eastAsia="Century" w:cstheme="minorHAnsi"/>
            <w:noProof/>
            <w:sz w:val="23"/>
            <w:szCs w:val="23"/>
          </w:rPr>
          <w:delText>(Ren, He, Girshick, &amp; Sun, 2015)</w:delText>
        </w:r>
        <w:r w:rsidR="00EF2769" w:rsidRPr="00D1736D" w:rsidDel="007D50DD">
          <w:rPr>
            <w:rFonts w:eastAsia="Century" w:cstheme="minorHAnsi"/>
            <w:sz w:val="23"/>
            <w:szCs w:val="23"/>
          </w:rPr>
          <w:fldChar w:fldCharType="end"/>
        </w:r>
        <w:r w:rsidR="00EF2769" w:rsidRPr="00D1736D" w:rsidDel="007D50DD">
          <w:rPr>
            <w:rFonts w:eastAsia="Century" w:cstheme="minorHAnsi"/>
            <w:sz w:val="23"/>
            <w:szCs w:val="23"/>
          </w:rPr>
          <w:delText xml:space="preserve"> </w:delText>
        </w:r>
        <w:r w:rsidR="00BD350F" w:rsidRPr="00D1736D" w:rsidDel="007D50DD">
          <w:rPr>
            <w:rFonts w:eastAsia="Century" w:cstheme="minorHAnsi"/>
            <w:sz w:val="23"/>
            <w:szCs w:val="23"/>
          </w:rPr>
          <w:delText>proposed</w:delText>
        </w:r>
        <w:r w:rsidR="00EF2769" w:rsidRPr="00D1736D" w:rsidDel="007D50DD">
          <w:rPr>
            <w:rFonts w:eastAsia="Century" w:cstheme="minorHAnsi"/>
            <w:sz w:val="23"/>
            <w:szCs w:val="23"/>
          </w:rPr>
          <w:delText xml:space="preserve"> an object detection algorithm named </w:delText>
        </w:r>
      </w:del>
      <w:ins w:id="419" w:author="Yael Edan" w:date="2019-09-22T13:28:00Z">
        <w:r w:rsidR="007D50DD">
          <w:rPr>
            <w:rFonts w:eastAsia="Century" w:cstheme="minorHAnsi"/>
            <w:sz w:val="23"/>
            <w:szCs w:val="23"/>
          </w:rPr>
          <w:t xml:space="preserve">the </w:t>
        </w:r>
      </w:ins>
      <w:r w:rsidR="00EF2769" w:rsidRPr="00D1736D">
        <w:rPr>
          <w:rFonts w:eastAsia="Century" w:cstheme="minorHAnsi"/>
          <w:sz w:val="23"/>
          <w:szCs w:val="23"/>
        </w:rPr>
        <w:t xml:space="preserve">Faster R-CNN </w:t>
      </w:r>
      <w:del w:id="420" w:author="Yael Edan" w:date="2019-09-22T13:29:00Z">
        <w:r w:rsidR="00EF2769" w:rsidRPr="00D1736D" w:rsidDel="007D50DD">
          <w:rPr>
            <w:rFonts w:eastAsia="Century" w:cstheme="minorHAnsi"/>
            <w:sz w:val="23"/>
            <w:szCs w:val="23"/>
          </w:rPr>
          <w:delText xml:space="preserve">that </w:delText>
        </w:r>
      </w:del>
      <w:r w:rsidR="0007367E" w:rsidRPr="00D1736D">
        <w:rPr>
          <w:rFonts w:eastAsia="Century" w:cstheme="minorHAnsi"/>
          <w:sz w:val="23"/>
          <w:szCs w:val="23"/>
        </w:rPr>
        <w:t>replace</w:t>
      </w:r>
      <w:r w:rsidRPr="00D1736D">
        <w:rPr>
          <w:rFonts w:eastAsia="Century" w:cstheme="minorHAnsi"/>
          <w:sz w:val="23"/>
          <w:szCs w:val="23"/>
        </w:rPr>
        <w:t>s</w:t>
      </w:r>
      <w:r w:rsidR="00EF2769" w:rsidRPr="00D1736D">
        <w:rPr>
          <w:rFonts w:eastAsia="Century" w:cstheme="minorHAnsi"/>
          <w:sz w:val="23"/>
          <w:szCs w:val="23"/>
        </w:rPr>
        <w:t xml:space="preserve"> the selective search algorithm and let</w:t>
      </w:r>
      <w:r w:rsidRPr="00D1736D">
        <w:rPr>
          <w:rFonts w:eastAsia="Century" w:cstheme="minorHAnsi"/>
          <w:sz w:val="23"/>
          <w:szCs w:val="23"/>
        </w:rPr>
        <w:t>s</w:t>
      </w:r>
      <w:r w:rsidR="00EF2769" w:rsidRPr="00D1736D">
        <w:rPr>
          <w:rFonts w:eastAsia="Century" w:cstheme="minorHAnsi"/>
          <w:sz w:val="23"/>
          <w:szCs w:val="23"/>
        </w:rPr>
        <w:t xml:space="preserve"> the network learn the region proposals</w:t>
      </w:r>
      <w:ins w:id="421" w:author="Yael Edan" w:date="2019-09-22T13:29:00Z">
        <w:r w:rsidR="007D50DD">
          <w:rPr>
            <w:rFonts w:eastAsia="Century" w:cstheme="minorHAnsi"/>
            <w:sz w:val="23"/>
            <w:szCs w:val="23"/>
          </w:rPr>
          <w:t xml:space="preserve"> </w:t>
        </w:r>
        <w:r w:rsidR="007D50DD" w:rsidRPr="00D1736D">
          <w:rPr>
            <w:rFonts w:eastAsia="Century" w:cstheme="minorHAnsi"/>
            <w:sz w:val="23"/>
            <w:szCs w:val="23"/>
          </w:rPr>
          <w:fldChar w:fldCharType="begin" w:fldLock="1"/>
        </w:r>
        <w:r w:rsidR="007D50DD" w:rsidRPr="00D1736D">
          <w:rPr>
            <w:rFonts w:eastAsia="Century" w:cstheme="minorHAnsi"/>
            <w:sz w:val="23"/>
            <w:szCs w:val="23"/>
          </w:rPr>
          <w:instrText>ADDIN CSL_CITATION {"citationItems":[{"id":"ITEM-1","itemData":{"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Advances in neural information processing systems","id":"ITEM-1","issued":{"date-parts":[["2015"]]},"page":"91-99","title":"Faster r-cnn: Towards real-time object detection with region proposal networks","type":"paper-conference"},"uris":["http://www.mendeley.com/documents/?uuid=482a7d8b-bdde-4f61-a8a7-43ffaefde6d5"]}],"mendeley":{"formattedCitation":"(Ren, He, Girshick, &amp; Sun, 2015)","plainTextFormattedCitation":"(Ren, He, Girshick, &amp; Sun, 2015)","previouslyFormattedCitation":"(Ren, He, Girshick, &amp; Sun, 2015)"},"properties":{"noteIndex":0},"schema":"https://github.com/citation-style-language/schema/raw/master/csl-citation.json"}</w:instrText>
        </w:r>
        <w:r w:rsidR="007D50DD" w:rsidRPr="00D1736D">
          <w:rPr>
            <w:rFonts w:eastAsia="Century" w:cstheme="minorHAnsi"/>
            <w:sz w:val="23"/>
            <w:szCs w:val="23"/>
          </w:rPr>
          <w:fldChar w:fldCharType="separate"/>
        </w:r>
        <w:r w:rsidR="007D50DD" w:rsidRPr="00D1736D">
          <w:rPr>
            <w:rFonts w:eastAsia="Century" w:cstheme="minorHAnsi"/>
            <w:noProof/>
            <w:sz w:val="23"/>
            <w:szCs w:val="23"/>
          </w:rPr>
          <w:t>(Ren, He, Girshick, &amp; Sun, 2015)</w:t>
        </w:r>
        <w:r w:rsidR="007D50DD" w:rsidRPr="00D1736D">
          <w:rPr>
            <w:rFonts w:eastAsia="Century" w:cstheme="minorHAnsi"/>
            <w:sz w:val="23"/>
            <w:szCs w:val="23"/>
          </w:rPr>
          <w:fldChar w:fldCharType="end"/>
        </w:r>
      </w:ins>
      <w:r w:rsidR="00671E93" w:rsidRPr="00D1736D">
        <w:rPr>
          <w:rFonts w:eastAsia="Century" w:cstheme="minorHAnsi"/>
          <w:sz w:val="23"/>
          <w:szCs w:val="23"/>
        </w:rPr>
        <w:t>. A</w:t>
      </w:r>
      <w:r w:rsidR="00B929E5">
        <w:rPr>
          <w:rFonts w:eastAsia="Century" w:cstheme="minorHAnsi"/>
          <w:sz w:val="23"/>
          <w:szCs w:val="23"/>
        </w:rPr>
        <w:t xml:space="preserve"> </w:t>
      </w:r>
      <w:r w:rsidR="00B929E5" w:rsidRPr="00D1736D">
        <w:rPr>
          <w:rFonts w:eastAsia="Century" w:cstheme="minorHAnsi"/>
          <w:sz w:val="23"/>
          <w:szCs w:val="23"/>
        </w:rPr>
        <w:t>region proposals</w:t>
      </w:r>
      <w:r w:rsidR="00B929E5">
        <w:rPr>
          <w:rFonts w:eastAsia="Century" w:cstheme="minorHAnsi"/>
          <w:sz w:val="23"/>
          <w:szCs w:val="23"/>
        </w:rPr>
        <w:t xml:space="preserve"> </w:t>
      </w:r>
      <w:r w:rsidR="00B929E5" w:rsidRPr="00D1736D">
        <w:rPr>
          <w:rFonts w:eastAsia="Century" w:cstheme="minorHAnsi"/>
          <w:sz w:val="23"/>
          <w:szCs w:val="23"/>
        </w:rPr>
        <w:t>network</w:t>
      </w:r>
      <w:r w:rsidR="00671E93" w:rsidRPr="00D1736D">
        <w:rPr>
          <w:rFonts w:eastAsia="Century" w:cstheme="minorHAnsi"/>
          <w:sz w:val="23"/>
          <w:szCs w:val="23"/>
        </w:rPr>
        <w:t xml:space="preserve"> </w:t>
      </w:r>
      <w:r w:rsidR="00B929E5">
        <w:rPr>
          <w:rFonts w:eastAsia="Century" w:cstheme="minorHAnsi"/>
          <w:sz w:val="23"/>
          <w:szCs w:val="23"/>
        </w:rPr>
        <w:t>(</w:t>
      </w:r>
      <w:r w:rsidR="00671E93" w:rsidRPr="00D1736D">
        <w:rPr>
          <w:rFonts w:eastAsia="Century" w:cstheme="minorHAnsi"/>
          <w:sz w:val="23"/>
          <w:szCs w:val="23"/>
        </w:rPr>
        <w:t>RPN</w:t>
      </w:r>
      <w:r w:rsidR="00B929E5">
        <w:rPr>
          <w:rFonts w:eastAsia="Century" w:cstheme="minorHAnsi"/>
          <w:sz w:val="23"/>
          <w:szCs w:val="23"/>
        </w:rPr>
        <w:t>)</w:t>
      </w:r>
      <w:r w:rsidR="00671E93" w:rsidRPr="00D1736D">
        <w:rPr>
          <w:rFonts w:eastAsia="Century" w:cstheme="minorHAnsi"/>
          <w:sz w:val="23"/>
          <w:szCs w:val="23"/>
        </w:rPr>
        <w:t xml:space="preserve"> is a fully convolutional network that takes an </w:t>
      </w:r>
      <w:r w:rsidR="0007367E" w:rsidRPr="00D1736D">
        <w:rPr>
          <w:rFonts w:eastAsia="Century" w:cstheme="minorHAnsi"/>
          <w:sz w:val="23"/>
          <w:szCs w:val="23"/>
        </w:rPr>
        <w:t xml:space="preserve">image </w:t>
      </w:r>
      <w:r w:rsidR="00671E93" w:rsidRPr="00D1736D">
        <w:rPr>
          <w:rFonts w:eastAsia="Century" w:cstheme="minorHAnsi"/>
          <w:sz w:val="23"/>
          <w:szCs w:val="23"/>
        </w:rPr>
        <w:t xml:space="preserve">as input and outputs a set of </w:t>
      </w:r>
      <w:r w:rsidR="0007367E" w:rsidRPr="00D1736D">
        <w:rPr>
          <w:rFonts w:eastAsia="Century" w:cstheme="minorHAnsi"/>
          <w:sz w:val="23"/>
          <w:szCs w:val="23"/>
        </w:rPr>
        <w:t>anchors</w:t>
      </w:r>
      <w:r w:rsidR="00103929" w:rsidRPr="00D1736D">
        <w:rPr>
          <w:rFonts w:eastAsia="Century" w:cstheme="minorHAnsi"/>
          <w:sz w:val="23"/>
          <w:szCs w:val="23"/>
        </w:rPr>
        <w:t xml:space="preserve"> boxes</w:t>
      </w:r>
      <w:r w:rsidR="0007367E" w:rsidRPr="00D1736D">
        <w:rPr>
          <w:rFonts w:eastAsia="Century" w:cstheme="minorHAnsi"/>
          <w:sz w:val="23"/>
          <w:szCs w:val="23"/>
        </w:rPr>
        <w:t xml:space="preserve"> (rectangles)</w:t>
      </w:r>
      <w:r w:rsidR="00671E93" w:rsidRPr="00D1736D">
        <w:rPr>
          <w:rFonts w:eastAsia="Century" w:cstheme="minorHAnsi"/>
          <w:sz w:val="23"/>
          <w:szCs w:val="23"/>
        </w:rPr>
        <w:t xml:space="preserve"> candidate object proposals, each</w:t>
      </w:r>
      <w:r w:rsidR="00103929" w:rsidRPr="00D1736D">
        <w:rPr>
          <w:rFonts w:eastAsia="Century" w:cstheme="minorHAnsi"/>
          <w:sz w:val="23"/>
          <w:szCs w:val="23"/>
        </w:rPr>
        <w:t xml:space="preserve"> anchor has different aspect ratio and scale, so all the anchors are not </w:t>
      </w:r>
      <w:r w:rsidR="00103929" w:rsidRPr="00D1736D">
        <w:rPr>
          <w:rFonts w:eastAsia="Century" w:cstheme="minorHAnsi"/>
          <w:sz w:val="23"/>
          <w:szCs w:val="23"/>
        </w:rPr>
        <w:lastRenderedPageBreak/>
        <w:t>similar. With the anchor, the RPN minimize</w:t>
      </w:r>
      <w:r w:rsidRPr="00D1736D">
        <w:rPr>
          <w:rFonts w:eastAsia="Century" w:cstheme="minorHAnsi"/>
          <w:sz w:val="23"/>
          <w:szCs w:val="23"/>
        </w:rPr>
        <w:t>s</w:t>
      </w:r>
      <w:r w:rsidR="00103929" w:rsidRPr="00D1736D">
        <w:rPr>
          <w:rFonts w:eastAsia="Century" w:cstheme="minorHAnsi"/>
          <w:sz w:val="23"/>
          <w:szCs w:val="23"/>
        </w:rPr>
        <w:t xml:space="preserve"> two loss functions: 1) binary classification loss - an object or not in the box. 2) </w:t>
      </w:r>
      <w:ins w:id="422" w:author="Yael Edan" w:date="2019-09-22T13:29:00Z">
        <w:r w:rsidR="007D50DD">
          <w:rPr>
            <w:rFonts w:eastAsia="Century" w:cstheme="minorHAnsi"/>
            <w:sz w:val="23"/>
            <w:szCs w:val="23"/>
          </w:rPr>
          <w:t>r</w:t>
        </w:r>
      </w:ins>
      <w:del w:id="423" w:author="Yael Edan" w:date="2019-09-22T13:29:00Z">
        <w:r w:rsidR="009E450F" w:rsidRPr="00D1736D" w:rsidDel="007D50DD">
          <w:rPr>
            <w:rFonts w:eastAsia="Century" w:cstheme="minorHAnsi"/>
            <w:sz w:val="23"/>
            <w:szCs w:val="23"/>
          </w:rPr>
          <w:delText>R</w:delText>
        </w:r>
      </w:del>
      <w:r w:rsidR="009E450F" w:rsidRPr="00D1736D">
        <w:rPr>
          <w:rFonts w:eastAsia="Century" w:cstheme="minorHAnsi"/>
          <w:sz w:val="23"/>
          <w:szCs w:val="23"/>
        </w:rPr>
        <w:t>egression</w:t>
      </w:r>
      <w:r w:rsidR="00103929" w:rsidRPr="00D1736D">
        <w:rPr>
          <w:rFonts w:eastAsia="Century" w:cstheme="minorHAnsi"/>
          <w:sz w:val="23"/>
          <w:szCs w:val="23"/>
        </w:rPr>
        <w:t xml:space="preserve"> loss for corrections of the anchors boxes coordinates.</w:t>
      </w:r>
      <w:r w:rsidR="00671E93" w:rsidRPr="00D1736D">
        <w:rPr>
          <w:rFonts w:eastAsia="Century" w:cstheme="minorHAnsi"/>
          <w:sz w:val="23"/>
          <w:szCs w:val="23"/>
        </w:rPr>
        <w:t xml:space="preserve"> Similar to Fast R-CNN, the entire image is provided as an input to the conv</w:t>
      </w:r>
      <w:r w:rsidR="007A0EB0" w:rsidRPr="00D1736D">
        <w:rPr>
          <w:rFonts w:eastAsia="Century" w:cstheme="minorHAnsi"/>
          <w:sz w:val="23"/>
          <w:szCs w:val="23"/>
        </w:rPr>
        <w:t>olution</w:t>
      </w:r>
      <w:r w:rsidR="00671E93" w:rsidRPr="00D1736D">
        <w:rPr>
          <w:rFonts w:eastAsia="Century" w:cstheme="minorHAnsi"/>
          <w:sz w:val="23"/>
          <w:szCs w:val="23"/>
        </w:rPr>
        <w:t xml:space="preserve"> layers of Faster R-CNN</w:t>
      </w:r>
      <w:r w:rsidR="00F65CCD" w:rsidRPr="00D1736D">
        <w:rPr>
          <w:rFonts w:eastAsia="Century" w:cstheme="minorHAnsi"/>
          <w:sz w:val="23"/>
          <w:szCs w:val="23"/>
        </w:rPr>
        <w:t xml:space="preserve"> to produce </w:t>
      </w:r>
      <w:r w:rsidRPr="00D1736D">
        <w:rPr>
          <w:rFonts w:eastAsia="Century" w:cstheme="minorHAnsi"/>
          <w:sz w:val="23"/>
          <w:szCs w:val="23"/>
        </w:rPr>
        <w:t xml:space="preserve">a </w:t>
      </w:r>
      <w:r w:rsidR="00F65CCD" w:rsidRPr="00D1736D">
        <w:rPr>
          <w:rFonts w:eastAsia="Century" w:cstheme="minorHAnsi"/>
          <w:sz w:val="23"/>
          <w:szCs w:val="23"/>
        </w:rPr>
        <w:t>convolutional feature map</w:t>
      </w:r>
      <w:r w:rsidR="00103929" w:rsidRPr="00D1736D">
        <w:rPr>
          <w:rFonts w:eastAsia="Century" w:cstheme="minorHAnsi"/>
          <w:sz w:val="23"/>
          <w:szCs w:val="23"/>
        </w:rPr>
        <w:t xml:space="preserve">, </w:t>
      </w:r>
      <w:r w:rsidR="00F65CCD" w:rsidRPr="00D1736D">
        <w:rPr>
          <w:rFonts w:eastAsia="Century" w:cstheme="minorHAnsi"/>
          <w:sz w:val="23"/>
          <w:szCs w:val="23"/>
        </w:rPr>
        <w:t>then RPN is used to predict the region proposals. The predicted region proposals are then reshaped using a RoI pooling layer and fed into FC layers to classify the image within the proposed region and predict the offset values for the bounding boxes</w:t>
      </w:r>
      <w:r w:rsidR="00E66F55" w:rsidRPr="00D1736D">
        <w:rPr>
          <w:rFonts w:eastAsia="Century" w:cstheme="minorHAnsi"/>
          <w:sz w:val="23"/>
          <w:szCs w:val="23"/>
        </w:rPr>
        <w:t xml:space="preserve"> (figure </w:t>
      </w:r>
      <w:r w:rsidR="00A94996" w:rsidRPr="00D1736D">
        <w:rPr>
          <w:rFonts w:eastAsia="Century" w:cstheme="minorHAnsi"/>
          <w:sz w:val="23"/>
          <w:szCs w:val="23"/>
        </w:rPr>
        <w:t>1</w:t>
      </w:r>
      <w:r w:rsidR="002B7DFE" w:rsidRPr="00D1736D">
        <w:rPr>
          <w:rFonts w:eastAsia="Century" w:cstheme="minorHAnsi"/>
          <w:sz w:val="23"/>
          <w:szCs w:val="23"/>
        </w:rPr>
        <w:t>6</w:t>
      </w:r>
      <w:r w:rsidR="00A94996" w:rsidRPr="00D1736D">
        <w:rPr>
          <w:rFonts w:eastAsia="Century" w:cstheme="minorHAnsi"/>
          <w:sz w:val="23"/>
          <w:szCs w:val="23"/>
        </w:rPr>
        <w:t>.</w:t>
      </w:r>
      <w:r w:rsidR="00E66F55" w:rsidRPr="00D1736D">
        <w:rPr>
          <w:rFonts w:eastAsia="Century" w:cstheme="minorHAnsi"/>
          <w:sz w:val="23"/>
          <w:szCs w:val="23"/>
        </w:rPr>
        <w:t>c)</w:t>
      </w:r>
      <w:r w:rsidR="00F65CCD" w:rsidRPr="00D1736D">
        <w:rPr>
          <w:rFonts w:eastAsia="Century" w:cstheme="minorHAnsi"/>
          <w:sz w:val="23"/>
          <w:szCs w:val="23"/>
        </w:rPr>
        <w:t>.</w:t>
      </w:r>
      <w:r w:rsidR="007A0EB0" w:rsidRPr="00D1736D">
        <w:rPr>
          <w:rFonts w:eastAsia="Century" w:cstheme="minorHAnsi"/>
          <w:sz w:val="23"/>
          <w:szCs w:val="23"/>
        </w:rPr>
        <w:t xml:space="preserve"> As a result, </w:t>
      </w:r>
      <w:r w:rsidR="00F65CCD" w:rsidRPr="00D1736D">
        <w:rPr>
          <w:rFonts w:eastAsia="Century" w:cstheme="minorHAnsi"/>
          <w:sz w:val="23"/>
          <w:szCs w:val="23"/>
        </w:rPr>
        <w:t>Faster R-CNN is much faster than the previous network</w:t>
      </w:r>
      <w:ins w:id="424" w:author="Yael Edan" w:date="2019-09-22T13:29:00Z">
        <w:r w:rsidR="007D50DD">
          <w:rPr>
            <w:rFonts w:eastAsia="Century" w:cstheme="minorHAnsi"/>
            <w:sz w:val="23"/>
            <w:szCs w:val="23"/>
          </w:rPr>
          <w:t xml:space="preserve"> and</w:t>
        </w:r>
      </w:ins>
      <w:del w:id="425" w:author="Yael Edan" w:date="2019-09-22T13:29:00Z">
        <w:r w:rsidR="00F65CCD" w:rsidRPr="00D1736D" w:rsidDel="007D50DD">
          <w:rPr>
            <w:rFonts w:eastAsia="Century" w:cstheme="minorHAnsi"/>
            <w:sz w:val="23"/>
            <w:szCs w:val="23"/>
          </w:rPr>
          <w:delText>. Therefore, it</w:delText>
        </w:r>
      </w:del>
      <w:r w:rsidR="00F65CCD" w:rsidRPr="00D1736D">
        <w:rPr>
          <w:rFonts w:eastAsia="Century" w:cstheme="minorHAnsi"/>
          <w:sz w:val="23"/>
          <w:szCs w:val="23"/>
        </w:rPr>
        <w:t xml:space="preserve"> can </w:t>
      </w:r>
      <w:del w:id="426" w:author="Yael Edan" w:date="2019-09-22T13:29:00Z">
        <w:r w:rsidR="00F65CCD" w:rsidRPr="00D1736D" w:rsidDel="007D50DD">
          <w:rPr>
            <w:rFonts w:eastAsia="Century" w:cstheme="minorHAnsi"/>
            <w:sz w:val="23"/>
            <w:szCs w:val="23"/>
          </w:rPr>
          <w:delText xml:space="preserve">even </w:delText>
        </w:r>
      </w:del>
      <w:r w:rsidR="00F65CCD" w:rsidRPr="00D1736D">
        <w:rPr>
          <w:rFonts w:eastAsia="Century" w:cstheme="minorHAnsi"/>
          <w:sz w:val="23"/>
          <w:szCs w:val="23"/>
        </w:rPr>
        <w:t>be used for real-time object detection.</w:t>
      </w:r>
    </w:p>
    <w:p w14:paraId="4E542A40" w14:textId="2B7E2E45" w:rsidR="00EF2769" w:rsidRPr="00D1736D" w:rsidRDefault="00990C38"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t xml:space="preserve"> </w:t>
      </w:r>
    </w:p>
    <w:p w14:paraId="3E732C5B" w14:textId="77777777" w:rsidR="00A94996" w:rsidRPr="00D1736D" w:rsidRDefault="00B32256" w:rsidP="001D18A7">
      <w:pPr>
        <w:keepNext/>
        <w:autoSpaceDE w:val="0"/>
        <w:autoSpaceDN w:val="0"/>
        <w:bidi w:val="0"/>
        <w:adjustRightInd w:val="0"/>
        <w:spacing w:after="0" w:line="276" w:lineRule="auto"/>
        <w:jc w:val="both"/>
        <w:rPr>
          <w:rFonts w:cstheme="minorHAnsi"/>
        </w:rPr>
      </w:pPr>
      <w:r w:rsidRPr="00D1736D">
        <w:rPr>
          <w:rFonts w:eastAsia="Century" w:cstheme="minorHAnsi"/>
          <w:noProof/>
          <w:sz w:val="23"/>
          <w:szCs w:val="23"/>
        </w:rPr>
        <w:drawing>
          <wp:inline distT="0" distB="0" distL="0" distR="0" wp14:anchorId="223E39AC" wp14:editId="41350E9B">
            <wp:extent cx="5274310" cy="16630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78585965" w14:textId="4D2CC09C" w:rsidR="00B32256" w:rsidRPr="00D1736D" w:rsidRDefault="00A94996" w:rsidP="001D18A7">
      <w:pPr>
        <w:pStyle w:val="Caption"/>
        <w:bidi w:val="0"/>
        <w:jc w:val="both"/>
        <w:rPr>
          <w:rFonts w:eastAsia="Century"/>
          <w:i w:val="0"/>
          <w:iCs w:val="0"/>
          <w:sz w:val="23"/>
          <w:szCs w:val="23"/>
        </w:rPr>
      </w:pPr>
      <w:bookmarkStart w:id="427" w:name="_Toc18444140"/>
      <w:bookmarkStart w:id="428" w:name="_Toc18444294"/>
      <w:r w:rsidRPr="00D1736D">
        <w:rPr>
          <w:rFonts w:eastAsia="Century"/>
          <w:i w:val="0"/>
          <w:iCs w:val="0"/>
          <w:sz w:val="23"/>
          <w:szCs w:val="23"/>
        </w:rPr>
        <w:t xml:space="preserve">Figure </w:t>
      </w:r>
      <w:r w:rsidRPr="00D1736D">
        <w:rPr>
          <w:rFonts w:eastAsia="Century"/>
          <w:i w:val="0"/>
          <w:iCs w:val="0"/>
          <w:sz w:val="23"/>
          <w:szCs w:val="23"/>
        </w:rPr>
        <w:fldChar w:fldCharType="begin"/>
      </w:r>
      <w:r w:rsidRPr="00D1736D">
        <w:rPr>
          <w:rFonts w:eastAsia="Century"/>
          <w:i w:val="0"/>
          <w:iCs w:val="0"/>
          <w:sz w:val="23"/>
          <w:szCs w:val="23"/>
        </w:rPr>
        <w:instrText xml:space="preserve"> SEQ Figure \* ARABIC </w:instrText>
      </w:r>
      <w:r w:rsidRPr="00D1736D">
        <w:rPr>
          <w:rFonts w:eastAsia="Century"/>
          <w:i w:val="0"/>
          <w:iCs w:val="0"/>
          <w:sz w:val="23"/>
          <w:szCs w:val="23"/>
        </w:rPr>
        <w:fldChar w:fldCharType="separate"/>
      </w:r>
      <w:r w:rsidR="00AD6620" w:rsidRPr="00D1736D">
        <w:rPr>
          <w:rFonts w:eastAsia="Century"/>
          <w:i w:val="0"/>
          <w:iCs w:val="0"/>
          <w:noProof/>
          <w:sz w:val="23"/>
          <w:szCs w:val="23"/>
        </w:rPr>
        <w:t>16</w:t>
      </w:r>
      <w:r w:rsidRPr="00D1736D">
        <w:rPr>
          <w:rFonts w:eastAsia="Century"/>
          <w:i w:val="0"/>
          <w:iCs w:val="0"/>
          <w:sz w:val="23"/>
          <w:szCs w:val="23"/>
        </w:rPr>
        <w:fldChar w:fldCharType="end"/>
      </w:r>
      <w:r w:rsidRPr="00D1736D">
        <w:rPr>
          <w:rFonts w:eastAsia="Century"/>
          <w:i w:val="0"/>
          <w:iCs w:val="0"/>
          <w:sz w:val="23"/>
          <w:szCs w:val="23"/>
        </w:rPr>
        <w:t xml:space="preserve"> -</w:t>
      </w:r>
      <w:r w:rsidR="003724F9" w:rsidRPr="00D1736D">
        <w:rPr>
          <w:rFonts w:eastAsia="Century"/>
          <w:i w:val="0"/>
          <w:iCs w:val="0"/>
          <w:sz w:val="23"/>
          <w:szCs w:val="23"/>
        </w:rPr>
        <w:t xml:space="preserve">The development of the </w:t>
      </w:r>
      <w:r w:rsidR="00B32256" w:rsidRPr="00D1736D">
        <w:rPr>
          <w:rFonts w:eastAsia="Century"/>
          <w:i w:val="0"/>
          <w:iCs w:val="0"/>
          <w:sz w:val="23"/>
          <w:szCs w:val="23"/>
        </w:rPr>
        <w:t>R-CNN models</w:t>
      </w:r>
      <w:r w:rsidR="003724F9" w:rsidRPr="00D1736D">
        <w:rPr>
          <w:rFonts w:eastAsia="Century"/>
          <w:i w:val="0"/>
          <w:iCs w:val="0"/>
          <w:sz w:val="23"/>
          <w:szCs w:val="23"/>
        </w:rPr>
        <w:t>: (a) R-CNN model, (b) Fast R-CNN model, (c) Faster R-CNN model</w:t>
      </w:r>
      <w:bookmarkEnd w:id="427"/>
      <w:bookmarkEnd w:id="428"/>
    </w:p>
    <w:p w14:paraId="367237D8" w14:textId="77777777" w:rsidR="00DE2B1B" w:rsidRPr="00D1736D" w:rsidRDefault="00DE2B1B" w:rsidP="001D18A7">
      <w:pPr>
        <w:autoSpaceDE w:val="0"/>
        <w:autoSpaceDN w:val="0"/>
        <w:bidi w:val="0"/>
        <w:adjustRightInd w:val="0"/>
        <w:spacing w:after="0" w:line="276" w:lineRule="auto"/>
        <w:jc w:val="both"/>
        <w:rPr>
          <w:rFonts w:eastAsia="Century" w:cstheme="minorHAnsi"/>
          <w:sz w:val="23"/>
          <w:szCs w:val="23"/>
        </w:rPr>
      </w:pPr>
    </w:p>
    <w:p w14:paraId="05DE0DAD" w14:textId="61309709" w:rsidR="00F80C67" w:rsidRPr="00C414F7" w:rsidRDefault="00F80C67" w:rsidP="007D50DD">
      <w:pPr>
        <w:pStyle w:val="Heading3"/>
        <w:bidi w:val="0"/>
        <w:spacing w:line="276" w:lineRule="auto"/>
        <w:rPr>
          <w:rFonts w:asciiTheme="minorHAnsi" w:eastAsia="Century" w:hAnsiTheme="minorHAnsi" w:cstheme="minorBidi"/>
        </w:rPr>
      </w:pPr>
      <w:bookmarkStart w:id="429" w:name="_Toc14857539"/>
      <w:bookmarkStart w:id="430" w:name="_Toc14857785"/>
      <w:r w:rsidRPr="00D1736D">
        <w:rPr>
          <w:rFonts w:asciiTheme="minorHAnsi" w:eastAsia="Century" w:hAnsiTheme="minorHAnsi" w:cstheme="minorHAnsi"/>
        </w:rPr>
        <w:t xml:space="preserve">The </w:t>
      </w:r>
      <w:ins w:id="431" w:author="Yael Edan" w:date="2019-09-22T13:29:00Z">
        <w:r w:rsidR="007D50DD">
          <w:rPr>
            <w:rFonts w:asciiTheme="minorHAnsi" w:eastAsia="Century" w:hAnsiTheme="minorHAnsi" w:cstheme="minorHAnsi"/>
          </w:rPr>
          <w:t>o</w:t>
        </w:r>
      </w:ins>
      <w:del w:id="432" w:author="Yael Edan" w:date="2019-09-22T13:29:00Z">
        <w:r w:rsidRPr="00D1736D" w:rsidDel="007D50DD">
          <w:rPr>
            <w:rFonts w:asciiTheme="minorHAnsi" w:eastAsia="Century" w:hAnsiTheme="minorHAnsi" w:cstheme="minorHAnsi"/>
          </w:rPr>
          <w:delText>O</w:delText>
        </w:r>
      </w:del>
      <w:r w:rsidRPr="00D1736D">
        <w:rPr>
          <w:rFonts w:asciiTheme="minorHAnsi" w:eastAsia="Century" w:hAnsiTheme="minorHAnsi" w:cstheme="minorHAnsi"/>
        </w:rPr>
        <w:t>ne-</w:t>
      </w:r>
      <w:ins w:id="433" w:author="Yael Edan" w:date="2019-09-22T13:29:00Z">
        <w:r w:rsidR="007D50DD">
          <w:rPr>
            <w:rFonts w:asciiTheme="minorHAnsi" w:eastAsia="Century" w:hAnsiTheme="minorHAnsi" w:cstheme="minorHAnsi"/>
          </w:rPr>
          <w:t>s</w:t>
        </w:r>
      </w:ins>
      <w:del w:id="434" w:author="Yael Edan" w:date="2019-09-22T13:29:00Z">
        <w:r w:rsidRPr="00D1736D" w:rsidDel="007D50DD">
          <w:rPr>
            <w:rFonts w:asciiTheme="minorHAnsi" w:eastAsia="Century" w:hAnsiTheme="minorHAnsi" w:cstheme="minorHAnsi"/>
          </w:rPr>
          <w:delText>S</w:delText>
        </w:r>
      </w:del>
      <w:r w:rsidRPr="00D1736D">
        <w:rPr>
          <w:rFonts w:asciiTheme="minorHAnsi" w:eastAsia="Century" w:hAnsiTheme="minorHAnsi" w:cstheme="minorHAnsi"/>
        </w:rPr>
        <w:t xml:space="preserve">tage </w:t>
      </w:r>
      <w:ins w:id="435" w:author="Yael Edan" w:date="2019-09-22T13:29:00Z">
        <w:r w:rsidR="007D50DD">
          <w:rPr>
            <w:rFonts w:asciiTheme="minorHAnsi" w:eastAsia="Century" w:hAnsiTheme="minorHAnsi" w:cstheme="minorHAnsi"/>
          </w:rPr>
          <w:t>a</w:t>
        </w:r>
      </w:ins>
      <w:del w:id="436" w:author="Yael Edan" w:date="2019-09-22T13:29:00Z">
        <w:r w:rsidRPr="00D1736D" w:rsidDel="007D50DD">
          <w:rPr>
            <w:rFonts w:asciiTheme="minorHAnsi" w:eastAsia="Century" w:hAnsiTheme="minorHAnsi" w:cstheme="minorHAnsi"/>
          </w:rPr>
          <w:delText>A</w:delText>
        </w:r>
      </w:del>
      <w:r w:rsidRPr="00D1736D">
        <w:rPr>
          <w:rFonts w:asciiTheme="minorHAnsi" w:eastAsia="Century" w:hAnsiTheme="minorHAnsi" w:cstheme="minorHAnsi"/>
        </w:rPr>
        <w:t>pproach</w:t>
      </w:r>
      <w:bookmarkEnd w:id="429"/>
      <w:bookmarkEnd w:id="430"/>
      <w:r w:rsidR="009E450F">
        <w:rPr>
          <w:rFonts w:asciiTheme="minorHAnsi" w:eastAsia="Century" w:hAnsiTheme="minorHAnsi" w:cstheme="minorHAnsi"/>
        </w:rPr>
        <w:t xml:space="preserve">  </w:t>
      </w:r>
    </w:p>
    <w:p w14:paraId="5B3123A3" w14:textId="5CB74470" w:rsidR="00524ED5" w:rsidRPr="00D1736D" w:rsidRDefault="00DE2B1B" w:rsidP="007D50DD">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t>So far, all the methods discussed handled detection as a classification problem</w:t>
      </w:r>
      <w:ins w:id="437" w:author="Yael Edan" w:date="2019-09-22T13:29:00Z">
        <w:r w:rsidR="007D50DD">
          <w:rPr>
            <w:rFonts w:eastAsia="Century" w:cstheme="minorHAnsi"/>
            <w:sz w:val="23"/>
            <w:szCs w:val="23"/>
          </w:rPr>
          <w:t>. This was achieved</w:t>
        </w:r>
      </w:ins>
      <w:del w:id="438" w:author="Yael Edan" w:date="2019-09-22T13:29:00Z">
        <w:r w:rsidR="004F65BC" w:rsidDel="007D50DD">
          <w:rPr>
            <w:rFonts w:eastAsia="Century" w:cstheme="minorHAnsi"/>
            <w:sz w:val="23"/>
            <w:szCs w:val="23"/>
          </w:rPr>
          <w:delText>, it was done,</w:delText>
        </w:r>
      </w:del>
      <w:r w:rsidRPr="00D1736D">
        <w:rPr>
          <w:rFonts w:eastAsia="Century" w:cstheme="minorHAnsi"/>
          <w:sz w:val="23"/>
          <w:szCs w:val="23"/>
        </w:rPr>
        <w:t xml:space="preserve"> by building a pipeline where first</w:t>
      </w:r>
      <w:ins w:id="439" w:author="Yael Edan" w:date="2019-09-22T13:30:00Z">
        <w:r w:rsidR="007D50DD">
          <w:rPr>
            <w:rFonts w:eastAsia="Century" w:cstheme="minorHAnsi"/>
            <w:sz w:val="23"/>
            <w:szCs w:val="23"/>
          </w:rPr>
          <w:t>,</w:t>
        </w:r>
      </w:ins>
      <w:r w:rsidRPr="00D1736D">
        <w:rPr>
          <w:rFonts w:eastAsia="Century" w:cstheme="minorHAnsi"/>
          <w:sz w:val="23"/>
          <w:szCs w:val="23"/>
        </w:rPr>
        <w:t xml:space="preserve"> object proposals are generated and then these proposals are sent to classification and regression </w:t>
      </w:r>
      <w:r w:rsidR="004F65BC">
        <w:rPr>
          <w:rFonts w:eastAsia="Century" w:cstheme="minorHAnsi"/>
          <w:sz w:val="23"/>
          <w:szCs w:val="23"/>
        </w:rPr>
        <w:t>stages</w:t>
      </w:r>
      <w:r w:rsidRPr="00D1736D">
        <w:rPr>
          <w:rFonts w:eastAsia="Century" w:cstheme="minorHAnsi"/>
          <w:sz w:val="23"/>
          <w:szCs w:val="23"/>
        </w:rPr>
        <w:t>. The network does not look at the complete image</w:t>
      </w:r>
      <w:ins w:id="440" w:author="Yael Edan" w:date="2019-09-22T13:30:00Z">
        <w:r w:rsidR="007D50DD">
          <w:rPr>
            <w:rFonts w:eastAsia="Century" w:cstheme="minorHAnsi"/>
            <w:sz w:val="23"/>
            <w:szCs w:val="23"/>
          </w:rPr>
          <w:t>. I</w:t>
        </w:r>
      </w:ins>
      <w:del w:id="441" w:author="Yael Edan" w:date="2019-09-22T13:30:00Z">
        <w:r w:rsidR="00ED044C" w:rsidRPr="00D1736D" w:rsidDel="007D50DD">
          <w:rPr>
            <w:rFonts w:eastAsia="Century" w:cstheme="minorHAnsi"/>
            <w:sz w:val="23"/>
            <w:szCs w:val="23"/>
          </w:rPr>
          <w:delText>,</w:delText>
        </w:r>
        <w:r w:rsidRPr="00D1736D" w:rsidDel="007D50DD">
          <w:rPr>
            <w:rFonts w:eastAsia="Century" w:cstheme="minorHAnsi"/>
            <w:sz w:val="23"/>
            <w:szCs w:val="23"/>
          </w:rPr>
          <w:delText xml:space="preserve"> </w:delText>
        </w:r>
        <w:r w:rsidR="00ED044C" w:rsidRPr="00D1736D" w:rsidDel="007D50DD">
          <w:rPr>
            <w:rFonts w:eastAsia="Century" w:cstheme="minorHAnsi"/>
            <w:sz w:val="23"/>
            <w:szCs w:val="23"/>
          </w:rPr>
          <w:delText>i</w:delText>
        </w:r>
      </w:del>
      <w:r w:rsidRPr="00D1736D">
        <w:rPr>
          <w:rFonts w:eastAsia="Century" w:cstheme="minorHAnsi"/>
          <w:sz w:val="23"/>
          <w:szCs w:val="23"/>
        </w:rPr>
        <w:t xml:space="preserve">nstead, </w:t>
      </w:r>
      <w:r w:rsidR="00ED044C" w:rsidRPr="00D1736D">
        <w:rPr>
          <w:rFonts w:eastAsia="Century" w:cstheme="minorHAnsi"/>
          <w:sz w:val="23"/>
          <w:szCs w:val="23"/>
        </w:rPr>
        <w:t>it focuse</w:t>
      </w:r>
      <w:r w:rsidR="00524198" w:rsidRPr="00D1736D">
        <w:rPr>
          <w:rFonts w:eastAsia="Century" w:cstheme="minorHAnsi"/>
          <w:sz w:val="23"/>
          <w:szCs w:val="23"/>
        </w:rPr>
        <w:t>s</w:t>
      </w:r>
      <w:r w:rsidR="00ED044C" w:rsidRPr="00D1736D">
        <w:rPr>
          <w:rFonts w:eastAsia="Century" w:cstheme="minorHAnsi"/>
          <w:sz w:val="23"/>
          <w:szCs w:val="23"/>
        </w:rPr>
        <w:t xml:space="preserve"> on </w:t>
      </w:r>
      <w:r w:rsidRPr="00D1736D">
        <w:rPr>
          <w:rFonts w:eastAsia="Century" w:cstheme="minorHAnsi"/>
          <w:sz w:val="23"/>
          <w:szCs w:val="23"/>
        </w:rPr>
        <w:t xml:space="preserve">parts of the image which have high probabilities of containing the object. </w:t>
      </w:r>
      <w:r w:rsidR="004F65BC">
        <w:rPr>
          <w:rFonts w:eastAsia="Century" w:cstheme="minorHAnsi"/>
          <w:sz w:val="23"/>
          <w:szCs w:val="23"/>
        </w:rPr>
        <w:t xml:space="preserve"> </w:t>
      </w:r>
      <w:r w:rsidR="00524198" w:rsidRPr="00D1736D">
        <w:rPr>
          <w:rFonts w:eastAsia="Century" w:cstheme="minorHAnsi"/>
          <w:sz w:val="23"/>
          <w:szCs w:val="23"/>
        </w:rPr>
        <w:t xml:space="preserve">Several other </w:t>
      </w:r>
      <w:r w:rsidRPr="00D1736D">
        <w:rPr>
          <w:rFonts w:eastAsia="Century" w:cstheme="minorHAnsi"/>
          <w:sz w:val="23"/>
          <w:szCs w:val="23"/>
        </w:rPr>
        <w:t>methods pose detection as a regression proble</w:t>
      </w:r>
      <w:r w:rsidR="00474B4F" w:rsidRPr="00D1736D">
        <w:rPr>
          <w:rFonts w:eastAsia="Century" w:cstheme="minorHAnsi"/>
          <w:sz w:val="23"/>
          <w:szCs w:val="23"/>
        </w:rPr>
        <w:t>m</w:t>
      </w:r>
      <w:r w:rsidR="00524198" w:rsidRPr="00D1736D">
        <w:rPr>
          <w:rFonts w:eastAsia="Century" w:cstheme="minorHAnsi"/>
          <w:sz w:val="23"/>
          <w:szCs w:val="23"/>
        </w:rPr>
        <w:t>. These</w:t>
      </w:r>
      <w:r w:rsidR="00474B4F" w:rsidRPr="00D1736D">
        <w:rPr>
          <w:rFonts w:eastAsia="Century" w:cstheme="minorHAnsi"/>
          <w:sz w:val="23"/>
          <w:szCs w:val="23"/>
        </w:rPr>
        <w:t xml:space="preserve"> method</w:t>
      </w:r>
      <w:r w:rsidR="00524198" w:rsidRPr="00D1736D">
        <w:rPr>
          <w:rFonts w:eastAsia="Century" w:cstheme="minorHAnsi"/>
          <w:sz w:val="23"/>
          <w:szCs w:val="23"/>
        </w:rPr>
        <w:t>s</w:t>
      </w:r>
      <w:r w:rsidR="00474B4F" w:rsidRPr="00D1736D">
        <w:rPr>
          <w:rFonts w:eastAsia="Century" w:cstheme="minorHAnsi"/>
          <w:sz w:val="23"/>
          <w:szCs w:val="23"/>
        </w:rPr>
        <w:t xml:space="preserve"> implement a one</w:t>
      </w:r>
      <w:r w:rsidR="00524198" w:rsidRPr="00D1736D">
        <w:rPr>
          <w:rFonts w:eastAsia="Century" w:cstheme="minorHAnsi"/>
          <w:sz w:val="23"/>
          <w:szCs w:val="23"/>
        </w:rPr>
        <w:t>-</w:t>
      </w:r>
      <w:r w:rsidR="00474B4F" w:rsidRPr="00D1736D">
        <w:rPr>
          <w:rFonts w:eastAsia="Century" w:cstheme="minorHAnsi"/>
          <w:sz w:val="23"/>
          <w:szCs w:val="23"/>
        </w:rPr>
        <w:t>stage approach which produce bounding boxes in an end-to-end fashion. In th</w:t>
      </w:r>
      <w:r w:rsidR="00524198" w:rsidRPr="00D1736D">
        <w:rPr>
          <w:rFonts w:eastAsia="Century" w:cstheme="minorHAnsi"/>
          <w:sz w:val="23"/>
          <w:szCs w:val="23"/>
        </w:rPr>
        <w:t>is</w:t>
      </w:r>
      <w:r w:rsidR="00474B4F" w:rsidRPr="00D1736D">
        <w:rPr>
          <w:rFonts w:eastAsia="Century" w:cstheme="minorHAnsi"/>
          <w:sz w:val="23"/>
          <w:szCs w:val="23"/>
        </w:rPr>
        <w:t xml:space="preserve"> approach, classification and regression is done in a single shot using regular and dense sampling with respect to locations, scales and aspect ratio.</w:t>
      </w:r>
      <w:r w:rsidR="00ED044C" w:rsidRPr="00D1736D">
        <w:rPr>
          <w:rFonts w:eastAsia="Century" w:cstheme="minorHAnsi"/>
          <w:sz w:val="23"/>
          <w:szCs w:val="23"/>
        </w:rPr>
        <w:t xml:space="preserve"> </w:t>
      </w:r>
      <w:r w:rsidR="009B783C" w:rsidRPr="004F65BC">
        <w:rPr>
          <w:rFonts w:eastAsia="Century" w:cstheme="minorHAnsi"/>
          <w:sz w:val="23"/>
          <w:szCs w:val="23"/>
        </w:rPr>
        <w:t xml:space="preserve">The </w:t>
      </w:r>
      <w:r w:rsidR="004F65BC" w:rsidRPr="00B929E5">
        <w:rPr>
          <w:rFonts w:eastAsia="Century" w:cstheme="minorHAnsi"/>
          <w:sz w:val="23"/>
          <w:szCs w:val="23"/>
        </w:rPr>
        <w:t>"</w:t>
      </w:r>
      <w:r w:rsidR="009B783C" w:rsidRPr="004F65BC">
        <w:rPr>
          <w:rFonts w:eastAsia="Century" w:cstheme="minorHAnsi"/>
          <w:sz w:val="23"/>
          <w:szCs w:val="23"/>
        </w:rPr>
        <w:t>You Only Look Once</w:t>
      </w:r>
      <w:r w:rsidR="004F65BC" w:rsidRPr="00B929E5">
        <w:rPr>
          <w:rFonts w:eastAsia="Century" w:cstheme="minorHAnsi"/>
          <w:sz w:val="23"/>
          <w:szCs w:val="23"/>
        </w:rPr>
        <w:t>"</w:t>
      </w:r>
      <w:r w:rsidR="009B783C" w:rsidRPr="00D1736D">
        <w:rPr>
          <w:rFonts w:eastAsia="Century" w:cstheme="minorHAnsi"/>
          <w:sz w:val="23"/>
          <w:szCs w:val="23"/>
        </w:rPr>
        <w:t xml:space="preserve"> (</w:t>
      </w:r>
      <w:r w:rsidR="009B783C" w:rsidRPr="00D1736D">
        <w:rPr>
          <w:rFonts w:eastAsia="Century" w:cstheme="minorHAnsi"/>
          <w:b/>
          <w:bCs/>
          <w:sz w:val="23"/>
          <w:szCs w:val="23"/>
        </w:rPr>
        <w:t>YOLO</w:t>
      </w:r>
      <w:r w:rsidR="009B783C" w:rsidRPr="00D1736D">
        <w:rPr>
          <w:rFonts w:eastAsia="Century" w:cstheme="minorHAnsi"/>
          <w:sz w:val="23"/>
          <w:szCs w:val="23"/>
        </w:rPr>
        <w:t>)</w:t>
      </w:r>
      <w:r w:rsidR="004F65BC">
        <w:rPr>
          <w:rFonts w:eastAsia="Century" w:cstheme="minorHAnsi"/>
          <w:sz w:val="23"/>
          <w:szCs w:val="23"/>
        </w:rPr>
        <w:t xml:space="preserve"> </w:t>
      </w:r>
      <w:r w:rsidR="00BF4FC2"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conference on computer vision and pattern recognition","id":"ITEM-1","issued":{"date-parts":[["2016"]]},"page":"779-788","title":"You only look once: Unified, real-time object detection","type":"paper-conference"},"uris":["http://www.mendeley.com/documents/?uuid=ef94cff0-d390-41d4-a72b-5230f06162bc"]}],"mendeley":{"formattedCitation":"(Redmon, Divvala, Girshick, &amp; Farhadi, 2016)","plainTextFormattedCitation":"(Redmon, Divvala, Girshick, &amp; Farhadi, 2016)","previouslyFormattedCitation":"(Redmon, Divvala, Girshick, &amp; Farhadi, 2016)"},"properties":{"noteIndex":0},"schema":"https://github.com/citation-style-language/schema/raw/master/csl-citation.json"}</w:instrText>
      </w:r>
      <w:r w:rsidR="00BF4FC2" w:rsidRPr="00D1736D">
        <w:rPr>
          <w:rFonts w:eastAsia="Century" w:cstheme="minorHAnsi"/>
          <w:sz w:val="23"/>
          <w:szCs w:val="23"/>
        </w:rPr>
        <w:fldChar w:fldCharType="separate"/>
      </w:r>
      <w:r w:rsidR="006538C1" w:rsidRPr="00D1736D">
        <w:rPr>
          <w:rFonts w:eastAsia="Century" w:cstheme="minorHAnsi"/>
          <w:noProof/>
          <w:sz w:val="23"/>
          <w:szCs w:val="23"/>
        </w:rPr>
        <w:t>(Redmon, Divvala, Girshick, &amp; Farhadi, 2016)</w:t>
      </w:r>
      <w:r w:rsidR="00BF4FC2" w:rsidRPr="00D1736D">
        <w:rPr>
          <w:rFonts w:eastAsia="Century" w:cstheme="minorHAnsi"/>
          <w:sz w:val="23"/>
          <w:szCs w:val="23"/>
        </w:rPr>
        <w:fldChar w:fldCharType="end"/>
      </w:r>
      <w:r w:rsidR="00BF4FC2" w:rsidRPr="00D1736D">
        <w:rPr>
          <w:rFonts w:eastAsia="Century" w:cstheme="minorHAnsi"/>
          <w:sz w:val="23"/>
          <w:szCs w:val="23"/>
        </w:rPr>
        <w:t xml:space="preserve"> object detector </w:t>
      </w:r>
      <w:r w:rsidR="009B783C" w:rsidRPr="00D1736D">
        <w:rPr>
          <w:rFonts w:eastAsia="Century" w:cstheme="minorHAnsi"/>
          <w:sz w:val="23"/>
          <w:szCs w:val="23"/>
        </w:rPr>
        <w:t>was one of the first models that implement</w:t>
      </w:r>
      <w:r w:rsidR="00524198" w:rsidRPr="00D1736D">
        <w:rPr>
          <w:rFonts w:eastAsia="Century" w:cstheme="minorHAnsi"/>
          <w:sz w:val="23"/>
          <w:szCs w:val="23"/>
        </w:rPr>
        <w:t>ed</w:t>
      </w:r>
      <w:r w:rsidR="009B783C" w:rsidRPr="00D1736D">
        <w:rPr>
          <w:rFonts w:eastAsia="Century" w:cstheme="minorHAnsi"/>
          <w:sz w:val="23"/>
          <w:szCs w:val="23"/>
        </w:rPr>
        <w:t xml:space="preserve"> the one</w:t>
      </w:r>
      <w:r w:rsidR="00524198" w:rsidRPr="00D1736D">
        <w:rPr>
          <w:rFonts w:eastAsia="Century" w:cstheme="minorHAnsi"/>
          <w:sz w:val="23"/>
          <w:szCs w:val="23"/>
        </w:rPr>
        <w:t>-</w:t>
      </w:r>
      <w:r w:rsidR="009B783C" w:rsidRPr="00D1736D">
        <w:rPr>
          <w:rFonts w:eastAsia="Century" w:cstheme="minorHAnsi"/>
          <w:sz w:val="23"/>
          <w:szCs w:val="23"/>
        </w:rPr>
        <w:t>stage approach</w:t>
      </w:r>
      <w:ins w:id="442" w:author="Yael Edan" w:date="2019-09-22T13:30:00Z">
        <w:r w:rsidR="007D50DD">
          <w:rPr>
            <w:rFonts w:eastAsia="Century" w:cstheme="minorHAnsi"/>
            <w:sz w:val="23"/>
            <w:szCs w:val="23"/>
          </w:rPr>
          <w:t>. It is</w:t>
        </w:r>
      </w:ins>
      <w:del w:id="443" w:author="Yael Edan" w:date="2019-09-22T13:30:00Z">
        <w:r w:rsidR="009B783C" w:rsidRPr="00D1736D" w:rsidDel="007D50DD">
          <w:rPr>
            <w:rFonts w:eastAsia="Century" w:cstheme="minorHAnsi"/>
            <w:sz w:val="23"/>
            <w:szCs w:val="23"/>
          </w:rPr>
          <w:delText>,</w:delText>
        </w:r>
        <w:r w:rsidR="007723B4" w:rsidRPr="00D1736D" w:rsidDel="007D50DD">
          <w:rPr>
            <w:rFonts w:eastAsia="Century" w:cstheme="minorHAnsi"/>
            <w:sz w:val="23"/>
            <w:szCs w:val="23"/>
          </w:rPr>
          <w:delText xml:space="preserve"> it</w:delText>
        </w:r>
      </w:del>
      <w:r w:rsidR="007723B4" w:rsidRPr="00D1736D">
        <w:rPr>
          <w:rFonts w:eastAsia="Century" w:cstheme="minorHAnsi"/>
          <w:sz w:val="23"/>
          <w:szCs w:val="23"/>
        </w:rPr>
        <w:t xml:space="preserve"> consider</w:t>
      </w:r>
      <w:ins w:id="444" w:author="Yael Edan" w:date="2019-09-22T13:30:00Z">
        <w:r w:rsidR="007D50DD">
          <w:rPr>
            <w:rFonts w:eastAsia="Century" w:cstheme="minorHAnsi"/>
            <w:sz w:val="23"/>
            <w:szCs w:val="23"/>
          </w:rPr>
          <w:t>ed</w:t>
        </w:r>
      </w:ins>
      <w:del w:id="445" w:author="Yael Edan" w:date="2019-09-22T13:30:00Z">
        <w:r w:rsidR="007723B4" w:rsidRPr="00D1736D" w:rsidDel="007D50DD">
          <w:rPr>
            <w:rFonts w:eastAsia="Century" w:cstheme="minorHAnsi"/>
            <w:sz w:val="23"/>
            <w:szCs w:val="23"/>
          </w:rPr>
          <w:delText xml:space="preserve"> as</w:delText>
        </w:r>
      </w:del>
      <w:r w:rsidR="007723B4" w:rsidRPr="00D1736D">
        <w:rPr>
          <w:rFonts w:eastAsia="Century" w:cstheme="minorHAnsi"/>
          <w:sz w:val="23"/>
          <w:szCs w:val="23"/>
        </w:rPr>
        <w:t xml:space="preserve"> an extremely fast network that uses a single feedforward convolutional network to directly predict object classes and locations. </w:t>
      </w:r>
      <w:r w:rsidR="00BF4FC2" w:rsidRPr="00D1736D">
        <w:rPr>
          <w:rFonts w:eastAsia="Century" w:cstheme="minorHAnsi"/>
          <w:sz w:val="23"/>
          <w:szCs w:val="23"/>
        </w:rPr>
        <w:t>YOLO</w:t>
      </w:r>
      <w:r w:rsidR="004F65BC">
        <w:rPr>
          <w:rFonts w:eastAsia="Century" w:cstheme="minorHAnsi"/>
          <w:sz w:val="23"/>
          <w:szCs w:val="23"/>
        </w:rPr>
        <w:t>, (</w:t>
      </w:r>
      <w:r w:rsidR="00697711">
        <w:rPr>
          <w:rFonts w:eastAsia="Century" w:cstheme="minorHAnsi"/>
          <w:sz w:val="23"/>
          <w:szCs w:val="23"/>
        </w:rPr>
        <w:t xml:space="preserve">shown on </w:t>
      </w:r>
      <w:r w:rsidR="00C82032">
        <w:rPr>
          <w:rFonts w:eastAsia="Century" w:cstheme="minorHAnsi"/>
          <w:sz w:val="23"/>
          <w:szCs w:val="23"/>
        </w:rPr>
        <w:t>f</w:t>
      </w:r>
      <w:r w:rsidR="004F65BC" w:rsidRPr="004F65BC">
        <w:rPr>
          <w:rFonts w:eastAsia="Century" w:cstheme="minorHAnsi"/>
          <w:sz w:val="23"/>
          <w:szCs w:val="23"/>
        </w:rPr>
        <w:t>igure 17</w:t>
      </w:r>
      <w:r w:rsidR="004F65BC">
        <w:rPr>
          <w:rFonts w:eastAsia="Century" w:cstheme="minorHAnsi"/>
          <w:sz w:val="23"/>
          <w:szCs w:val="23"/>
        </w:rPr>
        <w:t>)</w:t>
      </w:r>
      <w:r w:rsidR="004F65BC" w:rsidRPr="004F65BC">
        <w:rPr>
          <w:rFonts w:eastAsia="Century" w:cstheme="minorHAnsi"/>
          <w:sz w:val="23"/>
          <w:szCs w:val="23"/>
        </w:rPr>
        <w:t xml:space="preserve">, </w:t>
      </w:r>
      <w:r w:rsidR="00BF4FC2" w:rsidRPr="00D1736D">
        <w:rPr>
          <w:rFonts w:eastAsia="Century" w:cstheme="minorHAnsi"/>
          <w:sz w:val="23"/>
          <w:szCs w:val="23"/>
        </w:rPr>
        <w:t xml:space="preserve">divides each image into a fixed S x S grid, </w:t>
      </w:r>
      <w:r w:rsidR="00524ED5" w:rsidRPr="00D1736D">
        <w:rPr>
          <w:rFonts w:eastAsia="Century" w:cstheme="minorHAnsi"/>
          <w:sz w:val="23"/>
          <w:szCs w:val="23"/>
        </w:rPr>
        <w:t xml:space="preserve">within each cell of the grid we take </w:t>
      </w:r>
      <w:r w:rsidR="00932B55" w:rsidRPr="00D1736D">
        <w:rPr>
          <w:rFonts w:eastAsia="Century" w:cstheme="minorHAnsi"/>
          <w:sz w:val="23"/>
          <w:szCs w:val="23"/>
        </w:rPr>
        <w:t>B</w:t>
      </w:r>
      <w:r w:rsidR="00524ED5" w:rsidRPr="00D1736D">
        <w:rPr>
          <w:rFonts w:eastAsia="Century" w:cstheme="minorHAnsi"/>
          <w:sz w:val="23"/>
          <w:szCs w:val="23"/>
        </w:rPr>
        <w:t xml:space="preserve"> bounding boxes. For each of the bounding box, the network outputs a class probability and offset values for the bounding box. The bounding boxes having the class probability above a threshold value is selected and used to locate the object within the image.</w:t>
      </w:r>
    </w:p>
    <w:p w14:paraId="7A6FFDBF" w14:textId="77777777" w:rsidR="00A94996" w:rsidRPr="00D1736D" w:rsidRDefault="00524ED5" w:rsidP="001D18A7">
      <w:pPr>
        <w:keepNext/>
        <w:autoSpaceDE w:val="0"/>
        <w:autoSpaceDN w:val="0"/>
        <w:bidi w:val="0"/>
        <w:adjustRightInd w:val="0"/>
        <w:spacing w:after="0" w:line="276" w:lineRule="auto"/>
        <w:jc w:val="center"/>
        <w:rPr>
          <w:rFonts w:cstheme="minorHAnsi"/>
        </w:rPr>
      </w:pPr>
      <w:r w:rsidRPr="00D1736D">
        <w:rPr>
          <w:rFonts w:cstheme="minorHAnsi"/>
          <w:noProof/>
        </w:rPr>
        <w:lastRenderedPageBreak/>
        <w:drawing>
          <wp:inline distT="0" distB="0" distL="0" distR="0" wp14:anchorId="4693CD0F" wp14:editId="32F19D61">
            <wp:extent cx="3203510" cy="2102761"/>
            <wp:effectExtent l="0" t="0" r="0" b="0"/>
            <wp:docPr id="19" name="Picture 19" descr="https://cdn-images-1.medium.com/max/1500/1*JniWRt-ceWLNlkOULjhd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500/1*JniWRt-ceWLNlkOULjhdp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2996" cy="2108987"/>
                    </a:xfrm>
                    <a:prstGeom prst="rect">
                      <a:avLst/>
                    </a:prstGeom>
                    <a:noFill/>
                    <a:ln>
                      <a:noFill/>
                    </a:ln>
                  </pic:spPr>
                </pic:pic>
              </a:graphicData>
            </a:graphic>
          </wp:inline>
        </w:drawing>
      </w:r>
    </w:p>
    <w:p w14:paraId="4FD40277" w14:textId="293C1F01" w:rsidR="00524ED5" w:rsidRPr="00D1736D" w:rsidRDefault="00A94996" w:rsidP="001D18A7">
      <w:pPr>
        <w:pStyle w:val="Caption"/>
        <w:bidi w:val="0"/>
        <w:rPr>
          <w:rFonts w:eastAsia="Century"/>
          <w:i w:val="0"/>
          <w:iCs w:val="0"/>
          <w:sz w:val="23"/>
          <w:szCs w:val="23"/>
        </w:rPr>
      </w:pPr>
      <w:bookmarkStart w:id="446" w:name="_Toc18444141"/>
      <w:bookmarkStart w:id="447" w:name="_Toc18444295"/>
      <w:r w:rsidRPr="00D1736D">
        <w:rPr>
          <w:rFonts w:eastAsia="Century"/>
          <w:i w:val="0"/>
          <w:iCs w:val="0"/>
          <w:sz w:val="23"/>
          <w:szCs w:val="23"/>
        </w:rPr>
        <w:t xml:space="preserve">Figure </w:t>
      </w:r>
      <w:r w:rsidRPr="00D1736D">
        <w:rPr>
          <w:rFonts w:eastAsia="Century"/>
          <w:i w:val="0"/>
          <w:iCs w:val="0"/>
          <w:sz w:val="23"/>
          <w:szCs w:val="23"/>
        </w:rPr>
        <w:fldChar w:fldCharType="begin"/>
      </w:r>
      <w:r w:rsidRPr="00D1736D">
        <w:rPr>
          <w:rFonts w:eastAsia="Century"/>
          <w:i w:val="0"/>
          <w:iCs w:val="0"/>
          <w:sz w:val="23"/>
          <w:szCs w:val="23"/>
        </w:rPr>
        <w:instrText xml:space="preserve"> SEQ Figure \* ARABIC </w:instrText>
      </w:r>
      <w:r w:rsidRPr="00D1736D">
        <w:rPr>
          <w:rFonts w:eastAsia="Century"/>
          <w:i w:val="0"/>
          <w:iCs w:val="0"/>
          <w:sz w:val="23"/>
          <w:szCs w:val="23"/>
        </w:rPr>
        <w:fldChar w:fldCharType="separate"/>
      </w:r>
      <w:r w:rsidR="00AD6620" w:rsidRPr="00D1736D">
        <w:rPr>
          <w:rFonts w:eastAsia="Century"/>
          <w:i w:val="0"/>
          <w:iCs w:val="0"/>
          <w:noProof/>
          <w:sz w:val="23"/>
          <w:szCs w:val="23"/>
        </w:rPr>
        <w:t>17</w:t>
      </w:r>
      <w:r w:rsidRPr="00D1736D">
        <w:rPr>
          <w:rFonts w:eastAsia="Century"/>
          <w:i w:val="0"/>
          <w:iCs w:val="0"/>
          <w:sz w:val="23"/>
          <w:szCs w:val="23"/>
        </w:rPr>
        <w:fldChar w:fldCharType="end"/>
      </w:r>
      <w:r w:rsidRPr="00D1736D">
        <w:rPr>
          <w:rFonts w:eastAsia="Century"/>
          <w:i w:val="0"/>
          <w:iCs w:val="0"/>
          <w:sz w:val="23"/>
          <w:szCs w:val="23"/>
        </w:rPr>
        <w:t xml:space="preserve"> -</w:t>
      </w:r>
      <w:r w:rsidR="00524ED5" w:rsidRPr="00D1736D">
        <w:rPr>
          <w:rFonts w:eastAsia="Century"/>
          <w:i w:val="0"/>
          <w:iCs w:val="0"/>
          <w:sz w:val="23"/>
          <w:szCs w:val="23"/>
        </w:rPr>
        <w:t>The YOLO model</w:t>
      </w:r>
      <w:r w:rsidR="00932B55" w:rsidRPr="00D1736D">
        <w:rPr>
          <w:rFonts w:eastAsia="Century"/>
          <w:i w:val="0"/>
          <w:iCs w:val="0"/>
          <w:sz w:val="23"/>
          <w:szCs w:val="23"/>
        </w:rPr>
        <w:t xml:space="preserve"> </w:t>
      </w:r>
      <w:r w:rsidR="00524ED5" w:rsidRPr="00D1736D">
        <w:rPr>
          <w:rFonts w:eastAsia="Century"/>
          <w:i w:val="0"/>
          <w:iCs w:val="0"/>
          <w:sz w:val="23"/>
          <w:szCs w:val="23"/>
        </w:rPr>
        <w:fldChar w:fldCharType="begin" w:fldLock="1"/>
      </w:r>
      <w:r w:rsidR="00D1736D" w:rsidRPr="00D1736D">
        <w:rPr>
          <w:rFonts w:eastAsia="Century"/>
          <w:i w:val="0"/>
          <w:iCs w:val="0"/>
          <w:sz w:val="23"/>
          <w:szCs w:val="23"/>
        </w:rPr>
        <w:instrText>ADDIN CSL_CITATION {"citationItems":[{"id":"ITEM-1","itemData":{"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conference on computer vision and pattern recognition","id":"ITEM-1","issued":{"date-parts":[["2016"]]},"page":"779-788","title":"You only look once: Unified, real-time object detection","type":"paper-conference"},"uris":["http://www.mendeley.com/documents/?uuid=ef94cff0-d390-41d4-a72b-5230f06162bc"]}],"mendeley":{"formattedCitation":"(Redmon et al., 2016)","plainTextFormattedCitation":"(Redmon et al., 2016)","previouslyFormattedCitation":"(Redmon et al., 2016)"},"properties":{"noteIndex":0},"schema":"https://github.com/citation-style-language/schema/raw/master/csl-citation.json"}</w:instrText>
      </w:r>
      <w:r w:rsidR="00524ED5" w:rsidRPr="00D1736D">
        <w:rPr>
          <w:rFonts w:eastAsia="Century"/>
          <w:i w:val="0"/>
          <w:iCs w:val="0"/>
          <w:sz w:val="23"/>
          <w:szCs w:val="23"/>
        </w:rPr>
        <w:fldChar w:fldCharType="separate"/>
      </w:r>
      <w:r w:rsidR="006538C1" w:rsidRPr="00D1736D">
        <w:rPr>
          <w:rFonts w:eastAsia="Century"/>
          <w:i w:val="0"/>
          <w:iCs w:val="0"/>
          <w:noProof/>
          <w:sz w:val="23"/>
          <w:szCs w:val="23"/>
        </w:rPr>
        <w:t>(Redmon et al., 2016)</w:t>
      </w:r>
      <w:bookmarkEnd w:id="446"/>
      <w:bookmarkEnd w:id="447"/>
      <w:r w:rsidR="00524ED5" w:rsidRPr="00D1736D">
        <w:rPr>
          <w:rFonts w:eastAsia="Century"/>
          <w:i w:val="0"/>
          <w:iCs w:val="0"/>
          <w:sz w:val="23"/>
          <w:szCs w:val="23"/>
        </w:rPr>
        <w:fldChar w:fldCharType="end"/>
      </w:r>
    </w:p>
    <w:p w14:paraId="545F7649" w14:textId="6E0D8369" w:rsidR="000B47E0" w:rsidRPr="00D1736D" w:rsidRDefault="004676C9"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t xml:space="preserve">YOLO is a very fast network. However, it is not good at recognizing irregularly shaped objects or a group of small objects due to a limited number of bounding </w:t>
      </w:r>
      <w:r w:rsidR="00664E1F" w:rsidRPr="00D1736D">
        <w:rPr>
          <w:rFonts w:eastAsia="Century" w:cstheme="minorHAnsi"/>
          <w:sz w:val="23"/>
          <w:szCs w:val="23"/>
        </w:rPr>
        <w:t>box</w:t>
      </w:r>
      <w:r w:rsidRPr="00D1736D">
        <w:rPr>
          <w:rFonts w:eastAsia="Century" w:cstheme="minorHAnsi"/>
          <w:sz w:val="23"/>
          <w:szCs w:val="23"/>
        </w:rPr>
        <w:t xml:space="preserve"> candidates.</w:t>
      </w:r>
      <w:r w:rsidR="00664E1F" w:rsidRPr="00D1736D">
        <w:rPr>
          <w:rFonts w:eastAsia="Century" w:cstheme="minorHAnsi"/>
          <w:sz w:val="23"/>
          <w:szCs w:val="23"/>
        </w:rPr>
        <w:t xml:space="preserve"> The </w:t>
      </w:r>
      <w:r w:rsidR="004F65BC">
        <w:rPr>
          <w:rFonts w:eastAsia="Century" w:cstheme="minorHAnsi"/>
          <w:sz w:val="23"/>
          <w:szCs w:val="23"/>
        </w:rPr>
        <w:t>"</w:t>
      </w:r>
      <w:r w:rsidR="00167FCA" w:rsidRPr="00D1736D">
        <w:rPr>
          <w:rFonts w:eastAsia="Century" w:cstheme="minorHAnsi"/>
          <w:sz w:val="23"/>
          <w:szCs w:val="23"/>
        </w:rPr>
        <w:t>Single Shot Detector</w:t>
      </w:r>
      <w:r w:rsidR="004F65BC">
        <w:rPr>
          <w:rFonts w:eastAsia="Century" w:cstheme="minorHAnsi"/>
          <w:sz w:val="23"/>
          <w:szCs w:val="23"/>
        </w:rPr>
        <w:t>"</w:t>
      </w:r>
      <w:r w:rsidR="00167FCA" w:rsidRPr="00D1736D">
        <w:rPr>
          <w:rFonts w:eastAsia="Century" w:cstheme="minorHAnsi"/>
          <w:sz w:val="23"/>
          <w:szCs w:val="23"/>
        </w:rPr>
        <w:t xml:space="preserve"> (SSD) </w:t>
      </w:r>
      <w:r w:rsidR="00167FCA"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Yang","non-dropping-particle":"","parse-names":false,"suffix":""},{"dropping-particle":"","family":"Berg","given":"Alexander C","non-dropping-particle":"","parse-names":false,"suffix":""}],"container-title":"European conference on computer vision","id":"ITEM-1","issued":{"date-parts":[["2016"]]},"page":"21-37","title":"Ssd: Single shot multibox detector","type":"paper-conference"},"uris":["http://www.mendeley.com/documents/?uuid=2e320731-c573-4498-a4fb-558993dfc715"]}],"mendeley":{"formattedCitation":"(Liu et al., 2016)","plainTextFormattedCitation":"(Liu et al., 2016)","previouslyFormattedCitation":"(Liu et al., 2016)"},"properties":{"noteIndex":0},"schema":"https://github.com/citation-style-language/schema/raw/master/csl-citation.json"}</w:instrText>
      </w:r>
      <w:r w:rsidR="00167FCA" w:rsidRPr="00D1736D">
        <w:rPr>
          <w:rFonts w:eastAsia="Century" w:cstheme="minorHAnsi"/>
          <w:sz w:val="23"/>
          <w:szCs w:val="23"/>
        </w:rPr>
        <w:fldChar w:fldCharType="separate"/>
      </w:r>
      <w:r w:rsidR="006538C1" w:rsidRPr="00D1736D">
        <w:rPr>
          <w:rFonts w:eastAsia="Century" w:cstheme="minorHAnsi"/>
          <w:noProof/>
          <w:sz w:val="23"/>
          <w:szCs w:val="23"/>
        </w:rPr>
        <w:t>(Liu et al., 2016)</w:t>
      </w:r>
      <w:r w:rsidR="00167FCA" w:rsidRPr="00D1736D">
        <w:rPr>
          <w:rFonts w:eastAsia="Century" w:cstheme="minorHAnsi"/>
          <w:sz w:val="23"/>
          <w:szCs w:val="23"/>
        </w:rPr>
        <w:fldChar w:fldCharType="end"/>
      </w:r>
      <w:r w:rsidR="00167FCA" w:rsidRPr="00D1736D">
        <w:rPr>
          <w:rFonts w:eastAsia="Century" w:cstheme="minorHAnsi"/>
          <w:sz w:val="23"/>
          <w:szCs w:val="23"/>
        </w:rPr>
        <w:t xml:space="preserve"> </w:t>
      </w:r>
      <w:r w:rsidR="00664E1F" w:rsidRPr="00D1736D">
        <w:rPr>
          <w:rFonts w:eastAsia="Century" w:cstheme="minorHAnsi"/>
          <w:sz w:val="23"/>
          <w:szCs w:val="23"/>
        </w:rPr>
        <w:t>object detector</w:t>
      </w:r>
      <w:r w:rsidR="003850E9" w:rsidRPr="00D1736D">
        <w:rPr>
          <w:rFonts w:eastAsia="Century" w:cstheme="minorHAnsi"/>
          <w:sz w:val="23"/>
          <w:szCs w:val="23"/>
        </w:rPr>
        <w:t xml:space="preserve"> </w:t>
      </w:r>
      <w:r w:rsidR="00524198" w:rsidRPr="00D1736D">
        <w:rPr>
          <w:rFonts w:eastAsia="Century" w:cstheme="minorHAnsi"/>
          <w:sz w:val="23"/>
          <w:szCs w:val="23"/>
        </w:rPr>
        <w:t xml:space="preserve">is </w:t>
      </w:r>
      <w:r w:rsidR="003850E9" w:rsidRPr="00D1736D">
        <w:rPr>
          <w:rFonts w:eastAsia="Century" w:cstheme="minorHAnsi"/>
          <w:sz w:val="23"/>
          <w:szCs w:val="23"/>
        </w:rPr>
        <w:t>design</w:t>
      </w:r>
      <w:r w:rsidR="00524198" w:rsidRPr="00D1736D">
        <w:rPr>
          <w:rFonts w:eastAsia="Century" w:cstheme="minorHAnsi"/>
          <w:sz w:val="23"/>
          <w:szCs w:val="23"/>
        </w:rPr>
        <w:t>ed</w:t>
      </w:r>
      <w:r w:rsidR="003850E9" w:rsidRPr="00D1736D">
        <w:rPr>
          <w:rFonts w:eastAsia="Century" w:cstheme="minorHAnsi"/>
          <w:sz w:val="23"/>
          <w:szCs w:val="23"/>
        </w:rPr>
        <w:t xml:space="preserve"> in a way that overcomes th</w:t>
      </w:r>
      <w:r w:rsidR="00524198" w:rsidRPr="00D1736D">
        <w:rPr>
          <w:rFonts w:eastAsia="Century" w:cstheme="minorHAnsi"/>
          <w:sz w:val="23"/>
          <w:szCs w:val="23"/>
        </w:rPr>
        <w:t>e</w:t>
      </w:r>
      <w:r w:rsidR="000B47E0" w:rsidRPr="00D1736D">
        <w:rPr>
          <w:rFonts w:eastAsia="Century" w:cstheme="minorHAnsi"/>
          <w:sz w:val="23"/>
          <w:szCs w:val="23"/>
        </w:rPr>
        <w:t>se</w:t>
      </w:r>
      <w:r w:rsidR="003850E9" w:rsidRPr="00D1736D">
        <w:rPr>
          <w:rFonts w:eastAsia="Century" w:cstheme="minorHAnsi"/>
          <w:sz w:val="23"/>
          <w:szCs w:val="23"/>
        </w:rPr>
        <w:t xml:space="preserve"> problem</w:t>
      </w:r>
      <w:r w:rsidR="000B47E0" w:rsidRPr="00D1736D">
        <w:rPr>
          <w:rFonts w:eastAsia="Century" w:cstheme="minorHAnsi"/>
          <w:sz w:val="23"/>
          <w:szCs w:val="23"/>
        </w:rPr>
        <w:t>s</w:t>
      </w:r>
      <w:r w:rsidR="003850E9" w:rsidRPr="00D1736D">
        <w:rPr>
          <w:rFonts w:eastAsia="Century" w:cstheme="minorHAnsi"/>
          <w:sz w:val="23"/>
          <w:szCs w:val="23"/>
        </w:rPr>
        <w:t xml:space="preserve"> and successfully</w:t>
      </w:r>
      <w:r w:rsidR="00664E1F" w:rsidRPr="00D1736D">
        <w:rPr>
          <w:rFonts w:eastAsia="Century" w:cstheme="minorHAnsi"/>
          <w:sz w:val="23"/>
          <w:szCs w:val="23"/>
        </w:rPr>
        <w:t xml:space="preserve"> </w:t>
      </w:r>
      <w:r w:rsidR="003850E9" w:rsidRPr="00D1736D">
        <w:rPr>
          <w:rFonts w:eastAsia="Century" w:cstheme="minorHAnsi"/>
          <w:sz w:val="23"/>
          <w:szCs w:val="23"/>
        </w:rPr>
        <w:t>achieve</w:t>
      </w:r>
      <w:r w:rsidR="00524198" w:rsidRPr="00D1736D">
        <w:rPr>
          <w:rFonts w:eastAsia="Century" w:cstheme="minorHAnsi"/>
          <w:sz w:val="23"/>
          <w:szCs w:val="23"/>
        </w:rPr>
        <w:t>s</w:t>
      </w:r>
      <w:r w:rsidR="00664E1F" w:rsidRPr="00D1736D">
        <w:rPr>
          <w:rFonts w:eastAsia="Century" w:cstheme="minorHAnsi"/>
          <w:sz w:val="23"/>
          <w:szCs w:val="23"/>
        </w:rPr>
        <w:t xml:space="preserve"> a good balance between speed and accuracy</w:t>
      </w:r>
      <w:r w:rsidR="003850E9" w:rsidRPr="00D1736D">
        <w:rPr>
          <w:rFonts w:eastAsia="Century" w:cstheme="minorHAnsi"/>
          <w:sz w:val="23"/>
          <w:szCs w:val="23"/>
        </w:rPr>
        <w:t xml:space="preserve">. The SSD network </w:t>
      </w:r>
      <w:r w:rsidR="000B47E0" w:rsidRPr="00D1736D">
        <w:rPr>
          <w:rFonts w:eastAsia="Century" w:cstheme="minorHAnsi"/>
          <w:sz w:val="23"/>
          <w:szCs w:val="23"/>
        </w:rPr>
        <w:t xml:space="preserve">is able to detect objects </w:t>
      </w:r>
      <w:r w:rsidR="00524198" w:rsidRPr="00D1736D">
        <w:rPr>
          <w:rFonts w:eastAsia="Century" w:cstheme="minorHAnsi"/>
          <w:sz w:val="23"/>
          <w:szCs w:val="23"/>
        </w:rPr>
        <w:t>of</w:t>
      </w:r>
      <w:r w:rsidR="000B47E0" w:rsidRPr="00D1736D">
        <w:rPr>
          <w:rFonts w:eastAsia="Century" w:cstheme="minorHAnsi"/>
          <w:sz w:val="23"/>
          <w:szCs w:val="23"/>
        </w:rPr>
        <w:t xml:space="preserve"> various size</w:t>
      </w:r>
      <w:r w:rsidR="00524198" w:rsidRPr="00D1736D">
        <w:rPr>
          <w:rFonts w:eastAsia="Century" w:cstheme="minorHAnsi"/>
          <w:sz w:val="23"/>
          <w:szCs w:val="23"/>
        </w:rPr>
        <w:t>s</w:t>
      </w:r>
      <w:r w:rsidR="000B47E0" w:rsidRPr="00D1736D">
        <w:rPr>
          <w:rFonts w:eastAsia="Century" w:cstheme="minorHAnsi"/>
          <w:sz w:val="23"/>
          <w:szCs w:val="23"/>
        </w:rPr>
        <w:t xml:space="preserve"> by using</w:t>
      </w:r>
      <w:r w:rsidR="00167FCA" w:rsidRPr="00D1736D">
        <w:rPr>
          <w:rFonts w:eastAsia="Century" w:cstheme="minorHAnsi"/>
          <w:sz w:val="23"/>
          <w:szCs w:val="23"/>
        </w:rPr>
        <w:t xml:space="preserve"> pyramidal </w:t>
      </w:r>
      <w:r w:rsidR="0027068D" w:rsidRPr="00D1736D">
        <w:rPr>
          <w:rFonts w:eastAsia="Century" w:cstheme="minorHAnsi"/>
          <w:sz w:val="23"/>
          <w:szCs w:val="23"/>
        </w:rPr>
        <w:t xml:space="preserve">feature </w:t>
      </w:r>
      <w:r w:rsidR="00167FCA" w:rsidRPr="00D1736D">
        <w:rPr>
          <w:rFonts w:eastAsia="Century" w:cstheme="minorHAnsi"/>
          <w:sz w:val="23"/>
          <w:szCs w:val="23"/>
        </w:rPr>
        <w:t>hierarchy</w:t>
      </w:r>
      <w:r w:rsidR="000B47E0" w:rsidRPr="00D1736D">
        <w:rPr>
          <w:rFonts w:eastAsia="Century" w:cstheme="minorHAnsi"/>
          <w:sz w:val="23"/>
          <w:szCs w:val="23"/>
        </w:rPr>
        <w:t>.</w:t>
      </w:r>
      <w:r w:rsidR="0065794C" w:rsidRPr="00D1736D">
        <w:rPr>
          <w:rFonts w:eastAsia="Century" w:cstheme="minorHAnsi"/>
          <w:sz w:val="23"/>
          <w:szCs w:val="23"/>
        </w:rPr>
        <w:t xml:space="preserve"> SSD uses the VGG-16 model as a backbone, </w:t>
      </w:r>
      <w:r w:rsidR="007B68BC" w:rsidRPr="00D1736D">
        <w:rPr>
          <w:rFonts w:eastAsia="Century" w:cstheme="minorHAnsi"/>
          <w:sz w:val="23"/>
          <w:szCs w:val="23"/>
        </w:rPr>
        <w:t>it</w:t>
      </w:r>
      <w:r w:rsidR="000B47E0" w:rsidRPr="00D1736D">
        <w:rPr>
          <w:rFonts w:eastAsia="Century" w:cstheme="minorHAnsi"/>
          <w:sz w:val="23"/>
          <w:szCs w:val="23"/>
        </w:rPr>
        <w:t xml:space="preserve"> takes an image as input which passes through multiple conv</w:t>
      </w:r>
      <w:r w:rsidR="00697711">
        <w:rPr>
          <w:rFonts w:eastAsia="Century" w:cstheme="minorHAnsi"/>
          <w:sz w:val="23"/>
          <w:szCs w:val="23"/>
        </w:rPr>
        <w:t>olution</w:t>
      </w:r>
      <w:r w:rsidR="0065794C" w:rsidRPr="00D1736D">
        <w:rPr>
          <w:rFonts w:eastAsia="Century" w:cstheme="minorHAnsi"/>
          <w:sz w:val="23"/>
          <w:szCs w:val="23"/>
        </w:rPr>
        <w:t xml:space="preserve"> </w:t>
      </w:r>
      <w:r w:rsidR="000B47E0" w:rsidRPr="00D1736D">
        <w:rPr>
          <w:rFonts w:eastAsia="Century" w:cstheme="minorHAnsi"/>
          <w:sz w:val="23"/>
          <w:szCs w:val="23"/>
        </w:rPr>
        <w:t xml:space="preserve">layers with different </w:t>
      </w:r>
      <w:r w:rsidR="00524198" w:rsidRPr="00D1736D">
        <w:rPr>
          <w:rFonts w:eastAsia="Century" w:cstheme="minorHAnsi"/>
          <w:sz w:val="23"/>
          <w:szCs w:val="23"/>
        </w:rPr>
        <w:t xml:space="preserve">filter </w:t>
      </w:r>
      <w:r w:rsidR="000B47E0" w:rsidRPr="00D1736D">
        <w:rPr>
          <w:rFonts w:eastAsia="Century" w:cstheme="minorHAnsi"/>
          <w:sz w:val="23"/>
          <w:szCs w:val="23"/>
        </w:rPr>
        <w:t>sizes</w:t>
      </w:r>
      <w:r w:rsidR="0065794C" w:rsidRPr="00D1736D">
        <w:rPr>
          <w:rFonts w:eastAsia="Century" w:cstheme="minorHAnsi"/>
          <w:sz w:val="23"/>
          <w:szCs w:val="23"/>
        </w:rPr>
        <w:t>.</w:t>
      </w:r>
      <w:r w:rsidR="000B47E0" w:rsidRPr="00D1736D">
        <w:rPr>
          <w:rFonts w:eastAsia="Century" w:cstheme="minorHAnsi"/>
          <w:sz w:val="23"/>
          <w:szCs w:val="23"/>
        </w:rPr>
        <w:t xml:space="preserve"> Feature maps from conv layers at different position of the network are used to predict the bounding boxes. They are processed by a specific conv</w:t>
      </w:r>
      <w:r w:rsidR="00697711">
        <w:rPr>
          <w:rFonts w:eastAsia="Century" w:cstheme="minorHAnsi"/>
          <w:sz w:val="23"/>
          <w:szCs w:val="23"/>
        </w:rPr>
        <w:t>olution</w:t>
      </w:r>
      <w:r w:rsidR="000B47E0" w:rsidRPr="00D1736D">
        <w:rPr>
          <w:rFonts w:eastAsia="Century" w:cstheme="minorHAnsi"/>
          <w:sz w:val="23"/>
          <w:szCs w:val="23"/>
        </w:rPr>
        <w:t xml:space="preserve"> layers called extra feature layers, to produce a set of bounding boxes</w:t>
      </w:r>
      <w:r w:rsidR="0065794C" w:rsidRPr="00D1736D">
        <w:rPr>
          <w:rFonts w:eastAsia="Century" w:cstheme="minorHAnsi"/>
          <w:sz w:val="23"/>
          <w:szCs w:val="23"/>
        </w:rPr>
        <w:t xml:space="preserve"> which are</w:t>
      </w:r>
      <w:r w:rsidR="000B47E0" w:rsidRPr="00D1736D">
        <w:rPr>
          <w:rFonts w:eastAsia="Century" w:cstheme="minorHAnsi"/>
          <w:sz w:val="23"/>
          <w:szCs w:val="23"/>
        </w:rPr>
        <w:t xml:space="preserve"> </w:t>
      </w:r>
      <w:r w:rsidR="0065794C" w:rsidRPr="00D1736D">
        <w:rPr>
          <w:rFonts w:eastAsia="Century" w:cstheme="minorHAnsi"/>
          <w:sz w:val="23"/>
          <w:szCs w:val="23"/>
        </w:rPr>
        <w:t>s</w:t>
      </w:r>
      <w:r w:rsidR="000B47E0" w:rsidRPr="00D1736D">
        <w:rPr>
          <w:rFonts w:eastAsia="Century" w:cstheme="minorHAnsi"/>
          <w:sz w:val="23"/>
          <w:szCs w:val="23"/>
        </w:rPr>
        <w:t xml:space="preserve">imilar to the anchor boxes of the Fast R-CNN. </w:t>
      </w:r>
      <w:r w:rsidR="0065794C" w:rsidRPr="00D1736D">
        <w:rPr>
          <w:rFonts w:eastAsia="Century" w:cstheme="minorHAnsi"/>
          <w:sz w:val="23"/>
          <w:szCs w:val="23"/>
        </w:rPr>
        <w:t>For each</w:t>
      </w:r>
      <w:r w:rsidR="000B47E0" w:rsidRPr="00D1736D">
        <w:rPr>
          <w:rFonts w:eastAsia="Century" w:cstheme="minorHAnsi"/>
          <w:sz w:val="23"/>
          <w:szCs w:val="23"/>
        </w:rPr>
        <w:t xml:space="preserve"> bounding </w:t>
      </w:r>
      <w:r w:rsidR="0065794C" w:rsidRPr="00D1736D">
        <w:rPr>
          <w:rFonts w:eastAsia="Century" w:cstheme="minorHAnsi"/>
          <w:sz w:val="23"/>
          <w:szCs w:val="23"/>
        </w:rPr>
        <w:t>box</w:t>
      </w:r>
      <w:r w:rsidR="00697711">
        <w:rPr>
          <w:rFonts w:eastAsia="Century" w:cstheme="minorHAnsi"/>
          <w:sz w:val="23"/>
          <w:szCs w:val="23"/>
        </w:rPr>
        <w:t xml:space="preserve"> (shown on Figure 18.)</w:t>
      </w:r>
      <w:r w:rsidR="000B47E0" w:rsidRPr="00D1736D">
        <w:rPr>
          <w:rFonts w:eastAsia="Century" w:cstheme="minorHAnsi"/>
          <w:sz w:val="23"/>
          <w:szCs w:val="23"/>
        </w:rPr>
        <w:t>, the model</w:t>
      </w:r>
      <w:r w:rsidR="0065794C" w:rsidRPr="00D1736D">
        <w:rPr>
          <w:rFonts w:eastAsia="Century" w:cstheme="minorHAnsi"/>
          <w:sz w:val="23"/>
          <w:szCs w:val="23"/>
        </w:rPr>
        <w:t xml:space="preserve"> </w:t>
      </w:r>
      <w:r w:rsidR="000B47E0" w:rsidRPr="00D1736D">
        <w:rPr>
          <w:rFonts w:eastAsia="Century" w:cstheme="minorHAnsi"/>
          <w:sz w:val="23"/>
          <w:szCs w:val="23"/>
        </w:rPr>
        <w:t>produces a vector of probabilities corresponding to the confidence over each class of object. In order to handle the scale, SSD</w:t>
      </w:r>
      <w:r w:rsidR="0065794C" w:rsidRPr="00D1736D">
        <w:rPr>
          <w:rFonts w:eastAsia="Century" w:cstheme="minorHAnsi"/>
          <w:sz w:val="23"/>
          <w:szCs w:val="23"/>
        </w:rPr>
        <w:t xml:space="preserve"> </w:t>
      </w:r>
      <w:r w:rsidR="000B47E0" w:rsidRPr="00D1736D">
        <w:rPr>
          <w:rFonts w:eastAsia="Century" w:cstheme="minorHAnsi"/>
          <w:sz w:val="23"/>
          <w:szCs w:val="23"/>
        </w:rPr>
        <w:t>predicts bounding boxes after multiple conv layers. Since each conv layer operates at a different scale, it is able to detect</w:t>
      </w:r>
      <w:r w:rsidR="009718D1" w:rsidRPr="00D1736D">
        <w:rPr>
          <w:rFonts w:eastAsia="Century" w:cstheme="minorHAnsi"/>
          <w:sz w:val="23"/>
          <w:szCs w:val="23"/>
        </w:rPr>
        <w:t xml:space="preserve"> </w:t>
      </w:r>
      <w:r w:rsidR="000B47E0" w:rsidRPr="00D1736D">
        <w:rPr>
          <w:rFonts w:eastAsia="Century" w:cstheme="minorHAnsi"/>
          <w:sz w:val="23"/>
          <w:szCs w:val="23"/>
        </w:rPr>
        <w:t>objects of various scales.</w:t>
      </w:r>
    </w:p>
    <w:p w14:paraId="4645AAB3" w14:textId="77777777" w:rsidR="00A94996" w:rsidRPr="00D1736D" w:rsidRDefault="007947AC" w:rsidP="001D18A7">
      <w:pPr>
        <w:keepNext/>
        <w:autoSpaceDE w:val="0"/>
        <w:autoSpaceDN w:val="0"/>
        <w:bidi w:val="0"/>
        <w:adjustRightInd w:val="0"/>
        <w:spacing w:after="0" w:line="276" w:lineRule="auto"/>
        <w:jc w:val="both"/>
        <w:rPr>
          <w:rFonts w:cstheme="minorHAnsi"/>
        </w:rPr>
      </w:pPr>
      <w:r w:rsidRPr="00D1736D">
        <w:rPr>
          <w:rFonts w:cstheme="minorHAnsi"/>
          <w:noProof/>
        </w:rPr>
        <w:drawing>
          <wp:inline distT="0" distB="0" distL="0" distR="0" wp14:anchorId="1EE2845C" wp14:editId="2BD1B4D4">
            <wp:extent cx="5274310" cy="1962150"/>
            <wp:effectExtent l="0" t="0" r="2540" b="0"/>
            <wp:docPr id="21" name="Picture 21" descr="Box 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x scal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962150"/>
                    </a:xfrm>
                    <a:prstGeom prst="rect">
                      <a:avLst/>
                    </a:prstGeom>
                    <a:noFill/>
                    <a:ln>
                      <a:noFill/>
                    </a:ln>
                  </pic:spPr>
                </pic:pic>
              </a:graphicData>
            </a:graphic>
          </wp:inline>
        </w:drawing>
      </w:r>
    </w:p>
    <w:p w14:paraId="388949B2" w14:textId="6EFB778F" w:rsidR="007947AC" w:rsidRPr="00D1736D" w:rsidRDefault="00A94996" w:rsidP="001D18A7">
      <w:pPr>
        <w:pStyle w:val="Caption"/>
        <w:bidi w:val="0"/>
        <w:jc w:val="both"/>
        <w:rPr>
          <w:rFonts w:eastAsia="Century"/>
          <w:sz w:val="23"/>
          <w:szCs w:val="23"/>
        </w:rPr>
      </w:pPr>
      <w:bookmarkStart w:id="448" w:name="_Toc18444142"/>
      <w:bookmarkStart w:id="449" w:name="_Toc18444296"/>
      <w:r w:rsidRPr="00D1736D">
        <w:rPr>
          <w:rFonts w:eastAsia="Century"/>
          <w:i w:val="0"/>
          <w:iCs w:val="0"/>
          <w:sz w:val="23"/>
          <w:szCs w:val="23"/>
        </w:rPr>
        <w:t xml:space="preserve">Figure </w:t>
      </w:r>
      <w:r w:rsidRPr="00D1736D">
        <w:rPr>
          <w:rFonts w:eastAsia="Century"/>
          <w:i w:val="0"/>
          <w:iCs w:val="0"/>
          <w:sz w:val="23"/>
          <w:szCs w:val="23"/>
        </w:rPr>
        <w:fldChar w:fldCharType="begin"/>
      </w:r>
      <w:r w:rsidRPr="00D1736D">
        <w:rPr>
          <w:rFonts w:eastAsia="Century"/>
          <w:i w:val="0"/>
          <w:iCs w:val="0"/>
          <w:sz w:val="23"/>
          <w:szCs w:val="23"/>
        </w:rPr>
        <w:instrText xml:space="preserve"> SEQ Figure \* ARABIC </w:instrText>
      </w:r>
      <w:r w:rsidRPr="00D1736D">
        <w:rPr>
          <w:rFonts w:eastAsia="Century"/>
          <w:i w:val="0"/>
          <w:iCs w:val="0"/>
          <w:sz w:val="23"/>
          <w:szCs w:val="23"/>
        </w:rPr>
        <w:fldChar w:fldCharType="separate"/>
      </w:r>
      <w:r w:rsidR="00AD6620" w:rsidRPr="00D1736D">
        <w:rPr>
          <w:rFonts w:eastAsia="Century"/>
          <w:i w:val="0"/>
          <w:iCs w:val="0"/>
          <w:noProof/>
          <w:sz w:val="23"/>
          <w:szCs w:val="23"/>
        </w:rPr>
        <w:t>18</w:t>
      </w:r>
      <w:r w:rsidRPr="00D1736D">
        <w:rPr>
          <w:rFonts w:eastAsia="Century"/>
          <w:i w:val="0"/>
          <w:iCs w:val="0"/>
          <w:sz w:val="23"/>
          <w:szCs w:val="23"/>
        </w:rPr>
        <w:fldChar w:fldCharType="end"/>
      </w:r>
      <w:r w:rsidRPr="00D1736D">
        <w:rPr>
          <w:rFonts w:eastAsia="Century"/>
          <w:i w:val="0"/>
          <w:iCs w:val="0"/>
          <w:sz w:val="23"/>
          <w:szCs w:val="23"/>
        </w:rPr>
        <w:t xml:space="preserve"> -</w:t>
      </w:r>
      <w:r w:rsidR="007947AC" w:rsidRPr="00D1736D">
        <w:rPr>
          <w:rFonts w:eastAsia="Century"/>
          <w:i w:val="0"/>
          <w:iCs w:val="0"/>
          <w:sz w:val="23"/>
          <w:szCs w:val="23"/>
        </w:rPr>
        <w:t>An example of how the anchor box size is scaled up with the layer index </w:t>
      </w:r>
      <w:r w:rsidR="007947AC" w:rsidRPr="00D1736D">
        <w:rPr>
          <w:rFonts w:eastAsia="Century"/>
          <w:sz w:val="23"/>
          <w:szCs w:val="23"/>
        </w:rPr>
        <w:t>ℓ</w:t>
      </w:r>
      <w:r w:rsidR="007947AC" w:rsidRPr="00D1736D">
        <w:rPr>
          <w:rFonts w:eastAsia="Century"/>
          <w:i w:val="0"/>
          <w:iCs w:val="0"/>
          <w:sz w:val="23"/>
          <w:szCs w:val="23"/>
        </w:rPr>
        <w:t>, the scale increase from 0.2 to 0.9 as moving forward (deeper) in the layer.</w:t>
      </w:r>
      <w:bookmarkEnd w:id="448"/>
      <w:bookmarkEnd w:id="449"/>
    </w:p>
    <w:p w14:paraId="3276644A" w14:textId="48587C26" w:rsidR="001F0F91" w:rsidRPr="00D1736D" w:rsidRDefault="009718D1"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t xml:space="preserve">Although the one-stage detectors have made good progress, their accuracy </w:t>
      </w:r>
      <w:ins w:id="450" w:author="Yael Edan" w:date="2019-09-22T13:31:00Z">
        <w:r w:rsidR="007D50DD">
          <w:rPr>
            <w:rFonts w:eastAsia="Century" w:cstheme="minorHAnsi"/>
            <w:sz w:val="23"/>
            <w:szCs w:val="23"/>
          </w:rPr>
          <w:t xml:space="preserve">are </w:t>
        </w:r>
      </w:ins>
      <w:r w:rsidRPr="00D1736D">
        <w:rPr>
          <w:rFonts w:eastAsia="Century" w:cstheme="minorHAnsi"/>
          <w:sz w:val="23"/>
          <w:szCs w:val="23"/>
        </w:rPr>
        <w:t xml:space="preserve">still </w:t>
      </w:r>
      <w:r w:rsidR="00697711">
        <w:rPr>
          <w:rFonts w:eastAsia="Century" w:cstheme="minorHAnsi"/>
          <w:sz w:val="23"/>
          <w:szCs w:val="23"/>
        </w:rPr>
        <w:t>lower</w:t>
      </w:r>
      <w:r w:rsidR="00697711" w:rsidRPr="00D1736D">
        <w:rPr>
          <w:rFonts w:eastAsia="Century" w:cstheme="minorHAnsi"/>
          <w:sz w:val="23"/>
          <w:szCs w:val="23"/>
        </w:rPr>
        <w:t xml:space="preserve"> </w:t>
      </w:r>
      <w:r w:rsidR="00697711">
        <w:rPr>
          <w:rFonts w:eastAsia="Century" w:cstheme="minorHAnsi"/>
          <w:sz w:val="23"/>
          <w:szCs w:val="23"/>
        </w:rPr>
        <w:t xml:space="preserve">than </w:t>
      </w:r>
      <w:r w:rsidRPr="00D1736D">
        <w:rPr>
          <w:rFonts w:eastAsia="Century" w:cstheme="minorHAnsi"/>
          <w:sz w:val="23"/>
          <w:szCs w:val="23"/>
        </w:rPr>
        <w:t>that of two stage methods</w:t>
      </w:r>
      <w:r w:rsidR="00946561">
        <w:rPr>
          <w:rFonts w:eastAsia="Century" w:cstheme="minorHAnsi"/>
          <w:sz w:val="23"/>
          <w:szCs w:val="23"/>
        </w:rPr>
        <w:t xml:space="preserve"> </w:t>
      </w:r>
      <w:r w:rsidR="00946561">
        <w:rPr>
          <w:rFonts w:eastAsia="Century" w:cstheme="minorHAnsi"/>
          <w:sz w:val="23"/>
          <w:szCs w:val="23"/>
        </w:rPr>
        <w:fldChar w:fldCharType="begin" w:fldLock="1"/>
      </w:r>
      <w:r w:rsidR="00906472">
        <w:rPr>
          <w:rFonts w:eastAsia="Century" w:cstheme="minorHAnsi"/>
          <w:sz w:val="23"/>
          <w:szCs w:val="23"/>
        </w:rPr>
        <w:instrText>ADDIN CSL_CITATION {"citationItems":[{"id":"ITEM-1","itemData":{"author":[{"dropping-particle":"","family":"Lin","given":"Tsung-Yi","non-dropping-particle":"","parse-names":false,"suffix":""},{"dropping-particle":"","family":"Dollár","given":"Piotr","non-dropping-particle":"","parse-names":false,"suffix":""},{"dropping-particle":"","family":"Girshick","given":"Ross","non-dropping-particle":"","parse-names":false,"suffix":""},{"dropping-particle":"","family":"He","given":"Kaiming","non-dropping-particle":"","parse-names":false,"suffix":""},{"dropping-particle":"","family":"Hariharan","given":"Bharath","non-dropping-particle":"","parse-names":false,"suffix":""},{"dropping-particle":"","family":"Belongie","given":"Serge","non-dropping-particle":"","parse-names":false,"suffix":""}],"container-title":"Proceedings of the IEEE Conference on Computer Vision and Pattern Recognition","id":"ITEM-1","issued":{"date-parts":[["2017"]]},"page":"2117-2125","title":"Feature pyramid networks for object detection","type":"paper-conference"},"uris":["http://www.mendeley.com/documents/?uuid=6886ed3b-6e38-47f0-88cb-94b7add412af"]}],"mendeley":{"formattedCitation":"(Lin, Dollár, et al., 2017)","plainTextFormattedCitation":"(Lin, Dollár, et al., 2017)","previouslyFormattedCitation":"(Lin, Dollár, et al., 2017)"},"properties":{"noteIndex":0},"schema":"https://github.com/citation-style-language/schema/raw/master/csl-citation.json"}</w:instrText>
      </w:r>
      <w:r w:rsidR="00946561">
        <w:rPr>
          <w:rFonts w:eastAsia="Century" w:cstheme="minorHAnsi"/>
          <w:sz w:val="23"/>
          <w:szCs w:val="23"/>
        </w:rPr>
        <w:fldChar w:fldCharType="separate"/>
      </w:r>
      <w:r w:rsidR="00946561" w:rsidRPr="00946561">
        <w:rPr>
          <w:rFonts w:eastAsia="Century" w:cstheme="minorHAnsi"/>
          <w:noProof/>
          <w:sz w:val="23"/>
          <w:szCs w:val="23"/>
        </w:rPr>
        <w:t>(Lin, Dollár, et al., 2017)</w:t>
      </w:r>
      <w:r w:rsidR="00946561">
        <w:rPr>
          <w:rFonts w:eastAsia="Century" w:cstheme="minorHAnsi"/>
          <w:sz w:val="23"/>
          <w:szCs w:val="23"/>
        </w:rPr>
        <w:fldChar w:fldCharType="end"/>
      </w:r>
      <w:r w:rsidR="00946561">
        <w:rPr>
          <w:rFonts w:eastAsia="Century" w:cstheme="minorHAnsi"/>
          <w:sz w:val="23"/>
          <w:szCs w:val="23"/>
        </w:rPr>
        <w:t>.</w:t>
      </w:r>
      <w:r w:rsidR="00697711">
        <w:rPr>
          <w:rFonts w:eastAsia="Century" w:cstheme="minorHAnsi"/>
          <w:sz w:val="23"/>
          <w:szCs w:val="23"/>
        </w:rPr>
        <w:t xml:space="preserve"> </w:t>
      </w:r>
      <w:r w:rsidR="00524198" w:rsidRPr="00D1736D">
        <w:rPr>
          <w:rFonts w:eastAsia="Century" w:cstheme="minorHAnsi"/>
          <w:sz w:val="23"/>
          <w:szCs w:val="23"/>
        </w:rPr>
        <w:t xml:space="preserve">The main </w:t>
      </w:r>
      <w:r w:rsidRPr="00D1736D">
        <w:rPr>
          <w:rFonts w:eastAsia="Century" w:cstheme="minorHAnsi"/>
          <w:sz w:val="23"/>
          <w:szCs w:val="23"/>
        </w:rPr>
        <w:t>reason</w:t>
      </w:r>
      <w:r w:rsidR="00697711">
        <w:rPr>
          <w:rFonts w:eastAsia="Century" w:cstheme="minorHAnsi"/>
          <w:sz w:val="23"/>
          <w:szCs w:val="23"/>
        </w:rPr>
        <w:t xml:space="preserve"> for this gap</w:t>
      </w:r>
      <w:r w:rsidRPr="00D1736D">
        <w:rPr>
          <w:rFonts w:eastAsia="Century" w:cstheme="minorHAnsi"/>
          <w:sz w:val="23"/>
          <w:szCs w:val="23"/>
        </w:rPr>
        <w:t xml:space="preserve"> is</w:t>
      </w:r>
      <w:r w:rsidR="00741B47" w:rsidRPr="00D1736D">
        <w:rPr>
          <w:rFonts w:eastAsia="Century" w:cstheme="minorHAnsi"/>
          <w:sz w:val="23"/>
          <w:szCs w:val="23"/>
        </w:rPr>
        <w:t xml:space="preserve"> that</w:t>
      </w:r>
      <w:r w:rsidR="00697711">
        <w:rPr>
          <w:rFonts w:eastAsia="Century" w:cstheme="minorHAnsi"/>
          <w:sz w:val="23"/>
          <w:szCs w:val="23"/>
        </w:rPr>
        <w:t>,</w:t>
      </w:r>
      <w:r w:rsidR="00741B47" w:rsidRPr="00D1736D">
        <w:rPr>
          <w:rFonts w:eastAsia="Century" w:cstheme="minorHAnsi"/>
          <w:sz w:val="23"/>
          <w:szCs w:val="23"/>
        </w:rPr>
        <w:t xml:space="preserve"> two-stage detectors use a large amount of proposals for each object. </w:t>
      </w:r>
    </w:p>
    <w:p w14:paraId="3E45AF36" w14:textId="4A15BD26" w:rsidR="009718D1" w:rsidRPr="00D1736D" w:rsidRDefault="00741B47"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lastRenderedPageBreak/>
        <w:t>More specifically, one</w:t>
      </w:r>
      <w:r w:rsidR="006B1CF0" w:rsidRPr="00D1736D">
        <w:rPr>
          <w:rFonts w:eastAsia="Century" w:cstheme="minorHAnsi"/>
          <w:sz w:val="23"/>
          <w:szCs w:val="23"/>
        </w:rPr>
        <w:t>-</w:t>
      </w:r>
      <w:r w:rsidRPr="00D1736D">
        <w:rPr>
          <w:rFonts w:eastAsia="Century" w:cstheme="minorHAnsi"/>
          <w:sz w:val="23"/>
          <w:szCs w:val="23"/>
        </w:rPr>
        <w:t>stage</w:t>
      </w:r>
      <w:r w:rsidR="009718D1" w:rsidRPr="00D1736D">
        <w:rPr>
          <w:rFonts w:eastAsia="Century" w:cstheme="minorHAnsi"/>
          <w:sz w:val="23"/>
          <w:szCs w:val="23"/>
        </w:rPr>
        <w:t xml:space="preserve"> detectors </w:t>
      </w:r>
      <w:r w:rsidR="00E16749" w:rsidRPr="00D1736D">
        <w:rPr>
          <w:rFonts w:eastAsia="Century" w:cstheme="minorHAnsi"/>
          <w:sz w:val="23"/>
          <w:szCs w:val="23"/>
        </w:rPr>
        <w:t>perform</w:t>
      </w:r>
      <w:r w:rsidR="009718D1" w:rsidRPr="00D1736D">
        <w:rPr>
          <w:rFonts w:eastAsia="Century" w:cstheme="minorHAnsi"/>
          <w:sz w:val="23"/>
          <w:szCs w:val="23"/>
        </w:rPr>
        <w:t xml:space="preserve"> poorly in </w:t>
      </w:r>
      <w:r w:rsidR="006B1CF0" w:rsidRPr="00D1736D">
        <w:rPr>
          <w:rFonts w:eastAsia="Century" w:cstheme="minorHAnsi"/>
          <w:sz w:val="23"/>
          <w:szCs w:val="23"/>
        </w:rPr>
        <w:t xml:space="preserve">data with </w:t>
      </w:r>
      <w:r w:rsidR="009718D1" w:rsidRPr="00D1736D">
        <w:rPr>
          <w:rFonts w:eastAsia="Century" w:cstheme="minorHAnsi"/>
          <w:sz w:val="23"/>
          <w:szCs w:val="23"/>
        </w:rPr>
        <w:t>extreme class imbalance</w:t>
      </w:r>
      <w:r w:rsidRPr="00D1736D">
        <w:rPr>
          <w:rFonts w:eastAsia="Century" w:cstheme="minorHAnsi"/>
          <w:sz w:val="23"/>
          <w:szCs w:val="23"/>
        </w:rPr>
        <w:t xml:space="preserve"> and also struggle to detect small object</w:t>
      </w:r>
      <w:r w:rsidR="001F0F91" w:rsidRPr="00D1736D">
        <w:rPr>
          <w:rFonts w:eastAsia="Century" w:cstheme="minorHAnsi"/>
          <w:sz w:val="23"/>
          <w:szCs w:val="23"/>
        </w:rPr>
        <w:t>s</w:t>
      </w:r>
      <w:r w:rsidR="006B1CF0" w:rsidRPr="00D1736D">
        <w:rPr>
          <w:rFonts w:eastAsia="Century" w:cstheme="minorHAnsi"/>
          <w:sz w:val="23"/>
          <w:szCs w:val="23"/>
        </w:rPr>
        <w:t>. T</w:t>
      </w:r>
      <w:r w:rsidR="009718D1" w:rsidRPr="00D1736D">
        <w:rPr>
          <w:rFonts w:eastAsia="Century" w:cstheme="minorHAnsi"/>
          <w:sz w:val="23"/>
          <w:szCs w:val="23"/>
        </w:rPr>
        <w:t xml:space="preserve">he RetinaNet </w:t>
      </w:r>
      <w:r w:rsidR="006B1CF0" w:rsidRPr="00D1736D">
        <w:rPr>
          <w:rFonts w:eastAsia="Century" w:cstheme="minorHAnsi"/>
          <w:sz w:val="23"/>
          <w:szCs w:val="23"/>
        </w:rPr>
        <w:t xml:space="preserve">is </w:t>
      </w:r>
      <w:r w:rsidR="009718D1" w:rsidRPr="00D1736D">
        <w:rPr>
          <w:rFonts w:eastAsia="Century" w:cstheme="minorHAnsi"/>
          <w:sz w:val="23"/>
          <w:szCs w:val="23"/>
        </w:rPr>
        <w:t>design</w:t>
      </w:r>
      <w:r w:rsidR="006B1CF0" w:rsidRPr="00D1736D">
        <w:rPr>
          <w:rFonts w:eastAsia="Century" w:cstheme="minorHAnsi"/>
          <w:sz w:val="23"/>
          <w:szCs w:val="23"/>
        </w:rPr>
        <w:t>ed</w:t>
      </w:r>
      <w:r w:rsidR="009718D1" w:rsidRPr="00D1736D">
        <w:rPr>
          <w:rFonts w:eastAsia="Century" w:cstheme="minorHAnsi"/>
          <w:sz w:val="23"/>
          <w:szCs w:val="23"/>
        </w:rPr>
        <w:t xml:space="preserve"> to solve th</w:t>
      </w:r>
      <w:r w:rsidR="006B1CF0" w:rsidRPr="00D1736D">
        <w:rPr>
          <w:rFonts w:eastAsia="Century" w:cstheme="minorHAnsi"/>
          <w:sz w:val="23"/>
          <w:szCs w:val="23"/>
        </w:rPr>
        <w:t>e</w:t>
      </w:r>
      <w:r w:rsidR="009718D1" w:rsidRPr="00D1736D">
        <w:rPr>
          <w:rFonts w:eastAsia="Century" w:cstheme="minorHAnsi"/>
          <w:sz w:val="23"/>
          <w:szCs w:val="23"/>
        </w:rPr>
        <w:t>s</w:t>
      </w:r>
      <w:r w:rsidRPr="00D1736D">
        <w:rPr>
          <w:rFonts w:eastAsia="Century" w:cstheme="minorHAnsi"/>
          <w:sz w:val="23"/>
          <w:szCs w:val="23"/>
        </w:rPr>
        <w:t>e</w:t>
      </w:r>
      <w:r w:rsidR="001F0F91" w:rsidRPr="00D1736D">
        <w:rPr>
          <w:rFonts w:eastAsia="Century" w:cstheme="minorHAnsi"/>
          <w:sz w:val="23"/>
          <w:szCs w:val="23"/>
        </w:rPr>
        <w:t xml:space="preserve"> </w:t>
      </w:r>
      <w:r w:rsidR="009718D1" w:rsidRPr="00D1736D">
        <w:rPr>
          <w:rFonts w:eastAsia="Century" w:cstheme="minorHAnsi"/>
          <w:sz w:val="23"/>
          <w:szCs w:val="23"/>
        </w:rPr>
        <w:t>problem</w:t>
      </w:r>
      <w:r w:rsidRPr="00D1736D">
        <w:rPr>
          <w:rFonts w:eastAsia="Century" w:cstheme="minorHAnsi"/>
          <w:sz w:val="23"/>
          <w:szCs w:val="23"/>
        </w:rPr>
        <w:t>s</w:t>
      </w:r>
      <w:r w:rsidR="009718D1" w:rsidRPr="00D1736D">
        <w:rPr>
          <w:rFonts w:eastAsia="Century" w:cstheme="minorHAnsi"/>
          <w:sz w:val="23"/>
          <w:szCs w:val="23"/>
        </w:rPr>
        <w:t xml:space="preserve">. </w:t>
      </w:r>
    </w:p>
    <w:p w14:paraId="7CACC7FB" w14:textId="77777777" w:rsidR="00B9062E" w:rsidRPr="00D1736D" w:rsidRDefault="00B9062E" w:rsidP="001D18A7">
      <w:pPr>
        <w:autoSpaceDE w:val="0"/>
        <w:autoSpaceDN w:val="0"/>
        <w:bidi w:val="0"/>
        <w:adjustRightInd w:val="0"/>
        <w:spacing w:after="0" w:line="276" w:lineRule="auto"/>
        <w:jc w:val="both"/>
        <w:rPr>
          <w:rFonts w:eastAsia="Century" w:cstheme="minorHAnsi"/>
          <w:sz w:val="23"/>
          <w:szCs w:val="23"/>
        </w:rPr>
      </w:pPr>
    </w:p>
    <w:p w14:paraId="72B9DFA0" w14:textId="3F06298E" w:rsidR="0076028C" w:rsidRPr="00D1736D" w:rsidRDefault="008D5D06" w:rsidP="001D18A7">
      <w:pPr>
        <w:pStyle w:val="Heading2"/>
        <w:bidi w:val="0"/>
        <w:spacing w:line="276" w:lineRule="auto"/>
        <w:rPr>
          <w:rFonts w:asciiTheme="minorHAnsi" w:hAnsiTheme="minorHAnsi" w:cstheme="minorHAnsi"/>
        </w:rPr>
      </w:pPr>
      <w:bookmarkStart w:id="451" w:name="_Toc14857540"/>
      <w:bookmarkStart w:id="452" w:name="_Toc14857786"/>
      <w:bookmarkStart w:id="453" w:name="_Toc19806689"/>
      <w:r w:rsidRPr="00D1736D">
        <w:rPr>
          <w:rFonts w:asciiTheme="minorHAnsi" w:hAnsiTheme="minorHAnsi" w:cstheme="minorHAnsi"/>
        </w:rPr>
        <w:t xml:space="preserve">2.4.2 </w:t>
      </w:r>
      <w:r w:rsidR="0076028C" w:rsidRPr="00D1736D">
        <w:rPr>
          <w:rFonts w:asciiTheme="minorHAnsi" w:hAnsiTheme="minorHAnsi" w:cstheme="minorHAnsi"/>
        </w:rPr>
        <w:t>R</w:t>
      </w:r>
      <w:r w:rsidR="006B1CF0" w:rsidRPr="00D1736D">
        <w:rPr>
          <w:rFonts w:asciiTheme="minorHAnsi" w:hAnsiTheme="minorHAnsi" w:cstheme="minorHAnsi"/>
        </w:rPr>
        <w:t>e</w:t>
      </w:r>
      <w:r w:rsidR="0076028C" w:rsidRPr="00D1736D">
        <w:rPr>
          <w:rFonts w:asciiTheme="minorHAnsi" w:hAnsiTheme="minorHAnsi" w:cstheme="minorHAnsi"/>
        </w:rPr>
        <w:t>tinaNet</w:t>
      </w:r>
      <w:bookmarkEnd w:id="451"/>
      <w:bookmarkEnd w:id="452"/>
      <w:bookmarkEnd w:id="453"/>
    </w:p>
    <w:p w14:paraId="4FF2F4A5" w14:textId="157516C3" w:rsidR="00FB344E" w:rsidRPr="00D1736D" w:rsidRDefault="00460D4D"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t xml:space="preserve">Focal loss for dense object detection, known as </w:t>
      </w:r>
      <w:r w:rsidR="0045456C" w:rsidRPr="00D1736D">
        <w:rPr>
          <w:rFonts w:eastAsia="Century" w:cstheme="minorHAnsi"/>
          <w:b/>
          <w:bCs/>
          <w:sz w:val="23"/>
          <w:szCs w:val="23"/>
        </w:rPr>
        <w:t>RetinaNet</w:t>
      </w:r>
      <w:r w:rsidRPr="00D1736D">
        <w:rPr>
          <w:rFonts w:eastAsia="Century" w:cstheme="minorHAnsi"/>
          <w:sz w:val="23"/>
          <w:szCs w:val="23"/>
        </w:rPr>
        <w:t>,</w:t>
      </w:r>
      <w:r w:rsidR="0045456C" w:rsidRPr="00D1736D">
        <w:rPr>
          <w:rFonts w:eastAsia="Century" w:cstheme="minorHAnsi"/>
          <w:sz w:val="23"/>
          <w:szCs w:val="23"/>
        </w:rPr>
        <w:t xml:space="preserve"> is a simple one-stage unified object detector which works on dense sampling of object locations in an input image. The model consists of a backbone network and two task-specific subnetworks. The backbone network relies on a pre-trained network such as ResNet</w:t>
      </w:r>
      <w:r w:rsidR="00B85D6D" w:rsidRPr="00D1736D">
        <w:rPr>
          <w:rFonts w:eastAsia="Century" w:cstheme="minorHAnsi"/>
          <w:sz w:val="23"/>
          <w:szCs w:val="23"/>
        </w:rPr>
        <w:t xml:space="preserve"> and it implements the concept of feature pyramid network (FPN)</w:t>
      </w:r>
      <w:r w:rsidR="00FB344E" w:rsidRPr="00D1736D">
        <w:rPr>
          <w:rFonts w:eastAsia="Century" w:cstheme="minorHAnsi"/>
          <w:sz w:val="23"/>
          <w:szCs w:val="23"/>
        </w:rPr>
        <w:t xml:space="preserve"> </w:t>
      </w:r>
      <w:r w:rsidR="00FB344E"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Lin","given":"Tsung-Yi","non-dropping-particle":"","parse-names":false,"suffix":""},{"dropping-particle":"","family":"Dollár","given":"Piotr","non-dropping-particle":"","parse-names":false,"suffix":""},{"dropping-particle":"","family":"Girshick","given":"Ross","non-dropping-particle":"","parse-names":false,"suffix":""},{"dropping-particle":"","family":"He","given":"Kaiming","non-dropping-particle":"","parse-names":false,"suffix":""},{"dropping-particle":"","family":"Hariharan","given":"Bharath","non-dropping-particle":"","parse-names":false,"suffix":""},{"dropping-particle":"","family":"Belongie","given":"Serge","non-dropping-particle":"","parse-names":false,"suffix":""}],"container-title":"Proceedings of the IEEE Conference on Computer Vision and Pattern Recognition","id":"ITEM-1","issued":{"date-parts":[["2017"]]},"page":"2117-2125","title":"Feature pyramid networks for object detection","type":"paper-conference"},"uris":["http://www.mendeley.com/documents/?uuid=6886ed3b-6e38-47f0-88cb-94b7add412af"]}],"mendeley":{"formattedCitation":"(Lin, Dollár, et al., 2017)","plainTextFormattedCitation":"(Lin, Dollár, et al., 2017)","previouslyFormattedCitation":"(Lin, Dollár, et al., 2017)"},"properties":{"noteIndex":0},"schema":"https://github.com/citation-style-language/schema/raw/master/csl-citation.json"}</w:instrText>
      </w:r>
      <w:r w:rsidR="00FB344E" w:rsidRPr="00D1736D">
        <w:rPr>
          <w:rFonts w:eastAsia="Century" w:cstheme="minorHAnsi"/>
          <w:sz w:val="23"/>
          <w:szCs w:val="23"/>
        </w:rPr>
        <w:fldChar w:fldCharType="separate"/>
      </w:r>
      <w:r w:rsidR="006538C1" w:rsidRPr="00D1736D">
        <w:rPr>
          <w:rFonts w:eastAsia="Century" w:cstheme="minorHAnsi"/>
          <w:noProof/>
          <w:sz w:val="23"/>
          <w:szCs w:val="23"/>
        </w:rPr>
        <w:t>(Lin, Dollár, et al., 2017)</w:t>
      </w:r>
      <w:r w:rsidR="00FB344E" w:rsidRPr="00D1736D">
        <w:rPr>
          <w:rFonts w:eastAsia="Century" w:cstheme="minorHAnsi"/>
          <w:sz w:val="23"/>
          <w:szCs w:val="23"/>
        </w:rPr>
        <w:fldChar w:fldCharType="end"/>
      </w:r>
      <w:r w:rsidR="00B85D6D" w:rsidRPr="00D1736D">
        <w:rPr>
          <w:rFonts w:eastAsia="Century" w:cstheme="minorHAnsi"/>
          <w:sz w:val="23"/>
          <w:szCs w:val="23"/>
        </w:rPr>
        <w:t>. The output of the FPN is feed into two subnetworks, which perform convolutional object classification and convolutional bounding box regression.</w:t>
      </w:r>
    </w:p>
    <w:p w14:paraId="5D741885" w14:textId="1506BD19" w:rsidR="0027068D" w:rsidRPr="00D1736D" w:rsidRDefault="0027068D" w:rsidP="001D18A7">
      <w:pPr>
        <w:pStyle w:val="Heading3"/>
        <w:bidi w:val="0"/>
        <w:spacing w:line="276" w:lineRule="auto"/>
        <w:rPr>
          <w:rFonts w:asciiTheme="minorHAnsi" w:eastAsia="Century" w:hAnsiTheme="minorHAnsi" w:cstheme="minorHAnsi"/>
          <w:lang w:bidi="en-US"/>
        </w:rPr>
      </w:pPr>
      <w:bookmarkStart w:id="454" w:name="_Toc14857541"/>
      <w:bookmarkStart w:id="455" w:name="_Toc14857787"/>
      <w:r w:rsidRPr="00D1736D">
        <w:rPr>
          <w:rFonts w:asciiTheme="minorHAnsi" w:eastAsia="Century" w:hAnsiTheme="minorHAnsi" w:cstheme="minorHAnsi"/>
          <w:lang w:bidi="en-US"/>
        </w:rPr>
        <w:t>FPN</w:t>
      </w:r>
      <w:bookmarkEnd w:id="454"/>
      <w:bookmarkEnd w:id="455"/>
    </w:p>
    <w:p w14:paraId="73D710C2" w14:textId="25F77B9C" w:rsidR="00122177" w:rsidRPr="00D1736D" w:rsidRDefault="00122177"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t xml:space="preserve">Feature Pyramid Network (FPN) is a feature extractor designed for pyramid concept with accuracy and speed in mind. It generates multiple feature map layers that </w:t>
      </w:r>
      <w:r w:rsidR="006B1CF0" w:rsidRPr="00D1736D">
        <w:rPr>
          <w:rFonts w:eastAsia="Century" w:cstheme="minorHAnsi"/>
          <w:sz w:val="23"/>
          <w:szCs w:val="23"/>
        </w:rPr>
        <w:t xml:space="preserve">are </w:t>
      </w:r>
      <w:r w:rsidRPr="00D1736D">
        <w:rPr>
          <w:rFonts w:eastAsia="Century" w:cstheme="minorHAnsi"/>
          <w:sz w:val="23"/>
          <w:szCs w:val="23"/>
        </w:rPr>
        <w:t xml:space="preserve">used as multi-scale feature maps with better quality information than the regular feature pyramid for object detection. FPN </w:t>
      </w:r>
      <w:r w:rsidR="006B1CF0" w:rsidRPr="00D1736D">
        <w:rPr>
          <w:rFonts w:eastAsia="Century" w:cstheme="minorHAnsi"/>
          <w:sz w:val="23"/>
          <w:szCs w:val="23"/>
        </w:rPr>
        <w:t>includes</w:t>
      </w:r>
      <w:r w:rsidRPr="00D1736D">
        <w:rPr>
          <w:rFonts w:eastAsia="Century" w:cstheme="minorHAnsi"/>
          <w:sz w:val="23"/>
          <w:szCs w:val="23"/>
        </w:rPr>
        <w:t xml:space="preserve"> a bottom-up and a top-down pathway. </w:t>
      </w:r>
    </w:p>
    <w:p w14:paraId="18469EC0" w14:textId="4800F0B6" w:rsidR="00122177" w:rsidRPr="00D1736D" w:rsidRDefault="00122177" w:rsidP="001D18A7">
      <w:pPr>
        <w:bidi w:val="0"/>
        <w:spacing w:line="276" w:lineRule="auto"/>
        <w:rPr>
          <w:rFonts w:cstheme="minorHAnsi"/>
          <w:lang w:bidi="en-US"/>
        </w:rPr>
      </w:pPr>
    </w:p>
    <w:p w14:paraId="4C2C0CB9" w14:textId="77777777" w:rsidR="00A94996" w:rsidRPr="00D1736D" w:rsidRDefault="00122177" w:rsidP="001D18A7">
      <w:pPr>
        <w:keepNext/>
        <w:bidi w:val="0"/>
        <w:spacing w:line="276" w:lineRule="auto"/>
        <w:rPr>
          <w:rFonts w:cstheme="minorHAnsi"/>
        </w:rPr>
      </w:pPr>
      <w:r w:rsidRPr="00D1736D">
        <w:rPr>
          <w:rFonts w:cstheme="minorHAnsi"/>
          <w:noProof/>
        </w:rPr>
        <w:drawing>
          <wp:inline distT="0" distB="0" distL="0" distR="0" wp14:anchorId="739B5B32" wp14:editId="04C057BC">
            <wp:extent cx="5274310" cy="31095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09595"/>
                    </a:xfrm>
                    <a:prstGeom prst="rect">
                      <a:avLst/>
                    </a:prstGeom>
                  </pic:spPr>
                </pic:pic>
              </a:graphicData>
            </a:graphic>
          </wp:inline>
        </w:drawing>
      </w:r>
    </w:p>
    <w:p w14:paraId="3151A6BD" w14:textId="552E546A" w:rsidR="00122177" w:rsidRPr="00D1736D" w:rsidRDefault="00A94996" w:rsidP="001D18A7">
      <w:pPr>
        <w:pStyle w:val="Caption"/>
        <w:bidi w:val="0"/>
        <w:rPr>
          <w:sz w:val="23"/>
          <w:szCs w:val="23"/>
          <w:lang w:bidi="en-US"/>
        </w:rPr>
      </w:pPr>
      <w:bookmarkStart w:id="456" w:name="_Toc18444143"/>
      <w:bookmarkStart w:id="457" w:name="_Toc18444297"/>
      <w:r w:rsidRPr="00D1736D">
        <w:rPr>
          <w:rFonts w:eastAsia="Century"/>
          <w:sz w:val="23"/>
          <w:szCs w:val="23"/>
        </w:rPr>
        <w:t xml:space="preserve">Figure </w:t>
      </w:r>
      <w:r w:rsidRPr="00D1736D">
        <w:rPr>
          <w:rFonts w:eastAsia="Century"/>
          <w:sz w:val="23"/>
          <w:szCs w:val="23"/>
        </w:rPr>
        <w:fldChar w:fldCharType="begin"/>
      </w:r>
      <w:r w:rsidRPr="00D1736D">
        <w:rPr>
          <w:rFonts w:eastAsia="Century"/>
          <w:sz w:val="23"/>
          <w:szCs w:val="23"/>
        </w:rPr>
        <w:instrText xml:space="preserve"> SEQ Figure \* ARABIC </w:instrText>
      </w:r>
      <w:r w:rsidRPr="00D1736D">
        <w:rPr>
          <w:rFonts w:eastAsia="Century"/>
          <w:sz w:val="23"/>
          <w:szCs w:val="23"/>
        </w:rPr>
        <w:fldChar w:fldCharType="separate"/>
      </w:r>
      <w:r w:rsidR="00AD6620" w:rsidRPr="00D1736D">
        <w:rPr>
          <w:rFonts w:eastAsia="Century"/>
          <w:noProof/>
          <w:sz w:val="23"/>
          <w:szCs w:val="23"/>
        </w:rPr>
        <w:t>19</w:t>
      </w:r>
      <w:r w:rsidRPr="00D1736D">
        <w:rPr>
          <w:rFonts w:eastAsia="Century"/>
          <w:sz w:val="23"/>
          <w:szCs w:val="23"/>
        </w:rPr>
        <w:fldChar w:fldCharType="end"/>
      </w:r>
      <w:r w:rsidRPr="00D1736D">
        <w:rPr>
          <w:rFonts w:eastAsia="Century"/>
          <w:sz w:val="23"/>
          <w:szCs w:val="23"/>
        </w:rPr>
        <w:t xml:space="preserve"> - </w:t>
      </w:r>
      <w:r w:rsidR="00122177" w:rsidRPr="00D1736D">
        <w:rPr>
          <w:rFonts w:eastAsia="Century"/>
          <w:sz w:val="23"/>
          <w:szCs w:val="23"/>
        </w:rPr>
        <w:t xml:space="preserve">(a) Using an image pyramid to build a feature pyramid. Features are computed on each of the image scales independently, which is slow. (b) </w:t>
      </w:r>
      <w:r w:rsidR="00FC1CD8" w:rsidRPr="00D1736D">
        <w:rPr>
          <w:rFonts w:eastAsia="Century"/>
          <w:sz w:val="23"/>
          <w:szCs w:val="23"/>
        </w:rPr>
        <w:t>using</w:t>
      </w:r>
      <w:r w:rsidR="00122177" w:rsidRPr="00D1736D">
        <w:rPr>
          <w:rFonts w:eastAsia="Century"/>
          <w:sz w:val="23"/>
          <w:szCs w:val="23"/>
        </w:rPr>
        <w:t xml:space="preserve"> only single scale features for faster detection, </w:t>
      </w:r>
      <w:r w:rsidR="00FC1CD8" w:rsidRPr="00D1736D">
        <w:rPr>
          <w:rFonts w:eastAsia="Century"/>
          <w:sz w:val="23"/>
          <w:szCs w:val="23"/>
        </w:rPr>
        <w:t>e.g.</w:t>
      </w:r>
      <w:r w:rsidR="00122177" w:rsidRPr="00D1736D">
        <w:rPr>
          <w:rFonts w:eastAsia="Century"/>
          <w:sz w:val="23"/>
          <w:szCs w:val="23"/>
        </w:rPr>
        <w:t xml:space="preserve"> Fast-RCNN. (c) An alternative is to reuse the pyramidal feature hierarchy computed by a ConvNet as if it were a featurized image pyramid, </w:t>
      </w:r>
      <w:r w:rsidR="00FC1CD8" w:rsidRPr="00D1736D">
        <w:rPr>
          <w:rFonts w:eastAsia="Century"/>
          <w:sz w:val="23"/>
          <w:szCs w:val="23"/>
        </w:rPr>
        <w:t>e.g.</w:t>
      </w:r>
      <w:r w:rsidR="00122177" w:rsidRPr="00D1736D">
        <w:rPr>
          <w:rFonts w:eastAsia="Century"/>
          <w:sz w:val="23"/>
          <w:szCs w:val="23"/>
        </w:rPr>
        <w:t xml:space="preserve"> YOLO. (d) proposed Feature Pyramid Network (FPN) is fast like (b) and (c),</w:t>
      </w:r>
      <w:r w:rsidR="00122177" w:rsidRPr="00D1736D">
        <w:rPr>
          <w:sz w:val="23"/>
          <w:szCs w:val="23"/>
        </w:rPr>
        <w:t xml:space="preserve"> but more accurate</w:t>
      </w:r>
      <w:r w:rsidR="00FC1CD8" w:rsidRPr="00D1736D">
        <w:rPr>
          <w:sz w:val="23"/>
          <w:szCs w:val="23"/>
        </w:rPr>
        <w:t>, e.g. RetinaNet</w:t>
      </w:r>
      <w:r w:rsidR="00122177" w:rsidRPr="00D1736D">
        <w:rPr>
          <w:sz w:val="23"/>
          <w:szCs w:val="23"/>
        </w:rPr>
        <w:t>. feature maps are indicate by blue outlines and thicker outlines denote semantically stronger features.</w:t>
      </w:r>
      <w:r w:rsidR="00122177" w:rsidRPr="00D1736D">
        <w:rPr>
          <w:sz w:val="23"/>
          <w:szCs w:val="23"/>
          <w:lang w:bidi="en-US"/>
        </w:rPr>
        <w:fldChar w:fldCharType="begin" w:fldLock="1"/>
      </w:r>
      <w:r w:rsidR="00D1736D" w:rsidRPr="00D1736D">
        <w:rPr>
          <w:sz w:val="23"/>
          <w:szCs w:val="23"/>
          <w:lang w:bidi="en-US"/>
        </w:rPr>
        <w:instrText>ADDIN CSL_CITATION {"citationItems":[{"id":"ITEM-1","itemData":{"author":[{"dropping-particle":"","family":"Lin","given":"Tsung-Yi","non-dropping-particle":"","parse-names":false,"suffix":""},{"dropping-particle":"","family":"Dollár","given":"Piotr","non-dropping-particle":"","parse-names":false,"suffix":""},{"dropping-particle":"","family":"Girshick","given":"Ross","non-dropping-particle":"","parse-names":false,"suffix":""},{"dropping-particle":"","family":"He","given":"Kaiming","non-dropping-particle":"","parse-names":false,"suffix":""},{"dropping-particle":"","family":"Hariharan","given":"Bharath","non-dropping-particle":"","parse-names":false,"suffix":""},{"dropping-particle":"","family":"Belongie","given":"Serge","non-dropping-particle":"","parse-names":false,"suffix":""}],"container-title":"Proceedings of the IEEE Conference on Computer Vision and Pattern Recognition","id":"ITEM-1","issued":{"date-parts":[["2017"]]},"page":"2117-2125","title":"Feature pyramid networks for object detection","type":"paper-conference"},"uris":["http://www.mendeley.com/documents/?uuid=6886ed3b-6e38-47f0-88cb-94b7add412af"]}],"mendeley":{"formattedCitation":"(Lin, Dollár, et al., 2017)","plainTextFormattedCitation":"(Lin, Dollár, et al., 2017)","previouslyFormattedCitation":"(Lin, Dollár, et al., 2017)"},"properties":{"noteIndex":0},"schema":"https://github.com/citation-style-language/schema/raw/master/csl-citation.json"}</w:instrText>
      </w:r>
      <w:r w:rsidR="00122177" w:rsidRPr="00D1736D">
        <w:rPr>
          <w:sz w:val="23"/>
          <w:szCs w:val="23"/>
          <w:lang w:bidi="en-US"/>
        </w:rPr>
        <w:fldChar w:fldCharType="separate"/>
      </w:r>
      <w:r w:rsidR="006538C1" w:rsidRPr="00D1736D">
        <w:rPr>
          <w:i w:val="0"/>
          <w:noProof/>
          <w:sz w:val="23"/>
          <w:szCs w:val="23"/>
          <w:lang w:bidi="en-US"/>
        </w:rPr>
        <w:t>(Lin, Dollár, et al., 2017)</w:t>
      </w:r>
      <w:bookmarkEnd w:id="456"/>
      <w:bookmarkEnd w:id="457"/>
      <w:r w:rsidR="00122177" w:rsidRPr="00D1736D">
        <w:rPr>
          <w:sz w:val="23"/>
          <w:szCs w:val="23"/>
          <w:lang w:bidi="en-US"/>
        </w:rPr>
        <w:fldChar w:fldCharType="end"/>
      </w:r>
    </w:p>
    <w:p w14:paraId="536D3A7A" w14:textId="37BAF4AB" w:rsidR="0027068D" w:rsidRPr="00D1736D" w:rsidRDefault="003D767E"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lastRenderedPageBreak/>
        <w:t>The bottom-up pathway is the regular convolutional network for feature extraction. As we go up, the spatial resolution decreases as well as the semantic value for each layer increases</w:t>
      </w:r>
      <w:r w:rsidR="006B1CF0" w:rsidRPr="00D1736D">
        <w:rPr>
          <w:rFonts w:eastAsia="Century" w:cstheme="minorHAnsi"/>
          <w:sz w:val="23"/>
          <w:szCs w:val="23"/>
        </w:rPr>
        <w:t>. A</w:t>
      </w:r>
      <w:r w:rsidR="000C0C3D" w:rsidRPr="00D1736D">
        <w:rPr>
          <w:rFonts w:eastAsia="Century" w:cstheme="minorHAnsi"/>
          <w:sz w:val="23"/>
          <w:szCs w:val="23"/>
        </w:rPr>
        <w:t>s a result</w:t>
      </w:r>
      <w:r w:rsidR="00742F5D" w:rsidRPr="00D1736D">
        <w:rPr>
          <w:rFonts w:eastAsia="Century" w:cstheme="minorHAnsi"/>
          <w:sz w:val="23"/>
          <w:szCs w:val="23"/>
        </w:rPr>
        <w:t>, by using the top layers</w:t>
      </w:r>
      <w:r w:rsidRPr="00D1736D">
        <w:rPr>
          <w:rFonts w:eastAsia="Century" w:cstheme="minorHAnsi"/>
          <w:sz w:val="23"/>
          <w:szCs w:val="23"/>
        </w:rPr>
        <w:t xml:space="preserve"> more high-level structures</w:t>
      </w:r>
      <w:r w:rsidR="000C0C3D" w:rsidRPr="00D1736D">
        <w:rPr>
          <w:rFonts w:eastAsia="Century" w:cstheme="minorHAnsi"/>
          <w:sz w:val="23"/>
          <w:szCs w:val="23"/>
        </w:rPr>
        <w:t xml:space="preserve"> can be</w:t>
      </w:r>
      <w:r w:rsidRPr="00D1736D">
        <w:rPr>
          <w:rFonts w:eastAsia="Century" w:cstheme="minorHAnsi"/>
          <w:sz w:val="23"/>
          <w:szCs w:val="23"/>
        </w:rPr>
        <w:t xml:space="preserve"> detected.</w:t>
      </w:r>
      <w:r w:rsidR="000C0C3D" w:rsidRPr="00D1736D">
        <w:rPr>
          <w:rFonts w:eastAsia="Century" w:cstheme="minorHAnsi"/>
          <w:sz w:val="23"/>
          <w:szCs w:val="23"/>
        </w:rPr>
        <w:t xml:space="preserve"> However,</w:t>
      </w:r>
      <w:r w:rsidR="00742F5D" w:rsidRPr="00D1736D">
        <w:rPr>
          <w:rFonts w:eastAsia="Century" w:cstheme="minorHAnsi"/>
          <w:sz w:val="23"/>
          <w:szCs w:val="23"/>
        </w:rPr>
        <w:t xml:space="preserve"> although the bottom layers are in high resolution there are not selected for object detection, </w:t>
      </w:r>
      <w:r w:rsidR="00F85848" w:rsidRPr="00D1736D">
        <w:rPr>
          <w:rFonts w:eastAsia="Century" w:cstheme="minorHAnsi"/>
          <w:sz w:val="23"/>
          <w:szCs w:val="23"/>
        </w:rPr>
        <w:t>since</w:t>
      </w:r>
      <w:r w:rsidR="00742F5D" w:rsidRPr="00D1736D">
        <w:rPr>
          <w:rFonts w:eastAsia="Century" w:cstheme="minorHAnsi"/>
          <w:sz w:val="23"/>
          <w:szCs w:val="23"/>
        </w:rPr>
        <w:t xml:space="preserve"> their</w:t>
      </w:r>
      <w:r w:rsidR="000C0C3D" w:rsidRPr="00D1736D">
        <w:rPr>
          <w:rFonts w:eastAsia="Century" w:cstheme="minorHAnsi"/>
          <w:sz w:val="23"/>
          <w:szCs w:val="23"/>
        </w:rPr>
        <w:t xml:space="preserve"> semantic value is not high enough to justify its use</w:t>
      </w:r>
      <w:r w:rsidR="006B1CF0" w:rsidRPr="00D1736D">
        <w:rPr>
          <w:rFonts w:eastAsia="Century" w:cstheme="minorHAnsi"/>
          <w:sz w:val="23"/>
          <w:szCs w:val="23"/>
        </w:rPr>
        <w:t>. I</w:t>
      </w:r>
      <w:r w:rsidR="00F85848" w:rsidRPr="00D1736D">
        <w:rPr>
          <w:rFonts w:eastAsia="Century" w:cstheme="minorHAnsi"/>
          <w:sz w:val="23"/>
          <w:szCs w:val="23"/>
        </w:rPr>
        <w:t>n addition</w:t>
      </w:r>
      <w:r w:rsidR="006B1CF0" w:rsidRPr="00D1736D">
        <w:rPr>
          <w:rFonts w:eastAsia="Century" w:cstheme="minorHAnsi"/>
          <w:sz w:val="23"/>
          <w:szCs w:val="23"/>
        </w:rPr>
        <w:t>,</w:t>
      </w:r>
      <w:r w:rsidR="00F85848" w:rsidRPr="00D1736D">
        <w:rPr>
          <w:rFonts w:eastAsia="Century" w:cstheme="minorHAnsi"/>
          <w:sz w:val="23"/>
          <w:szCs w:val="23"/>
        </w:rPr>
        <w:t xml:space="preserve"> using th</w:t>
      </w:r>
      <w:r w:rsidR="006B1CF0" w:rsidRPr="00D1736D">
        <w:rPr>
          <w:rFonts w:eastAsia="Century" w:cstheme="minorHAnsi"/>
          <w:sz w:val="23"/>
          <w:szCs w:val="23"/>
        </w:rPr>
        <w:t>es</w:t>
      </w:r>
      <w:r w:rsidR="00F85848" w:rsidRPr="00D1736D">
        <w:rPr>
          <w:rFonts w:eastAsia="Century" w:cstheme="minorHAnsi"/>
          <w:sz w:val="23"/>
          <w:szCs w:val="23"/>
        </w:rPr>
        <w:t>e layers</w:t>
      </w:r>
      <w:r w:rsidR="00E50E35" w:rsidRPr="00D1736D">
        <w:rPr>
          <w:rFonts w:eastAsia="Century" w:cstheme="minorHAnsi"/>
          <w:sz w:val="23"/>
          <w:szCs w:val="23"/>
        </w:rPr>
        <w:t xml:space="preserve"> in this form</w:t>
      </w:r>
      <w:r w:rsidR="00F85848" w:rsidRPr="00D1736D">
        <w:rPr>
          <w:rFonts w:eastAsia="Century" w:cstheme="minorHAnsi"/>
          <w:sz w:val="23"/>
          <w:szCs w:val="23"/>
        </w:rPr>
        <w:t xml:space="preserve"> will slow-down </w:t>
      </w:r>
      <w:r w:rsidR="00E50E35" w:rsidRPr="00D1736D">
        <w:rPr>
          <w:rFonts w:eastAsia="Century" w:cstheme="minorHAnsi"/>
          <w:sz w:val="23"/>
          <w:szCs w:val="23"/>
        </w:rPr>
        <w:t>the speed of the network and will hurt the performance</w:t>
      </w:r>
      <w:r w:rsidR="00F85848" w:rsidRPr="00D1736D">
        <w:rPr>
          <w:rFonts w:eastAsia="Century" w:cstheme="minorHAnsi"/>
          <w:sz w:val="23"/>
          <w:szCs w:val="23"/>
        </w:rPr>
        <w:t>. Hence,</w:t>
      </w:r>
      <w:r w:rsidR="00742F5D" w:rsidRPr="00D1736D">
        <w:rPr>
          <w:rFonts w:eastAsia="Century" w:cstheme="minorHAnsi"/>
          <w:sz w:val="23"/>
          <w:szCs w:val="23"/>
        </w:rPr>
        <w:t xml:space="preserve"> only upper layers</w:t>
      </w:r>
      <w:r w:rsidR="00F85848" w:rsidRPr="00D1736D">
        <w:rPr>
          <w:rFonts w:eastAsia="Century" w:cstheme="minorHAnsi"/>
          <w:sz w:val="23"/>
          <w:szCs w:val="23"/>
        </w:rPr>
        <w:t xml:space="preserve"> used</w:t>
      </w:r>
      <w:r w:rsidR="00742F5D" w:rsidRPr="00D1736D">
        <w:rPr>
          <w:rFonts w:eastAsia="Century" w:cstheme="minorHAnsi"/>
          <w:sz w:val="23"/>
          <w:szCs w:val="23"/>
        </w:rPr>
        <w:t xml:space="preserve"> for detection</w:t>
      </w:r>
      <w:r w:rsidR="00697711">
        <w:rPr>
          <w:rFonts w:eastAsia="Century" w:cstheme="minorHAnsi"/>
          <w:sz w:val="23"/>
          <w:szCs w:val="23"/>
        </w:rPr>
        <w:t>.</w:t>
      </w:r>
      <w:r w:rsidR="00E50E35" w:rsidRPr="00D1736D">
        <w:rPr>
          <w:rFonts w:eastAsia="Century" w:cstheme="minorHAnsi"/>
          <w:sz w:val="23"/>
          <w:szCs w:val="23"/>
        </w:rPr>
        <w:t xml:space="preserve"> </w:t>
      </w:r>
      <w:r w:rsidR="00697711">
        <w:rPr>
          <w:rFonts w:eastAsia="Century" w:cstheme="minorHAnsi"/>
          <w:sz w:val="23"/>
          <w:szCs w:val="23"/>
        </w:rPr>
        <w:t>A</w:t>
      </w:r>
      <w:r w:rsidR="00697711" w:rsidRPr="00D1736D">
        <w:rPr>
          <w:rFonts w:eastAsia="Century" w:cstheme="minorHAnsi"/>
          <w:sz w:val="23"/>
          <w:szCs w:val="23"/>
        </w:rPr>
        <w:t xml:space="preserve">s </w:t>
      </w:r>
      <w:r w:rsidR="00E50E35" w:rsidRPr="00D1736D">
        <w:rPr>
          <w:rFonts w:eastAsia="Century" w:cstheme="minorHAnsi"/>
          <w:sz w:val="23"/>
          <w:szCs w:val="23"/>
        </w:rPr>
        <w:t>a result small object</w:t>
      </w:r>
      <w:ins w:id="458" w:author="Yael Edan" w:date="2019-09-22T13:31:00Z">
        <w:r w:rsidR="007D50DD">
          <w:rPr>
            <w:rFonts w:eastAsia="Century" w:cstheme="minorHAnsi"/>
            <w:sz w:val="23"/>
            <w:szCs w:val="23"/>
          </w:rPr>
          <w:t>s</w:t>
        </w:r>
      </w:ins>
      <w:r w:rsidR="00E50E35" w:rsidRPr="00D1736D">
        <w:rPr>
          <w:rFonts w:eastAsia="Century" w:cstheme="minorHAnsi"/>
          <w:sz w:val="23"/>
          <w:szCs w:val="23"/>
        </w:rPr>
        <w:t xml:space="preserve"> are hard to detect.</w:t>
      </w:r>
    </w:p>
    <w:p w14:paraId="1BDC3176" w14:textId="68767AAA" w:rsidR="0079717A" w:rsidRPr="00D1736D" w:rsidRDefault="00DB08CC"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rPr>
        <w:t>The top-down pathway constructs higher resolution layers with a semantic rich layer. Using nearest neighbor up sampling, the last feature map from the bottom-up pathway is rescaled to the same scale as the second-to-last feature map. These two feature maps are then merged by element-wise addition to form a new feature map. This process is iterated until each feature map from the bottom-up pathway has a corresponding new feature map connected with lateral connections.</w:t>
      </w:r>
      <w:r w:rsidR="00AF287C" w:rsidRPr="00D1736D">
        <w:rPr>
          <w:rFonts w:eastAsia="Century" w:cstheme="minorHAnsi"/>
          <w:sz w:val="23"/>
          <w:szCs w:val="23"/>
        </w:rPr>
        <w:t xml:space="preserve"> </w:t>
      </w:r>
      <w:r w:rsidR="00693F11" w:rsidRPr="00D1736D">
        <w:rPr>
          <w:rFonts w:eastAsia="Century" w:cstheme="minorHAnsi"/>
          <w:sz w:val="23"/>
          <w:szCs w:val="23"/>
        </w:rPr>
        <w:t>The</w:t>
      </w:r>
      <w:r w:rsidR="00AF287C" w:rsidRPr="00D1736D">
        <w:rPr>
          <w:rFonts w:eastAsia="Century" w:cstheme="minorHAnsi"/>
          <w:sz w:val="23"/>
          <w:szCs w:val="23"/>
        </w:rPr>
        <w:t xml:space="preserve"> top-down pathway and lateral connections</w:t>
      </w:r>
      <w:r w:rsidR="00693F11" w:rsidRPr="00D1736D">
        <w:rPr>
          <w:rFonts w:eastAsia="Century" w:cstheme="minorHAnsi"/>
          <w:sz w:val="23"/>
          <w:szCs w:val="23"/>
        </w:rPr>
        <w:t xml:space="preserve"> produces a multi-scale feature representation in which all levels are both semantically and spatially strong, including the high-resolution levels.</w:t>
      </w:r>
      <w:r w:rsidR="008D72FE" w:rsidRPr="00D1736D">
        <w:rPr>
          <w:rFonts w:eastAsia="Century" w:cstheme="minorHAnsi"/>
          <w:sz w:val="23"/>
          <w:szCs w:val="23"/>
        </w:rPr>
        <w:t xml:space="preserve"> </w:t>
      </w:r>
      <w:r w:rsidR="00693F11" w:rsidRPr="00D1736D">
        <w:rPr>
          <w:rFonts w:eastAsia="Century" w:cstheme="minorHAnsi"/>
          <w:sz w:val="23"/>
          <w:szCs w:val="23"/>
        </w:rPr>
        <w:t>A</w:t>
      </w:r>
      <w:r w:rsidR="008D72FE" w:rsidRPr="00D1736D">
        <w:rPr>
          <w:rFonts w:eastAsia="Century" w:cstheme="minorHAnsi"/>
          <w:sz w:val="23"/>
          <w:szCs w:val="23"/>
        </w:rPr>
        <w:t xml:space="preserve">s a result, </w:t>
      </w:r>
      <w:r w:rsidR="0004093F" w:rsidRPr="00D1736D">
        <w:rPr>
          <w:rFonts w:eastAsia="Century" w:cstheme="minorHAnsi"/>
          <w:sz w:val="23"/>
          <w:szCs w:val="23"/>
        </w:rPr>
        <w:t>this property enables a model to detect objects across a large range of scales by scanning the model over both positions and pyramid levels</w:t>
      </w:r>
      <w:r w:rsidR="008D72FE" w:rsidRPr="00D1736D">
        <w:rPr>
          <w:rFonts w:eastAsia="Century" w:cstheme="minorHAnsi"/>
          <w:sz w:val="23"/>
          <w:szCs w:val="23"/>
        </w:rPr>
        <w:t xml:space="preserve">, </w:t>
      </w:r>
      <w:r w:rsidR="00AF287C" w:rsidRPr="00D1736D">
        <w:rPr>
          <w:rFonts w:eastAsia="Century" w:cstheme="minorHAnsi"/>
          <w:sz w:val="23"/>
          <w:szCs w:val="23"/>
        </w:rPr>
        <w:t>provid</w:t>
      </w:r>
      <w:r w:rsidR="0004093F" w:rsidRPr="00D1736D">
        <w:rPr>
          <w:rFonts w:eastAsia="Century" w:cstheme="minorHAnsi"/>
          <w:sz w:val="23"/>
          <w:szCs w:val="23"/>
        </w:rPr>
        <w:t>ing</w:t>
      </w:r>
      <w:r w:rsidR="00AF287C" w:rsidRPr="00D1736D">
        <w:rPr>
          <w:rFonts w:eastAsia="Century" w:cstheme="minorHAnsi"/>
          <w:sz w:val="23"/>
          <w:szCs w:val="23"/>
        </w:rPr>
        <w:t xml:space="preserve"> better performance </w:t>
      </w:r>
      <w:r w:rsidR="0004093F" w:rsidRPr="00D1736D">
        <w:rPr>
          <w:rFonts w:eastAsia="Century" w:cstheme="minorHAnsi"/>
          <w:sz w:val="23"/>
          <w:szCs w:val="23"/>
        </w:rPr>
        <w:t>in</w:t>
      </w:r>
      <w:r w:rsidR="00AF287C" w:rsidRPr="00D1736D">
        <w:rPr>
          <w:rFonts w:eastAsia="Century" w:cstheme="minorHAnsi"/>
          <w:sz w:val="23"/>
          <w:szCs w:val="23"/>
        </w:rPr>
        <w:t xml:space="preserve"> accuracy.</w:t>
      </w:r>
      <w:r w:rsidR="0004093F" w:rsidRPr="00D1736D">
        <w:rPr>
          <w:rFonts w:eastAsia="Century" w:cstheme="minorHAnsi"/>
          <w:sz w:val="23"/>
          <w:szCs w:val="23"/>
        </w:rPr>
        <w:t xml:space="preserve"> </w:t>
      </w:r>
    </w:p>
    <w:p w14:paraId="244CCC7D" w14:textId="77777777" w:rsidR="00FC1CD8" w:rsidRPr="00D1736D" w:rsidRDefault="00FC1CD8" w:rsidP="001D18A7">
      <w:pPr>
        <w:autoSpaceDE w:val="0"/>
        <w:autoSpaceDN w:val="0"/>
        <w:bidi w:val="0"/>
        <w:adjustRightInd w:val="0"/>
        <w:spacing w:after="0" w:line="276" w:lineRule="auto"/>
        <w:jc w:val="both"/>
        <w:rPr>
          <w:rFonts w:eastAsia="Century" w:cstheme="minorHAnsi"/>
          <w:sz w:val="23"/>
          <w:szCs w:val="23"/>
        </w:rPr>
      </w:pPr>
    </w:p>
    <w:p w14:paraId="4D949130" w14:textId="5792CAEF" w:rsidR="00460D4D" w:rsidRPr="00D1736D" w:rsidRDefault="00460D4D" w:rsidP="001D18A7">
      <w:pPr>
        <w:autoSpaceDE w:val="0"/>
        <w:autoSpaceDN w:val="0"/>
        <w:bidi w:val="0"/>
        <w:adjustRightInd w:val="0"/>
        <w:spacing w:after="0" w:line="276" w:lineRule="auto"/>
        <w:jc w:val="both"/>
        <w:rPr>
          <w:rFonts w:eastAsia="Century" w:cstheme="minorHAnsi"/>
          <w:sz w:val="23"/>
          <w:szCs w:val="23"/>
        </w:rPr>
      </w:pPr>
    </w:p>
    <w:p w14:paraId="373198F4" w14:textId="77777777" w:rsidR="004F4763" w:rsidRPr="00D1736D" w:rsidRDefault="00460D4D" w:rsidP="001D18A7">
      <w:pPr>
        <w:keepNext/>
        <w:autoSpaceDE w:val="0"/>
        <w:autoSpaceDN w:val="0"/>
        <w:bidi w:val="0"/>
        <w:adjustRightInd w:val="0"/>
        <w:spacing w:after="0" w:line="276" w:lineRule="auto"/>
        <w:jc w:val="both"/>
        <w:rPr>
          <w:rFonts w:cstheme="minorHAnsi"/>
        </w:rPr>
      </w:pPr>
      <w:r w:rsidRPr="00D1736D">
        <w:rPr>
          <w:rFonts w:cstheme="minorHAnsi"/>
          <w:noProof/>
        </w:rPr>
        <w:drawing>
          <wp:inline distT="0" distB="0" distL="0" distR="0" wp14:anchorId="231B5EFA" wp14:editId="7C467097">
            <wp:extent cx="5274310" cy="1350010"/>
            <wp:effectExtent l="0" t="0" r="2540" b="2540"/>
            <wp:docPr id="22" name="Picture 22" descr="×ª××¦××ª ×ª××× × ×¢×××¨ âªretinanet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âªretinanetâ¬â"/>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350010"/>
                    </a:xfrm>
                    <a:prstGeom prst="rect">
                      <a:avLst/>
                    </a:prstGeom>
                    <a:noFill/>
                    <a:ln>
                      <a:noFill/>
                    </a:ln>
                  </pic:spPr>
                </pic:pic>
              </a:graphicData>
            </a:graphic>
          </wp:inline>
        </w:drawing>
      </w:r>
    </w:p>
    <w:p w14:paraId="1A5E30BA" w14:textId="0D411E21" w:rsidR="00460D4D" w:rsidRPr="00D1736D" w:rsidRDefault="004F4763" w:rsidP="001D18A7">
      <w:pPr>
        <w:pStyle w:val="Caption"/>
        <w:bidi w:val="0"/>
        <w:jc w:val="both"/>
        <w:rPr>
          <w:rFonts w:eastAsia="Century"/>
          <w:sz w:val="23"/>
          <w:szCs w:val="23"/>
        </w:rPr>
      </w:pPr>
      <w:bookmarkStart w:id="459" w:name="_Toc18444144"/>
      <w:bookmarkStart w:id="460" w:name="_Toc18444298"/>
      <w:r w:rsidRPr="00D1736D">
        <w:rPr>
          <w:rFonts w:eastAsia="Century"/>
          <w:sz w:val="23"/>
          <w:szCs w:val="23"/>
        </w:rPr>
        <w:t xml:space="preserve">Figure </w:t>
      </w:r>
      <w:r w:rsidRPr="00D1736D">
        <w:rPr>
          <w:rFonts w:eastAsia="Century"/>
          <w:sz w:val="23"/>
          <w:szCs w:val="23"/>
        </w:rPr>
        <w:fldChar w:fldCharType="begin"/>
      </w:r>
      <w:r w:rsidRPr="00D1736D">
        <w:rPr>
          <w:rFonts w:eastAsia="Century"/>
          <w:sz w:val="23"/>
          <w:szCs w:val="23"/>
        </w:rPr>
        <w:instrText xml:space="preserve"> SEQ Figure \* ARABIC </w:instrText>
      </w:r>
      <w:r w:rsidRPr="00D1736D">
        <w:rPr>
          <w:rFonts w:eastAsia="Century"/>
          <w:sz w:val="23"/>
          <w:szCs w:val="23"/>
        </w:rPr>
        <w:fldChar w:fldCharType="separate"/>
      </w:r>
      <w:r w:rsidR="00AD6620" w:rsidRPr="00D1736D">
        <w:rPr>
          <w:rFonts w:eastAsia="Century"/>
          <w:noProof/>
          <w:sz w:val="23"/>
          <w:szCs w:val="23"/>
        </w:rPr>
        <w:t>20</w:t>
      </w:r>
      <w:r w:rsidRPr="00D1736D">
        <w:rPr>
          <w:rFonts w:eastAsia="Century"/>
          <w:sz w:val="23"/>
          <w:szCs w:val="23"/>
        </w:rPr>
        <w:fldChar w:fldCharType="end"/>
      </w:r>
      <w:r w:rsidRPr="00D1736D">
        <w:rPr>
          <w:rFonts w:eastAsia="Century"/>
          <w:sz w:val="23"/>
          <w:szCs w:val="23"/>
        </w:rPr>
        <w:t xml:space="preserve"> -</w:t>
      </w:r>
      <w:r w:rsidRPr="00D1736D">
        <w:rPr>
          <w:noProof/>
        </w:rPr>
        <w:t xml:space="preserve"> </w:t>
      </w:r>
      <w:r w:rsidR="00460D4D" w:rsidRPr="00D1736D">
        <w:rPr>
          <w:rFonts w:eastAsia="Century"/>
          <w:sz w:val="23"/>
          <w:szCs w:val="23"/>
        </w:rPr>
        <w:t xml:space="preserve">RetinaNet structure, </w:t>
      </w:r>
      <w:r w:rsidR="00FC1CD8" w:rsidRPr="00D1736D">
        <w:rPr>
          <w:rFonts w:eastAsia="Century"/>
          <w:sz w:val="23"/>
          <w:szCs w:val="23"/>
        </w:rPr>
        <w:t xml:space="preserve">(a) using ResNet as backbone network, (b) FPN, (c)  </w:t>
      </w:r>
      <w:r w:rsidR="00460D4D" w:rsidRPr="00D1736D">
        <w:rPr>
          <w:rFonts w:eastAsia="Century"/>
          <w:sz w:val="23"/>
          <w:szCs w:val="23"/>
        </w:rPr>
        <w:t>Follow</w:t>
      </w:r>
      <w:r w:rsidR="00697711">
        <w:rPr>
          <w:rFonts w:eastAsia="Century"/>
          <w:sz w:val="23"/>
          <w:szCs w:val="23"/>
        </w:rPr>
        <w:t>ing</w:t>
      </w:r>
      <w:r w:rsidR="00460D4D" w:rsidRPr="00D1736D">
        <w:rPr>
          <w:rFonts w:eastAsia="Century"/>
          <w:sz w:val="23"/>
          <w:szCs w:val="23"/>
        </w:rPr>
        <w:t xml:space="preserve"> the FPN, at each feature map layer anchor boxes generated in different sizes and aspect ratio, feed into two subnetworks. The first performs convolutional object classification and the second preforms convolutional bounding box regression.</w:t>
      </w:r>
      <w:bookmarkEnd w:id="459"/>
      <w:bookmarkEnd w:id="460"/>
    </w:p>
    <w:p w14:paraId="7B804502" w14:textId="0E6A36E9" w:rsidR="00460D4D" w:rsidRPr="00D1736D" w:rsidRDefault="00460D4D" w:rsidP="001D18A7">
      <w:pPr>
        <w:autoSpaceDE w:val="0"/>
        <w:autoSpaceDN w:val="0"/>
        <w:bidi w:val="0"/>
        <w:adjustRightInd w:val="0"/>
        <w:spacing w:after="0" w:line="276" w:lineRule="auto"/>
        <w:jc w:val="both"/>
        <w:rPr>
          <w:rFonts w:eastAsia="Century" w:cstheme="minorHAnsi"/>
          <w:sz w:val="23"/>
          <w:szCs w:val="23"/>
        </w:rPr>
      </w:pPr>
    </w:p>
    <w:p w14:paraId="69282ABE" w14:textId="6A608B72" w:rsidR="00CD5EB5" w:rsidRPr="00D1736D" w:rsidRDefault="000C7FE6" w:rsidP="007D50DD">
      <w:pPr>
        <w:autoSpaceDE w:val="0"/>
        <w:autoSpaceDN w:val="0"/>
        <w:bidi w:val="0"/>
        <w:adjustRightInd w:val="0"/>
        <w:spacing w:after="0" w:line="276" w:lineRule="auto"/>
        <w:jc w:val="both"/>
        <w:rPr>
          <w:rFonts w:eastAsia="Century" w:cstheme="minorHAnsi"/>
          <w:sz w:val="23"/>
          <w:szCs w:val="23"/>
        </w:rPr>
      </w:pPr>
      <w:del w:id="461" w:author="Yael Edan" w:date="2019-09-22T13:32:00Z">
        <w:r w:rsidRPr="00D1736D" w:rsidDel="007D50DD">
          <w:rPr>
            <w:rFonts w:eastAsia="Century" w:cstheme="minorHAnsi"/>
            <w:sz w:val="23"/>
            <w:szCs w:val="23"/>
          </w:rPr>
          <w:delText xml:space="preserve">Since </w:delText>
        </w:r>
        <w:r w:rsidR="00ED6EAA" w:rsidRPr="00D1736D" w:rsidDel="007D50DD">
          <w:rPr>
            <w:rFonts w:eastAsia="Century" w:cstheme="minorHAnsi"/>
            <w:sz w:val="23"/>
            <w:szCs w:val="23"/>
          </w:rPr>
          <w:delText>d</w:delText>
        </w:r>
      </w:del>
      <w:ins w:id="462" w:author="Yael Edan" w:date="2019-09-22T13:32:00Z">
        <w:r w:rsidR="007D50DD">
          <w:rPr>
            <w:rFonts w:eastAsia="Century" w:cstheme="minorHAnsi"/>
            <w:sz w:val="23"/>
            <w:szCs w:val="23"/>
          </w:rPr>
          <w:t>D</w:t>
        </w:r>
      </w:ins>
      <w:r w:rsidR="00ED6EAA" w:rsidRPr="00D1736D">
        <w:rPr>
          <w:rFonts w:eastAsia="Century" w:cstheme="minorHAnsi"/>
          <w:sz w:val="23"/>
          <w:szCs w:val="23"/>
        </w:rPr>
        <w:t>etecting a small object</w:t>
      </w:r>
      <w:r w:rsidR="0079717A" w:rsidRPr="00D1736D">
        <w:rPr>
          <w:rFonts w:eastAsia="Century" w:cstheme="minorHAnsi"/>
          <w:sz w:val="23"/>
          <w:szCs w:val="23"/>
        </w:rPr>
        <w:t xml:space="preserve"> at high-resolution levels</w:t>
      </w:r>
      <w:r w:rsidR="00CD5EB5" w:rsidRPr="00D1736D">
        <w:rPr>
          <w:rFonts w:eastAsia="Century" w:cstheme="minorHAnsi"/>
          <w:sz w:val="23"/>
          <w:szCs w:val="23"/>
        </w:rPr>
        <w:t xml:space="preserve"> </w:t>
      </w:r>
      <w:r w:rsidR="0079717A" w:rsidRPr="00D1736D">
        <w:rPr>
          <w:rFonts w:eastAsia="Century" w:cstheme="minorHAnsi"/>
          <w:sz w:val="23"/>
          <w:szCs w:val="23"/>
        </w:rPr>
        <w:t>creat</w:t>
      </w:r>
      <w:r w:rsidR="006B1CF0" w:rsidRPr="00D1736D">
        <w:rPr>
          <w:rFonts w:eastAsia="Century" w:cstheme="minorHAnsi"/>
          <w:sz w:val="23"/>
          <w:szCs w:val="23"/>
        </w:rPr>
        <w:t>es</w:t>
      </w:r>
      <w:r w:rsidR="00CD5EB5" w:rsidRPr="00D1736D">
        <w:rPr>
          <w:rFonts w:eastAsia="Century" w:cstheme="minorHAnsi"/>
          <w:sz w:val="23"/>
          <w:szCs w:val="23"/>
        </w:rPr>
        <w:t xml:space="preserve"> a problem </w:t>
      </w:r>
      <w:r w:rsidR="00ED6EAA" w:rsidRPr="00D1736D">
        <w:rPr>
          <w:rFonts w:eastAsia="Century" w:cstheme="minorHAnsi"/>
          <w:sz w:val="23"/>
          <w:szCs w:val="23"/>
          <w:lang w:bidi="en-US"/>
        </w:rPr>
        <w:t>where</w:t>
      </w:r>
      <w:r w:rsidR="00CD5EB5" w:rsidRPr="00D1736D">
        <w:rPr>
          <w:rFonts w:eastAsia="Century" w:cstheme="minorHAnsi"/>
          <w:sz w:val="23"/>
          <w:szCs w:val="23"/>
          <w:lang w:bidi="en-US"/>
        </w:rPr>
        <w:t xml:space="preserve"> foreground and background classes extremely imbalance</w:t>
      </w:r>
      <w:r w:rsidR="00CD5EB5" w:rsidRPr="00D1736D">
        <w:rPr>
          <w:rFonts w:eastAsia="Century" w:cstheme="minorHAnsi"/>
          <w:sz w:val="23"/>
          <w:szCs w:val="23"/>
        </w:rPr>
        <w:t>. As a result, it hurt</w:t>
      </w:r>
      <w:r w:rsidR="006B1CF0" w:rsidRPr="00D1736D">
        <w:rPr>
          <w:rFonts w:eastAsia="Century" w:cstheme="minorHAnsi"/>
          <w:sz w:val="23"/>
          <w:szCs w:val="23"/>
        </w:rPr>
        <w:t>s</w:t>
      </w:r>
      <w:r w:rsidR="00CD5EB5" w:rsidRPr="00D1736D">
        <w:rPr>
          <w:rFonts w:eastAsia="Century" w:cstheme="minorHAnsi"/>
          <w:sz w:val="23"/>
          <w:szCs w:val="23"/>
        </w:rPr>
        <w:t xml:space="preserve"> the performance of the detector </w:t>
      </w:r>
      <w:r w:rsidR="006B1CF0" w:rsidRPr="00D1736D">
        <w:rPr>
          <w:rFonts w:eastAsia="Century" w:cstheme="minorHAnsi"/>
          <w:sz w:val="23"/>
          <w:szCs w:val="23"/>
        </w:rPr>
        <w:t>since</w:t>
      </w:r>
      <w:r w:rsidR="00CD5EB5" w:rsidRPr="00D1736D">
        <w:rPr>
          <w:rFonts w:eastAsia="Century" w:cstheme="minorHAnsi"/>
          <w:sz w:val="23"/>
          <w:szCs w:val="23"/>
        </w:rPr>
        <w:t xml:space="preserve"> most of the proposal regions can be easily classified as </w:t>
      </w:r>
      <w:r w:rsidR="007A4CA0" w:rsidRPr="00D1736D">
        <w:rPr>
          <w:rFonts w:eastAsia="Century" w:cstheme="minorHAnsi"/>
          <w:sz w:val="23"/>
          <w:szCs w:val="23"/>
        </w:rPr>
        <w:t>background</w:t>
      </w:r>
      <w:r w:rsidR="00CD5EB5" w:rsidRPr="00D1736D">
        <w:rPr>
          <w:rFonts w:eastAsia="Century" w:cstheme="minorHAnsi"/>
          <w:sz w:val="23"/>
          <w:szCs w:val="23"/>
        </w:rPr>
        <w:t xml:space="preserve"> and contribute no useful learning information, </w:t>
      </w:r>
      <w:r w:rsidR="007A4CA0" w:rsidRPr="00D1736D">
        <w:rPr>
          <w:rFonts w:eastAsia="Century" w:cstheme="minorHAnsi"/>
          <w:sz w:val="23"/>
          <w:szCs w:val="23"/>
        </w:rPr>
        <w:t>since the large portion of the input is background, they can overwhelm the loss and computed gradients and lead to degenerated models. The R</w:t>
      </w:r>
      <w:r w:rsidR="006B1CF0" w:rsidRPr="00D1736D">
        <w:rPr>
          <w:rFonts w:eastAsia="Century" w:cstheme="minorHAnsi"/>
          <w:sz w:val="23"/>
          <w:szCs w:val="23"/>
        </w:rPr>
        <w:t>e</w:t>
      </w:r>
      <w:r w:rsidR="007A4CA0" w:rsidRPr="00D1736D">
        <w:rPr>
          <w:rFonts w:eastAsia="Century" w:cstheme="minorHAnsi"/>
          <w:sz w:val="23"/>
          <w:szCs w:val="23"/>
        </w:rPr>
        <w:t>tinaNet overcome</w:t>
      </w:r>
      <w:r w:rsidR="006B1CF0" w:rsidRPr="00D1736D">
        <w:rPr>
          <w:rFonts w:eastAsia="Century" w:cstheme="minorHAnsi"/>
          <w:sz w:val="23"/>
          <w:szCs w:val="23"/>
        </w:rPr>
        <w:t>s</w:t>
      </w:r>
      <w:r w:rsidR="007A4CA0" w:rsidRPr="00D1736D">
        <w:rPr>
          <w:rFonts w:eastAsia="Century" w:cstheme="minorHAnsi"/>
          <w:sz w:val="23"/>
          <w:szCs w:val="23"/>
        </w:rPr>
        <w:t xml:space="preserve"> this problem by using re-designing loss function named Focal loss</w:t>
      </w:r>
      <w:r w:rsidR="009D6070" w:rsidRPr="00D1736D">
        <w:rPr>
          <w:rFonts w:eastAsia="Century" w:cstheme="minorHAnsi"/>
          <w:sz w:val="23"/>
          <w:szCs w:val="23"/>
        </w:rPr>
        <w:t xml:space="preserve"> for the classification task</w:t>
      </w:r>
      <w:r w:rsidR="007A4CA0" w:rsidRPr="00D1736D">
        <w:rPr>
          <w:rFonts w:eastAsia="Century" w:cstheme="minorHAnsi"/>
          <w:sz w:val="23"/>
          <w:szCs w:val="23"/>
        </w:rPr>
        <w:t>.</w:t>
      </w:r>
    </w:p>
    <w:p w14:paraId="03A6CA43" w14:textId="7F908847" w:rsidR="007A4CA0" w:rsidRPr="00D1736D" w:rsidRDefault="007A4CA0" w:rsidP="001D18A7">
      <w:pPr>
        <w:autoSpaceDE w:val="0"/>
        <w:autoSpaceDN w:val="0"/>
        <w:bidi w:val="0"/>
        <w:adjustRightInd w:val="0"/>
        <w:spacing w:after="0" w:line="276" w:lineRule="auto"/>
        <w:jc w:val="both"/>
        <w:rPr>
          <w:rFonts w:eastAsia="Century" w:cstheme="minorHAnsi"/>
          <w:sz w:val="23"/>
          <w:szCs w:val="23"/>
        </w:rPr>
      </w:pPr>
    </w:p>
    <w:p w14:paraId="66C91835" w14:textId="4BB29261" w:rsidR="00122177" w:rsidRPr="00D1736D" w:rsidRDefault="00122177" w:rsidP="001D18A7">
      <w:pPr>
        <w:autoSpaceDE w:val="0"/>
        <w:autoSpaceDN w:val="0"/>
        <w:bidi w:val="0"/>
        <w:adjustRightInd w:val="0"/>
        <w:spacing w:after="0" w:line="276" w:lineRule="auto"/>
        <w:jc w:val="both"/>
        <w:rPr>
          <w:rFonts w:eastAsia="Century" w:cstheme="minorHAnsi"/>
          <w:sz w:val="23"/>
          <w:szCs w:val="23"/>
        </w:rPr>
      </w:pPr>
    </w:p>
    <w:p w14:paraId="1CA66703" w14:textId="77777777" w:rsidR="00122177" w:rsidRPr="00D1736D" w:rsidRDefault="00122177" w:rsidP="001D18A7">
      <w:pPr>
        <w:autoSpaceDE w:val="0"/>
        <w:autoSpaceDN w:val="0"/>
        <w:bidi w:val="0"/>
        <w:adjustRightInd w:val="0"/>
        <w:spacing w:after="0" w:line="276" w:lineRule="auto"/>
        <w:jc w:val="both"/>
        <w:rPr>
          <w:rFonts w:eastAsia="Century" w:cstheme="minorHAnsi"/>
          <w:sz w:val="23"/>
          <w:szCs w:val="23"/>
        </w:rPr>
      </w:pPr>
    </w:p>
    <w:p w14:paraId="510FD3FA" w14:textId="4A5EF942" w:rsidR="003547F0" w:rsidRPr="00D1736D" w:rsidRDefault="003547F0" w:rsidP="001D18A7">
      <w:pPr>
        <w:pStyle w:val="Heading3"/>
        <w:bidi w:val="0"/>
        <w:spacing w:line="276" w:lineRule="auto"/>
        <w:rPr>
          <w:rFonts w:asciiTheme="minorHAnsi" w:eastAsia="Century" w:hAnsiTheme="minorHAnsi" w:cstheme="minorHAnsi"/>
          <w:lang w:bidi="en-US"/>
        </w:rPr>
      </w:pPr>
      <w:bookmarkStart w:id="463" w:name="_Toc14857542"/>
      <w:bookmarkStart w:id="464" w:name="_Toc14857788"/>
      <w:r w:rsidRPr="00D1736D">
        <w:rPr>
          <w:rFonts w:asciiTheme="minorHAnsi" w:eastAsia="Century" w:hAnsiTheme="minorHAnsi" w:cstheme="minorHAnsi"/>
          <w:lang w:bidi="en-US"/>
        </w:rPr>
        <w:lastRenderedPageBreak/>
        <w:t>Focal loss</w:t>
      </w:r>
      <w:bookmarkEnd w:id="463"/>
      <w:bookmarkEnd w:id="464"/>
      <w:r w:rsidR="00DA4ACC">
        <w:rPr>
          <w:rFonts w:asciiTheme="minorHAnsi" w:eastAsia="Century" w:hAnsiTheme="minorHAnsi" w:cstheme="minorHAnsi"/>
          <w:lang w:bidi="en-US"/>
        </w:rPr>
        <w:t xml:space="preserve"> </w:t>
      </w:r>
    </w:p>
    <w:p w14:paraId="6743F017" w14:textId="335836AF" w:rsidR="003547F0" w:rsidRPr="00D1736D" w:rsidRDefault="003547F0"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The focal loss </w:t>
      </w:r>
      <w:r w:rsidR="00DA4ACC">
        <w:rPr>
          <w:rFonts w:eastAsia="Century" w:cstheme="minorHAnsi"/>
          <w:sz w:val="23"/>
          <w:szCs w:val="23"/>
          <w:lang w:bidi="en-US"/>
        </w:rPr>
        <w:t xml:space="preserve">(FL) </w:t>
      </w:r>
      <w:r w:rsidRPr="00D1736D">
        <w:rPr>
          <w:rFonts w:eastAsia="Century" w:cstheme="minorHAnsi"/>
          <w:sz w:val="23"/>
          <w:szCs w:val="23"/>
          <w:lang w:bidi="en-US"/>
        </w:rPr>
        <w:t xml:space="preserve">is a novel loss </w:t>
      </w:r>
      <w:r w:rsidR="00DA4ACC">
        <w:rPr>
          <w:rFonts w:eastAsia="Century" w:cstheme="minorHAnsi"/>
          <w:sz w:val="23"/>
          <w:szCs w:val="23"/>
          <w:lang w:bidi="en-US"/>
        </w:rPr>
        <w:t xml:space="preserve">function </w:t>
      </w:r>
      <w:r w:rsidRPr="00D1736D">
        <w:rPr>
          <w:rFonts w:eastAsia="Century" w:cstheme="minorHAnsi"/>
          <w:sz w:val="23"/>
          <w:szCs w:val="23"/>
          <w:lang w:bidi="en-US"/>
        </w:rPr>
        <w:t xml:space="preserve">that was first </w:t>
      </w:r>
      <w:r w:rsidR="00E16749" w:rsidRPr="00D1736D">
        <w:rPr>
          <w:rFonts w:eastAsia="Century" w:cstheme="minorHAnsi"/>
          <w:sz w:val="23"/>
          <w:szCs w:val="23"/>
          <w:lang w:bidi="en-US"/>
        </w:rPr>
        <w:t xml:space="preserve">proposed </w:t>
      </w:r>
      <w:r w:rsidR="00996CE1" w:rsidRPr="00D1736D">
        <w:rPr>
          <w:rFonts w:eastAsia="Century" w:cstheme="minorHAnsi"/>
          <w:sz w:val="23"/>
          <w:szCs w:val="23"/>
          <w:lang w:bidi="en-US"/>
        </w:rPr>
        <w:t>at</w:t>
      </w:r>
      <w:r w:rsidR="006A4CE0" w:rsidRPr="00D1736D">
        <w:rPr>
          <w:rFonts w:eastAsia="Century" w:cstheme="minorHAnsi"/>
          <w:sz w:val="23"/>
          <w:szCs w:val="23"/>
          <w:lang w:bidi="en-US"/>
        </w:rPr>
        <w:t xml:space="preserve"> </w:t>
      </w:r>
      <w:r w:rsidR="006A4CE0"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Lin","given":"Tsung-Yi","non-dropping-particle":"","parse-names":false,"suffix":""},{"dropping-particle":"","family":"Goyal","given":"Priya","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international conference on computer vision","id":"ITEM-1","issued":{"date-parts":[["2017"]]},"page":"2980-2988","title":"Focal loss for dense object detection","type":"paper-conference"},"uris":["http://www.mendeley.com/documents/?uuid=7535023d-768f-4968-ad98-fea907925c8c"]}],"mendeley":{"formattedCitation":"(Lin, Goyal, Girshick, He, &amp; Dollár, 2017)","plainTextFormattedCitation":"(Lin, Goyal, Girshick, He, &amp; Dollár, 2017)","previouslyFormattedCitation":"(Lin, Goyal, Girshick, He, &amp; Dollár, 2017)"},"properties":{"noteIndex":0},"schema":"https://github.com/citation-style-language/schema/raw/master/csl-citation.json"}</w:instrText>
      </w:r>
      <w:r w:rsidR="006A4CE0"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(Lin, Goyal, Girshick, He, &amp; Dollár, 2017)</w:t>
      </w:r>
      <w:r w:rsidR="006A4CE0" w:rsidRPr="00D1736D">
        <w:rPr>
          <w:rFonts w:eastAsia="Century" w:cstheme="minorHAnsi"/>
          <w:sz w:val="23"/>
          <w:szCs w:val="23"/>
          <w:lang w:bidi="en-US"/>
        </w:rPr>
        <w:fldChar w:fldCharType="end"/>
      </w:r>
      <w:r w:rsidR="00996CE1" w:rsidRPr="00D1736D">
        <w:rPr>
          <w:rFonts w:eastAsia="Century" w:cstheme="minorHAnsi"/>
          <w:sz w:val="23"/>
          <w:szCs w:val="23"/>
          <w:lang w:bidi="en-US"/>
        </w:rPr>
        <w:t xml:space="preserve"> in order </w:t>
      </w:r>
      <w:r w:rsidR="00DA4ACC">
        <w:rPr>
          <w:rFonts w:eastAsia="Century" w:cstheme="minorHAnsi"/>
          <w:sz w:val="23"/>
          <w:szCs w:val="23"/>
          <w:lang w:bidi="en-US"/>
        </w:rPr>
        <w:t xml:space="preserve">to </w:t>
      </w:r>
      <w:r w:rsidR="00E16749" w:rsidRPr="00D1736D">
        <w:rPr>
          <w:rFonts w:eastAsia="Century" w:cstheme="minorHAnsi"/>
          <w:sz w:val="23"/>
          <w:szCs w:val="23"/>
          <w:lang w:bidi="en-US"/>
        </w:rPr>
        <w:t>handle one stage object detection</w:t>
      </w:r>
      <w:r w:rsidR="00996CE1" w:rsidRPr="00D1736D">
        <w:rPr>
          <w:rFonts w:eastAsia="Century" w:cstheme="minorHAnsi"/>
          <w:sz w:val="23"/>
          <w:szCs w:val="23"/>
          <w:lang w:bidi="en-US"/>
        </w:rPr>
        <w:t xml:space="preserve"> </w:t>
      </w:r>
      <w:r w:rsidR="00E16749" w:rsidRPr="00D1736D">
        <w:rPr>
          <w:rFonts w:eastAsia="Century" w:cstheme="minorHAnsi"/>
          <w:sz w:val="23"/>
          <w:szCs w:val="23"/>
          <w:lang w:bidi="en-US"/>
        </w:rPr>
        <w:t>scenario where the network suffers from extreme foreground and background class imbalance</w:t>
      </w:r>
      <w:r w:rsidR="00996CE1" w:rsidRPr="00D1736D">
        <w:rPr>
          <w:rFonts w:eastAsia="Century" w:cstheme="minorHAnsi"/>
          <w:sz w:val="23"/>
          <w:szCs w:val="23"/>
          <w:lang w:bidi="en-US"/>
        </w:rPr>
        <w:t xml:space="preserve">. </w:t>
      </w:r>
      <w:r w:rsidRPr="00D1736D">
        <w:rPr>
          <w:rFonts w:eastAsia="Century" w:cstheme="minorHAnsi"/>
          <w:sz w:val="23"/>
          <w:szCs w:val="23"/>
          <w:lang w:bidi="en-US"/>
        </w:rPr>
        <w:t>The loss function is reshaped to down-weight easy examples and thus focus</w:t>
      </w:r>
      <w:r w:rsidR="006B1CF0" w:rsidRPr="00D1736D">
        <w:rPr>
          <w:rFonts w:eastAsia="Century" w:cstheme="minorHAnsi"/>
          <w:sz w:val="23"/>
          <w:szCs w:val="23"/>
          <w:lang w:bidi="en-US"/>
        </w:rPr>
        <w:t>es</w:t>
      </w:r>
      <w:r w:rsidRPr="00D1736D">
        <w:rPr>
          <w:rFonts w:eastAsia="Century" w:cstheme="minorHAnsi"/>
          <w:sz w:val="23"/>
          <w:szCs w:val="23"/>
          <w:lang w:bidi="en-US"/>
        </w:rPr>
        <w:t xml:space="preserve"> training on hard negatives</w:t>
      </w:r>
      <w:r w:rsidR="006B1CF0" w:rsidRPr="00D1736D">
        <w:rPr>
          <w:rFonts w:eastAsia="Century" w:cstheme="minorHAnsi"/>
          <w:sz w:val="23"/>
          <w:szCs w:val="23"/>
          <w:lang w:bidi="en-US"/>
        </w:rPr>
        <w:t xml:space="preserve">. To do this </w:t>
      </w:r>
      <w:r w:rsidRPr="00D1736D">
        <w:rPr>
          <w:rFonts w:eastAsia="Century" w:cstheme="minorHAnsi"/>
          <w:sz w:val="23"/>
          <w:szCs w:val="23"/>
          <w:lang w:bidi="en-US"/>
        </w:rPr>
        <w:t xml:space="preserve">a modulating factor </w:t>
      </w:r>
      <m:oMath>
        <m:sSup>
          <m:sSupPr>
            <m:ctrlPr>
              <w:rPr>
                <w:rFonts w:ascii="Cambria Math" w:eastAsia="Century" w:hAnsi="Cambria Math" w:cstheme="minorHAnsi"/>
                <w:sz w:val="23"/>
                <w:szCs w:val="23"/>
                <w:lang w:bidi="en-US"/>
              </w:rPr>
            </m:ctrlPr>
          </m:sSupPr>
          <m:e>
            <m:r>
              <m:rPr>
                <m:sty m:val="p"/>
              </m:rPr>
              <w:rPr>
                <w:rFonts w:ascii="Cambria Math" w:eastAsia="Century" w:hAnsi="Cambria Math" w:cstheme="minorHAnsi"/>
                <w:sz w:val="23"/>
                <w:szCs w:val="23"/>
                <w:lang w:bidi="en-US"/>
              </w:rPr>
              <m:t>(1-</m:t>
            </m:r>
            <m:acc>
              <m:accPr>
                <m:ctrlPr>
                  <w:rPr>
                    <w:rFonts w:ascii="Cambria Math" w:eastAsia="Century" w:hAnsi="Cambria Math" w:cstheme="minorHAnsi"/>
                    <w:sz w:val="23"/>
                    <w:szCs w:val="23"/>
                    <w:lang w:bidi="en-US"/>
                  </w:rPr>
                </m:ctrlPr>
              </m:accPr>
              <m:e>
                <m:sSub>
                  <m:sSubPr>
                    <m:ctrlPr>
                      <w:rPr>
                        <w:rFonts w:ascii="Cambria Math" w:eastAsia="Century" w:hAnsi="Cambria Math" w:cstheme="minorHAnsi"/>
                        <w:sz w:val="23"/>
                        <w:szCs w:val="23"/>
                        <w:lang w:bidi="en-US"/>
                      </w:rPr>
                    </m:ctrlPr>
                  </m:sSubPr>
                  <m:e>
                    <m:r>
                      <w:rPr>
                        <w:rFonts w:ascii="Cambria Math" w:eastAsia="Century" w:hAnsi="Cambria Math" w:cstheme="minorHAnsi"/>
                        <w:sz w:val="23"/>
                        <w:szCs w:val="23"/>
                        <w:lang w:bidi="en-US"/>
                      </w:rPr>
                      <m:t>p</m:t>
                    </m:r>
                  </m:e>
                  <m:sub>
                    <m:r>
                      <w:rPr>
                        <w:rFonts w:ascii="Cambria Math" w:eastAsia="Century" w:hAnsi="Cambria Math" w:cstheme="minorHAnsi"/>
                        <w:sz w:val="23"/>
                        <w:szCs w:val="23"/>
                        <w:lang w:bidi="en-US"/>
                      </w:rPr>
                      <m:t>b</m:t>
                    </m:r>
                  </m:sub>
                </m:sSub>
              </m:e>
            </m:acc>
            <m:r>
              <m:rPr>
                <m:sty m:val="p"/>
              </m:rPr>
              <w:rPr>
                <w:rFonts w:ascii="Cambria Math" w:eastAsia="Century" w:hAnsi="Cambria Math" w:cstheme="minorHAnsi"/>
                <w:sz w:val="23"/>
                <w:szCs w:val="23"/>
                <w:lang w:bidi="en-US"/>
              </w:rPr>
              <m:t xml:space="preserve"> )</m:t>
            </m:r>
          </m:e>
          <m:sup>
            <m:r>
              <w:rPr>
                <w:rFonts w:ascii="Cambria Math" w:eastAsia="Century" w:hAnsi="Cambria Math" w:cstheme="minorHAnsi"/>
                <w:sz w:val="23"/>
                <w:szCs w:val="23"/>
                <w:lang w:bidi="en-US"/>
              </w:rPr>
              <m:t>γ</m:t>
            </m:r>
            <m:r>
              <m:rPr>
                <m:sty m:val="p"/>
              </m:rPr>
              <w:rPr>
                <w:rFonts w:ascii="Cambria Math" w:eastAsia="Century" w:hAnsi="Cambria Math" w:cstheme="minorHAnsi"/>
                <w:sz w:val="23"/>
                <w:szCs w:val="23"/>
                <w:lang w:bidi="en-US"/>
              </w:rPr>
              <m:t xml:space="preserve"> </m:t>
            </m:r>
          </m:sup>
        </m:sSup>
      </m:oMath>
      <w:r w:rsidRPr="00D1736D">
        <w:rPr>
          <w:rFonts w:eastAsia="Century" w:cstheme="minorHAnsi"/>
          <w:sz w:val="23"/>
          <w:szCs w:val="23"/>
          <w:lang w:bidi="en-US"/>
        </w:rPr>
        <w:t xml:space="preserve">is added to the original </w:t>
      </w:r>
      <w:r w:rsidRPr="00D1736D">
        <w:rPr>
          <w:rFonts w:eastAsia="Century" w:cstheme="minorHAnsi"/>
          <w:noProof/>
          <w:sz w:val="23"/>
          <w:szCs w:val="23"/>
          <w:lang w:bidi="en-US"/>
        </w:rPr>
        <w:t>cross-entropy loss</w:t>
      </w:r>
      <w:r w:rsidR="00DA4ACC">
        <w:rPr>
          <w:rFonts w:eastAsia="Century" w:cstheme="minorHAnsi"/>
          <w:noProof/>
          <w:sz w:val="23"/>
          <w:szCs w:val="23"/>
          <w:lang w:bidi="en-US"/>
        </w:rPr>
        <w:t xml:space="preserve"> function</w:t>
      </w:r>
      <w:r w:rsidRPr="00D1736D">
        <w:rPr>
          <w:rFonts w:eastAsia="Century" w:cstheme="minorHAnsi"/>
          <w:noProof/>
          <w:sz w:val="23"/>
          <w:szCs w:val="23"/>
          <w:lang w:bidi="en-US"/>
        </w:rPr>
        <w:t xml:space="preserve">. </w:t>
      </w:r>
      <w:r w:rsidR="006B1CF0" w:rsidRPr="00D1736D">
        <w:rPr>
          <w:rFonts w:eastAsia="Century" w:cstheme="minorHAnsi"/>
          <w:noProof/>
          <w:sz w:val="23"/>
          <w:szCs w:val="23"/>
          <w:lang w:bidi="en-US"/>
        </w:rPr>
        <w:t>Additionally</w:t>
      </w:r>
      <w:r w:rsidR="00996CE1" w:rsidRPr="00D1736D">
        <w:rPr>
          <w:rFonts w:eastAsia="Century" w:cstheme="minorHAnsi"/>
          <w:noProof/>
          <w:sz w:val="23"/>
          <w:szCs w:val="23"/>
          <w:lang w:bidi="en-US"/>
        </w:rPr>
        <w:t>,</w:t>
      </w:r>
      <w:r w:rsidR="006B1CF0" w:rsidRPr="00D1736D">
        <w:rPr>
          <w:rFonts w:eastAsia="Century" w:cstheme="minorHAnsi"/>
          <w:noProof/>
          <w:sz w:val="23"/>
          <w:szCs w:val="23"/>
          <w:lang w:bidi="en-US"/>
        </w:rPr>
        <w:t xml:space="preserve"> an</w:t>
      </w:r>
      <w:r w:rsidRPr="00D1736D">
        <w:rPr>
          <w:rFonts w:eastAsia="Century" w:cstheme="minorHAnsi"/>
          <w:noProof/>
          <w:sz w:val="23"/>
          <w:szCs w:val="23"/>
          <w:lang w:bidi="en-US"/>
        </w:rPr>
        <w:t xml:space="preserve"> </w:t>
      </w:r>
      <m:oMath>
        <m:r>
          <w:rPr>
            <w:rFonts w:ascii="Cambria Math" w:eastAsia="Century" w:hAnsi="Cambria Math" w:cstheme="minorHAnsi"/>
            <w:noProof/>
            <w:sz w:val="23"/>
            <w:szCs w:val="23"/>
            <w:lang w:bidi="en-US"/>
          </w:rPr>
          <m:t>α</m:t>
        </m:r>
      </m:oMath>
      <w:r w:rsidRPr="00D1736D">
        <w:rPr>
          <w:rFonts w:eastAsia="Century" w:cstheme="minorHAnsi"/>
          <w:noProof/>
          <w:sz w:val="23"/>
          <w:szCs w:val="23"/>
          <w:lang w:bidi="en-US"/>
        </w:rPr>
        <w:t xml:space="preserve"> parameter </w:t>
      </w:r>
      <w:r w:rsidR="006B1CF0" w:rsidRPr="00D1736D">
        <w:rPr>
          <w:rFonts w:eastAsia="Century" w:cstheme="minorHAnsi"/>
          <w:noProof/>
          <w:sz w:val="23"/>
          <w:szCs w:val="23"/>
          <w:lang w:bidi="en-US"/>
        </w:rPr>
        <w:t xml:space="preserve">is </w:t>
      </w:r>
      <w:r w:rsidRPr="00D1736D">
        <w:rPr>
          <w:rFonts w:eastAsia="Century" w:cstheme="minorHAnsi"/>
          <w:noProof/>
          <w:sz w:val="23"/>
          <w:szCs w:val="23"/>
          <w:lang w:bidi="en-US"/>
        </w:rPr>
        <w:t xml:space="preserve">added to deal with </w:t>
      </w:r>
      <w:r w:rsidR="006B1CF0" w:rsidRPr="00D1736D">
        <w:rPr>
          <w:rFonts w:eastAsia="Century" w:cstheme="minorHAnsi"/>
          <w:noProof/>
          <w:sz w:val="23"/>
          <w:szCs w:val="23"/>
          <w:lang w:bidi="en-US"/>
        </w:rPr>
        <w:t xml:space="preserve">the </w:t>
      </w:r>
      <w:r w:rsidRPr="00D1736D">
        <w:rPr>
          <w:rFonts w:eastAsia="Century" w:cstheme="minorHAnsi"/>
          <w:noProof/>
          <w:sz w:val="23"/>
          <w:szCs w:val="23"/>
          <w:lang w:bidi="en-US"/>
        </w:rPr>
        <w:t>imbalance</w:t>
      </w:r>
      <w:r w:rsidR="006B1CF0" w:rsidRPr="00D1736D">
        <w:rPr>
          <w:rFonts w:eastAsia="Century" w:cstheme="minorHAnsi"/>
          <w:noProof/>
          <w:sz w:val="23"/>
          <w:szCs w:val="23"/>
          <w:lang w:bidi="en-US"/>
        </w:rPr>
        <w:t>d</w:t>
      </w:r>
      <w:r w:rsidRPr="00D1736D">
        <w:rPr>
          <w:rFonts w:eastAsia="Century" w:cstheme="minorHAnsi"/>
          <w:noProof/>
          <w:sz w:val="23"/>
          <w:szCs w:val="23"/>
          <w:lang w:bidi="en-US"/>
        </w:rPr>
        <w:t xml:space="preserve"> number of examples per class</w:t>
      </w:r>
      <w:r w:rsidR="006A4CE0" w:rsidRPr="00D1736D">
        <w:rPr>
          <w:rFonts w:eastAsia="Century" w:cstheme="minorHAnsi"/>
          <w:noProof/>
          <w:sz w:val="23"/>
          <w:szCs w:val="23"/>
          <w:lang w:bidi="en-US"/>
        </w:rPr>
        <w:t>, but it doesn't contributes to differentiate between easy and hard example</w:t>
      </w:r>
      <w:r w:rsidR="006B1CF0" w:rsidRPr="00D1736D">
        <w:rPr>
          <w:rFonts w:eastAsia="Century" w:cstheme="minorHAnsi"/>
          <w:noProof/>
          <w:sz w:val="23"/>
          <w:szCs w:val="23"/>
          <w:lang w:bidi="en-US"/>
        </w:rPr>
        <w:t>s</w:t>
      </w:r>
      <w:r w:rsidR="006A4CE0" w:rsidRPr="00D1736D">
        <w:rPr>
          <w:rFonts w:eastAsia="Century" w:cstheme="minorHAnsi"/>
          <w:noProof/>
          <w:sz w:val="23"/>
          <w:szCs w:val="23"/>
          <w:lang w:bidi="en-US"/>
        </w:rPr>
        <w:t>.</w:t>
      </w:r>
    </w:p>
    <w:p w14:paraId="345E8D21" w14:textId="0E9517EB" w:rsidR="003547F0" w:rsidRPr="00D1736D" w:rsidRDefault="003547F0" w:rsidP="001D18A7">
      <w:pPr>
        <w:autoSpaceDE w:val="0"/>
        <w:autoSpaceDN w:val="0"/>
        <w:bidi w:val="0"/>
        <w:adjustRightInd w:val="0"/>
        <w:spacing w:after="0" w:line="276" w:lineRule="auto"/>
        <w:rPr>
          <w:rFonts w:eastAsia="Century" w:cstheme="minorHAnsi"/>
          <w:lang w:bidi="en-US"/>
        </w:rPr>
      </w:pPr>
      <w:r w:rsidRPr="00D1736D">
        <w:rPr>
          <w:rFonts w:eastAsia="Century" w:cstheme="minorHAnsi"/>
          <w:lang w:bidi="en-US"/>
        </w:rPr>
        <w:tab/>
      </w:r>
      <w:r w:rsidRPr="00D1736D">
        <w:rPr>
          <w:rFonts w:eastAsia="Century" w:cstheme="minorHAnsi"/>
          <w:lang w:bidi="en-US"/>
        </w:rPr>
        <w:tab/>
      </w:r>
      <m:oMath>
        <m:r>
          <w:rPr>
            <w:rFonts w:ascii="Cambria Math" w:eastAsia="Century" w:hAnsi="Cambria Math" w:cstheme="minorHAnsi"/>
            <w:lang w:bidi="en-US"/>
          </w:rPr>
          <m:t>FL</m:t>
        </m:r>
        <m:d>
          <m:dPr>
            <m:ctrlPr>
              <w:rPr>
                <w:rFonts w:ascii="Cambria Math" w:eastAsia="Century" w:hAnsi="Cambria Math" w:cstheme="minorHAnsi"/>
                <w:i/>
                <w:lang w:bidi="en-US"/>
              </w:rPr>
            </m:ctrlPr>
          </m:dPr>
          <m:e>
            <m:acc>
              <m:accPr>
                <m:ctrlPr>
                  <w:rPr>
                    <w:rFonts w:ascii="Cambria Math" w:eastAsia="Century" w:hAnsi="Cambria Math" w:cstheme="minorHAnsi"/>
                    <w:i/>
                    <w:lang w:bidi="en-US"/>
                  </w:rPr>
                </m:ctrlPr>
              </m:accPr>
              <m:e>
                <m:sSub>
                  <m:sSubPr>
                    <m:ctrlPr>
                      <w:rPr>
                        <w:rFonts w:ascii="Cambria Math" w:eastAsia="Century" w:hAnsi="Cambria Math" w:cstheme="minorHAnsi"/>
                        <w:i/>
                        <w:lang w:bidi="en-US"/>
                      </w:rPr>
                    </m:ctrlPr>
                  </m:sSubPr>
                  <m:e>
                    <m:r>
                      <w:rPr>
                        <w:rFonts w:ascii="Cambria Math" w:eastAsia="Century" w:hAnsi="Cambria Math" w:cstheme="minorHAnsi"/>
                        <w:lang w:bidi="en-US"/>
                      </w:rPr>
                      <m:t>p</m:t>
                    </m:r>
                  </m:e>
                  <m:sub>
                    <m:r>
                      <w:rPr>
                        <w:rFonts w:ascii="Cambria Math" w:eastAsia="Century" w:hAnsi="Cambria Math" w:cstheme="minorHAnsi"/>
                        <w:lang w:bidi="en-US"/>
                      </w:rPr>
                      <m:t>b</m:t>
                    </m:r>
                  </m:sub>
                </m:sSub>
              </m:e>
            </m:acc>
          </m:e>
          <m:e>
            <m:sSubSup>
              <m:sSubSupPr>
                <m:ctrlPr>
                  <w:rPr>
                    <w:rFonts w:ascii="Cambria Math" w:eastAsia="Century" w:hAnsi="Cambria Math" w:cstheme="minorHAnsi"/>
                    <w:i/>
                    <w:lang w:bidi="en-US"/>
                  </w:rPr>
                </m:ctrlPr>
              </m:sSubSupPr>
              <m:e>
                <m:r>
                  <w:rPr>
                    <w:rFonts w:ascii="Cambria Math" w:eastAsia="Century" w:hAnsi="Cambria Math" w:cstheme="minorHAnsi"/>
                    <w:lang w:bidi="en-US"/>
                  </w:rPr>
                  <m:t>y</m:t>
                </m:r>
              </m:e>
              <m:sub>
                <m:r>
                  <w:rPr>
                    <w:rFonts w:ascii="Cambria Math" w:eastAsia="Century" w:hAnsi="Cambria Math" w:cstheme="minorHAnsi"/>
                    <w:lang w:bidi="en-US"/>
                  </w:rPr>
                  <m:t>b</m:t>
                </m:r>
              </m:sub>
              <m:sup>
                <m:r>
                  <w:rPr>
                    <w:rFonts w:ascii="Cambria Math" w:eastAsia="Century" w:hAnsi="Cambria Math" w:cstheme="minorHAnsi"/>
                    <w:lang w:bidi="en-US"/>
                  </w:rPr>
                  <m:t>true</m:t>
                </m:r>
              </m:sup>
            </m:sSubSup>
          </m:e>
        </m:d>
        <m:r>
          <w:rPr>
            <w:rFonts w:ascii="Cambria Math" w:eastAsia="Century" w:hAnsi="Cambria Math" w:cstheme="minorHAnsi"/>
            <w:lang w:bidi="en-US"/>
          </w:rPr>
          <m:t>=</m:t>
        </m:r>
        <m:d>
          <m:dPr>
            <m:begChr m:val="{"/>
            <m:endChr m:val=""/>
            <m:ctrlPr>
              <w:rPr>
                <w:rFonts w:ascii="Cambria Math" w:eastAsia="Century" w:hAnsi="Cambria Math" w:cstheme="minorHAnsi"/>
                <w:i/>
                <w:lang w:bidi="en-US"/>
              </w:rPr>
            </m:ctrlPr>
          </m:dPr>
          <m:e>
            <m:eqArr>
              <m:eqArrPr>
                <m:ctrlPr>
                  <w:rPr>
                    <w:rFonts w:ascii="Cambria Math" w:eastAsia="Century" w:hAnsi="Cambria Math" w:cstheme="minorHAnsi"/>
                    <w:i/>
                    <w:lang w:bidi="en-US"/>
                  </w:rPr>
                </m:ctrlPr>
              </m:eqArrPr>
              <m:e>
                <m:r>
                  <w:rPr>
                    <w:rFonts w:ascii="Cambria Math" w:eastAsia="Century" w:hAnsi="Cambria Math" w:cstheme="minorHAnsi"/>
                    <w:lang w:bidi="en-US"/>
                  </w:rPr>
                  <m:t>-α*</m:t>
                </m:r>
                <m:sSup>
                  <m:sSupPr>
                    <m:ctrlPr>
                      <w:rPr>
                        <w:rFonts w:ascii="Cambria Math" w:eastAsia="Century" w:hAnsi="Cambria Math" w:cstheme="minorHAnsi"/>
                        <w:i/>
                        <w:lang w:bidi="en-US"/>
                      </w:rPr>
                    </m:ctrlPr>
                  </m:sSupPr>
                  <m:e>
                    <m:r>
                      <w:rPr>
                        <w:rFonts w:ascii="Cambria Math" w:eastAsia="Century" w:hAnsi="Cambria Math" w:cstheme="minorHAnsi"/>
                        <w:lang w:bidi="en-US"/>
                      </w:rPr>
                      <m:t>(1-</m:t>
                    </m:r>
                    <m:acc>
                      <m:accPr>
                        <m:ctrlPr>
                          <w:rPr>
                            <w:rFonts w:ascii="Cambria Math" w:eastAsia="Century" w:hAnsi="Cambria Math" w:cstheme="minorHAnsi"/>
                            <w:i/>
                            <w:lang w:bidi="en-US"/>
                          </w:rPr>
                        </m:ctrlPr>
                      </m:accPr>
                      <m:e>
                        <m:sSub>
                          <m:sSubPr>
                            <m:ctrlPr>
                              <w:rPr>
                                <w:rFonts w:ascii="Cambria Math" w:eastAsia="Century" w:hAnsi="Cambria Math" w:cstheme="minorHAnsi"/>
                                <w:i/>
                                <w:lang w:bidi="en-US"/>
                              </w:rPr>
                            </m:ctrlPr>
                          </m:sSubPr>
                          <m:e>
                            <m:r>
                              <w:rPr>
                                <w:rFonts w:ascii="Cambria Math" w:eastAsia="Century" w:hAnsi="Cambria Math" w:cstheme="minorHAnsi"/>
                                <w:lang w:bidi="en-US"/>
                              </w:rPr>
                              <m:t>p</m:t>
                            </m:r>
                          </m:e>
                          <m:sub>
                            <m:r>
                              <w:rPr>
                                <w:rFonts w:ascii="Cambria Math" w:eastAsia="Century" w:hAnsi="Cambria Math" w:cstheme="minorHAnsi"/>
                                <w:lang w:bidi="en-US"/>
                              </w:rPr>
                              <m:t>b</m:t>
                            </m:r>
                          </m:sub>
                        </m:sSub>
                      </m:e>
                    </m:acc>
                    <m:r>
                      <w:rPr>
                        <w:rFonts w:ascii="Cambria Math" w:eastAsia="Century" w:hAnsi="Cambria Math" w:cstheme="minorHAnsi"/>
                        <w:lang w:bidi="en-US"/>
                      </w:rPr>
                      <m:t xml:space="preserve"> </m:t>
                    </m:r>
                    <m:r>
                      <m:rPr>
                        <m:sty m:val="p"/>
                      </m:rPr>
                      <w:rPr>
                        <w:rFonts w:ascii="Cambria Math" w:eastAsia="Century" w:hAnsi="Cambria Math" w:cstheme="minorHAnsi"/>
                        <w:lang w:bidi="en-US"/>
                      </w:rPr>
                      <m:t>)</m:t>
                    </m:r>
                  </m:e>
                  <m:sup>
                    <m:r>
                      <w:rPr>
                        <w:rFonts w:ascii="Cambria Math" w:eastAsia="Century" w:hAnsi="Cambria Math" w:cstheme="minorHAnsi"/>
                        <w:lang w:bidi="en-US"/>
                      </w:rPr>
                      <m:t>γ</m:t>
                    </m:r>
                  </m:sup>
                </m:sSup>
                <m:r>
                  <m:rPr>
                    <m:sty m:val="p"/>
                  </m:rPr>
                  <w:rPr>
                    <w:rFonts w:ascii="Cambria Math" w:eastAsia="Century" w:hAnsi="Cambria Math" w:cstheme="minorHAnsi"/>
                    <w:lang w:bidi="en-US"/>
                  </w:rPr>
                  <m:t>*</m:t>
                </m:r>
                <m:func>
                  <m:funcPr>
                    <m:ctrlPr>
                      <w:rPr>
                        <w:rFonts w:ascii="Cambria Math" w:eastAsia="Century" w:hAnsi="Cambria Math" w:cstheme="minorHAnsi"/>
                        <w:i/>
                        <w:lang w:bidi="en-US"/>
                      </w:rPr>
                    </m:ctrlPr>
                  </m:funcPr>
                  <m:fName>
                    <m:r>
                      <m:rPr>
                        <m:sty m:val="p"/>
                      </m:rPr>
                      <w:rPr>
                        <w:rFonts w:ascii="Cambria Math" w:eastAsia="Century" w:hAnsi="Cambria Math" w:cstheme="minorHAnsi"/>
                        <w:lang w:bidi="en-US"/>
                      </w:rPr>
                      <m:t>log</m:t>
                    </m:r>
                  </m:fName>
                  <m:e>
                    <m:d>
                      <m:dPr>
                        <m:ctrlPr>
                          <w:rPr>
                            <w:rFonts w:ascii="Cambria Math" w:eastAsia="Century" w:hAnsi="Cambria Math" w:cstheme="minorHAnsi"/>
                            <w:i/>
                            <w:lang w:bidi="en-US"/>
                          </w:rPr>
                        </m:ctrlPr>
                      </m:dPr>
                      <m:e>
                        <m:acc>
                          <m:accPr>
                            <m:ctrlPr>
                              <w:rPr>
                                <w:rFonts w:ascii="Cambria Math" w:eastAsia="Century" w:hAnsi="Cambria Math" w:cstheme="minorHAnsi"/>
                                <w:i/>
                                <w:lang w:bidi="en-US"/>
                              </w:rPr>
                            </m:ctrlPr>
                          </m:accPr>
                          <m:e>
                            <m:sSub>
                              <m:sSubPr>
                                <m:ctrlPr>
                                  <w:rPr>
                                    <w:rFonts w:ascii="Cambria Math" w:eastAsia="Century" w:hAnsi="Cambria Math" w:cstheme="minorHAnsi"/>
                                    <w:i/>
                                    <w:lang w:bidi="en-US"/>
                                  </w:rPr>
                                </m:ctrlPr>
                              </m:sSubPr>
                              <m:e>
                                <m:r>
                                  <w:rPr>
                                    <w:rFonts w:ascii="Cambria Math" w:eastAsia="Century" w:hAnsi="Cambria Math" w:cstheme="minorHAnsi"/>
                                    <w:lang w:bidi="en-US"/>
                                  </w:rPr>
                                  <m:t>p</m:t>
                                </m:r>
                              </m:e>
                              <m:sub>
                                <m:r>
                                  <w:rPr>
                                    <w:rFonts w:ascii="Cambria Math" w:eastAsia="Century" w:hAnsi="Cambria Math" w:cstheme="minorHAnsi"/>
                                    <w:lang w:bidi="en-US"/>
                                  </w:rPr>
                                  <m:t>b</m:t>
                                </m:r>
                              </m:sub>
                            </m:sSub>
                          </m:e>
                        </m:acc>
                      </m:e>
                    </m:d>
                  </m:e>
                </m:func>
                <m:r>
                  <w:rPr>
                    <w:rFonts w:ascii="Cambria Math" w:eastAsia="Century" w:hAnsi="Cambria Math" w:cstheme="minorHAnsi"/>
                    <w:lang w:bidi="en-US"/>
                  </w:rPr>
                  <m:t xml:space="preserve">          , &amp;</m:t>
                </m:r>
                <m:sSubSup>
                  <m:sSubSupPr>
                    <m:ctrlPr>
                      <w:rPr>
                        <w:rFonts w:ascii="Cambria Math" w:eastAsia="Century" w:hAnsi="Cambria Math" w:cstheme="minorHAnsi"/>
                        <w:i/>
                        <w:lang w:bidi="en-US"/>
                      </w:rPr>
                    </m:ctrlPr>
                  </m:sSubSupPr>
                  <m:e>
                    <m:r>
                      <w:rPr>
                        <w:rFonts w:ascii="Cambria Math" w:eastAsia="Century" w:hAnsi="Cambria Math" w:cstheme="minorHAnsi"/>
                        <w:lang w:bidi="en-US"/>
                      </w:rPr>
                      <m:t>y</m:t>
                    </m:r>
                  </m:e>
                  <m:sub>
                    <m:r>
                      <w:rPr>
                        <w:rFonts w:ascii="Cambria Math" w:eastAsia="Century" w:hAnsi="Cambria Math" w:cstheme="minorHAnsi"/>
                        <w:lang w:bidi="en-US"/>
                      </w:rPr>
                      <m:t>b</m:t>
                    </m:r>
                  </m:sub>
                  <m:sup>
                    <m:r>
                      <w:rPr>
                        <w:rFonts w:ascii="Cambria Math" w:eastAsia="Century" w:hAnsi="Cambria Math" w:cstheme="minorHAnsi"/>
                        <w:lang w:bidi="en-US"/>
                      </w:rPr>
                      <m:t>true</m:t>
                    </m:r>
                  </m:sup>
                </m:sSubSup>
                <m:r>
                  <w:rPr>
                    <w:rFonts w:ascii="Cambria Math" w:eastAsia="Century" w:hAnsi="Cambria Math" w:cstheme="minorHAnsi"/>
                    <w:lang w:bidi="en-US"/>
                  </w:rPr>
                  <m:t>=1</m:t>
                </m:r>
              </m:e>
              <m:e>
                <m:r>
                  <w:rPr>
                    <w:rFonts w:ascii="Cambria Math" w:eastAsia="Century" w:hAnsi="Cambria Math" w:cstheme="minorHAnsi"/>
                    <w:lang w:bidi="en-US"/>
                  </w:rPr>
                  <m:t>-</m:t>
                </m:r>
                <m:d>
                  <m:dPr>
                    <m:ctrlPr>
                      <w:rPr>
                        <w:rFonts w:ascii="Cambria Math" w:eastAsia="Century" w:hAnsi="Cambria Math" w:cstheme="minorHAnsi"/>
                        <w:i/>
                        <w:lang w:bidi="en-US"/>
                      </w:rPr>
                    </m:ctrlPr>
                  </m:dPr>
                  <m:e>
                    <m:r>
                      <w:rPr>
                        <w:rFonts w:ascii="Cambria Math" w:eastAsia="Century" w:hAnsi="Cambria Math" w:cstheme="minorHAnsi"/>
                        <w:lang w:bidi="en-US"/>
                      </w:rPr>
                      <m:t>1-α</m:t>
                    </m:r>
                  </m:e>
                </m:d>
                <m:r>
                  <w:rPr>
                    <w:rFonts w:ascii="Cambria Math" w:eastAsia="Century" w:hAnsi="Cambria Math" w:cstheme="minorHAnsi"/>
                    <w:lang w:bidi="en-US"/>
                  </w:rPr>
                  <m:t xml:space="preserve">* </m:t>
                </m:r>
                <m:sSup>
                  <m:sSupPr>
                    <m:ctrlPr>
                      <w:rPr>
                        <w:rFonts w:ascii="Cambria Math" w:eastAsia="Century" w:hAnsi="Cambria Math" w:cstheme="minorHAnsi"/>
                        <w:i/>
                        <w:lang w:bidi="en-US"/>
                      </w:rPr>
                    </m:ctrlPr>
                  </m:sSupPr>
                  <m:e>
                    <m:acc>
                      <m:accPr>
                        <m:ctrlPr>
                          <w:rPr>
                            <w:rFonts w:ascii="Cambria Math" w:eastAsia="Century" w:hAnsi="Cambria Math" w:cstheme="minorHAnsi"/>
                            <w:i/>
                            <w:lang w:bidi="en-US"/>
                          </w:rPr>
                        </m:ctrlPr>
                      </m:accPr>
                      <m:e>
                        <m:sSub>
                          <m:sSubPr>
                            <m:ctrlPr>
                              <w:rPr>
                                <w:rFonts w:ascii="Cambria Math" w:eastAsia="Century" w:hAnsi="Cambria Math" w:cstheme="minorHAnsi"/>
                                <w:i/>
                                <w:lang w:bidi="en-US"/>
                              </w:rPr>
                            </m:ctrlPr>
                          </m:sSubPr>
                          <m:e>
                            <m:r>
                              <w:rPr>
                                <w:rFonts w:ascii="Cambria Math" w:eastAsia="Century" w:hAnsi="Cambria Math" w:cstheme="minorHAnsi"/>
                                <w:lang w:bidi="en-US"/>
                              </w:rPr>
                              <m:t>p</m:t>
                            </m:r>
                          </m:e>
                          <m:sub>
                            <m:r>
                              <w:rPr>
                                <w:rFonts w:ascii="Cambria Math" w:eastAsia="Century" w:hAnsi="Cambria Math" w:cstheme="minorHAnsi"/>
                                <w:lang w:bidi="en-US"/>
                              </w:rPr>
                              <m:t>b</m:t>
                            </m:r>
                          </m:sub>
                        </m:sSub>
                      </m:e>
                    </m:acc>
                  </m:e>
                  <m:sup>
                    <m:r>
                      <w:rPr>
                        <w:rFonts w:ascii="Cambria Math" w:eastAsia="Century" w:hAnsi="Cambria Math" w:cstheme="minorHAnsi"/>
                        <w:lang w:bidi="en-US"/>
                      </w:rPr>
                      <m:t>γ</m:t>
                    </m:r>
                  </m:sup>
                </m:sSup>
                <m:r>
                  <m:rPr>
                    <m:sty m:val="p"/>
                  </m:rPr>
                  <w:rPr>
                    <w:rFonts w:ascii="Cambria Math" w:eastAsia="Century" w:hAnsi="Cambria Math" w:cstheme="minorHAnsi"/>
                    <w:lang w:bidi="en-US"/>
                  </w:rPr>
                  <m:t>*log⁡</m:t>
                </m:r>
                <m:r>
                  <w:rPr>
                    <w:rFonts w:ascii="Cambria Math" w:eastAsia="Century" w:hAnsi="Cambria Math" w:cstheme="minorHAnsi"/>
                    <w:lang w:bidi="en-US"/>
                  </w:rPr>
                  <m:t>(1-</m:t>
                </m:r>
                <m:acc>
                  <m:accPr>
                    <m:ctrlPr>
                      <w:rPr>
                        <w:rFonts w:ascii="Cambria Math" w:eastAsia="Century" w:hAnsi="Cambria Math" w:cstheme="minorHAnsi"/>
                        <w:i/>
                        <w:lang w:bidi="en-US"/>
                      </w:rPr>
                    </m:ctrlPr>
                  </m:accPr>
                  <m:e>
                    <m:sSub>
                      <m:sSubPr>
                        <m:ctrlPr>
                          <w:rPr>
                            <w:rFonts w:ascii="Cambria Math" w:eastAsia="Century" w:hAnsi="Cambria Math" w:cstheme="minorHAnsi"/>
                            <w:i/>
                            <w:lang w:bidi="en-US"/>
                          </w:rPr>
                        </m:ctrlPr>
                      </m:sSubPr>
                      <m:e>
                        <m:r>
                          <w:rPr>
                            <w:rFonts w:ascii="Cambria Math" w:eastAsia="Century" w:hAnsi="Cambria Math" w:cstheme="minorHAnsi"/>
                            <w:lang w:bidi="en-US"/>
                          </w:rPr>
                          <m:t>p</m:t>
                        </m:r>
                      </m:e>
                      <m:sub>
                        <m:r>
                          <w:rPr>
                            <w:rFonts w:ascii="Cambria Math" w:eastAsia="Century" w:hAnsi="Cambria Math" w:cstheme="minorHAnsi"/>
                            <w:lang w:bidi="en-US"/>
                          </w:rPr>
                          <m:t>b</m:t>
                        </m:r>
                      </m:sub>
                    </m:sSub>
                  </m:e>
                </m:acc>
                <m:r>
                  <w:rPr>
                    <w:rFonts w:ascii="Cambria Math" w:eastAsia="Century" w:hAnsi="Cambria Math" w:cstheme="minorHAnsi"/>
                    <w:lang w:bidi="en-US"/>
                  </w:rPr>
                  <m:t xml:space="preserve">)   , </m:t>
                </m:r>
                <m:sSubSup>
                  <m:sSubSupPr>
                    <m:ctrlPr>
                      <w:rPr>
                        <w:rFonts w:ascii="Cambria Math" w:eastAsia="Century" w:hAnsi="Cambria Math" w:cstheme="minorHAnsi"/>
                        <w:i/>
                        <w:lang w:bidi="en-US"/>
                      </w:rPr>
                    </m:ctrlPr>
                  </m:sSubSupPr>
                  <m:e>
                    <m:r>
                      <w:rPr>
                        <w:rFonts w:ascii="Cambria Math" w:eastAsia="Century" w:hAnsi="Cambria Math" w:cstheme="minorHAnsi"/>
                        <w:lang w:bidi="en-US"/>
                      </w:rPr>
                      <m:t>y</m:t>
                    </m:r>
                  </m:e>
                  <m:sub>
                    <m:r>
                      <w:rPr>
                        <w:rFonts w:ascii="Cambria Math" w:eastAsia="Century" w:hAnsi="Cambria Math" w:cstheme="minorHAnsi"/>
                        <w:lang w:bidi="en-US"/>
                      </w:rPr>
                      <m:t>b</m:t>
                    </m:r>
                  </m:sub>
                  <m:sup>
                    <m:r>
                      <w:rPr>
                        <w:rFonts w:ascii="Cambria Math" w:eastAsia="Century" w:hAnsi="Cambria Math" w:cstheme="minorHAnsi"/>
                        <w:lang w:bidi="en-US"/>
                      </w:rPr>
                      <m:t>true</m:t>
                    </m:r>
                  </m:sup>
                </m:sSubSup>
                <m:r>
                  <w:rPr>
                    <w:rFonts w:ascii="Cambria Math" w:eastAsia="Century" w:hAnsi="Cambria Math" w:cstheme="minorHAnsi"/>
                    <w:lang w:bidi="en-US"/>
                  </w:rPr>
                  <m:t>=0</m:t>
                </m:r>
              </m:e>
            </m:eqArr>
          </m:e>
        </m:d>
        <m:r>
          <w:rPr>
            <w:rFonts w:ascii="Cambria Math" w:eastAsia="Century" w:hAnsi="Cambria Math" w:cstheme="minorHAnsi"/>
            <w:lang w:bidi="en-US"/>
          </w:rPr>
          <m:t xml:space="preserve"> </m:t>
        </m:r>
      </m:oMath>
      <w:r w:rsidR="004F4763" w:rsidRPr="00D1736D">
        <w:rPr>
          <w:rFonts w:eastAsia="Century" w:cstheme="minorHAnsi"/>
          <w:lang w:bidi="en-US"/>
        </w:rPr>
        <w:t xml:space="preserve">                    (6) </w:t>
      </w:r>
    </w:p>
    <w:p w14:paraId="4BA18667" w14:textId="7FBF155B" w:rsidR="003547F0" w:rsidRPr="00D1736D" w:rsidRDefault="003547F0"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When an example is misclassified and</w:t>
      </w:r>
      <m:oMath>
        <m:r>
          <m:rPr>
            <m:sty m:val="p"/>
          </m:rPr>
          <w:rPr>
            <w:rFonts w:ascii="Cambria Math" w:eastAsia="Century" w:hAnsi="Cambria Math" w:cstheme="minorHAnsi"/>
            <w:sz w:val="23"/>
            <w:szCs w:val="23"/>
            <w:lang w:bidi="en-US"/>
          </w:rPr>
          <m:t xml:space="preserve"> </m:t>
        </m:r>
        <m:acc>
          <m:accPr>
            <m:ctrlPr>
              <w:rPr>
                <w:rFonts w:ascii="Cambria Math" w:eastAsia="Century" w:hAnsi="Cambria Math" w:cstheme="minorHAnsi"/>
                <w:sz w:val="23"/>
                <w:szCs w:val="23"/>
                <w:lang w:bidi="en-US"/>
              </w:rPr>
            </m:ctrlPr>
          </m:accPr>
          <m:e>
            <m:sSub>
              <m:sSubPr>
                <m:ctrlPr>
                  <w:rPr>
                    <w:rFonts w:ascii="Cambria Math" w:eastAsia="Century" w:hAnsi="Cambria Math" w:cstheme="minorHAnsi"/>
                    <w:sz w:val="23"/>
                    <w:szCs w:val="23"/>
                    <w:lang w:bidi="en-US"/>
                  </w:rPr>
                </m:ctrlPr>
              </m:sSubPr>
              <m:e>
                <m:r>
                  <w:rPr>
                    <w:rFonts w:ascii="Cambria Math" w:eastAsia="Century" w:hAnsi="Cambria Math" w:cstheme="minorHAnsi"/>
                    <w:sz w:val="23"/>
                    <w:szCs w:val="23"/>
                    <w:lang w:bidi="en-US"/>
                  </w:rPr>
                  <m:t>p</m:t>
                </m:r>
              </m:e>
              <m:sub>
                <m:r>
                  <w:rPr>
                    <w:rFonts w:ascii="Cambria Math" w:eastAsia="Century" w:hAnsi="Cambria Math" w:cstheme="minorHAnsi"/>
                    <w:sz w:val="23"/>
                    <w:szCs w:val="23"/>
                    <w:lang w:bidi="en-US"/>
                  </w:rPr>
                  <m:t>b</m:t>
                </m:r>
              </m:sub>
            </m:sSub>
          </m:e>
        </m:acc>
      </m:oMath>
      <w:r w:rsidRPr="00D1736D">
        <w:rPr>
          <w:rFonts w:eastAsia="Century" w:cstheme="minorHAnsi"/>
          <w:sz w:val="23"/>
          <w:szCs w:val="23"/>
          <w:lang w:bidi="en-US"/>
        </w:rPr>
        <w:t xml:space="preserve"> </w:t>
      </w:r>
      <w:r w:rsidR="006A2272">
        <w:rPr>
          <w:rFonts w:eastAsia="Century" w:cstheme="minorHAnsi"/>
          <w:sz w:val="23"/>
          <w:szCs w:val="23"/>
          <w:lang w:bidi="en-US"/>
        </w:rPr>
        <w:t xml:space="preserve">(probability of ground truth class y) </w:t>
      </w:r>
      <w:r w:rsidRPr="00D1736D">
        <w:rPr>
          <w:rFonts w:eastAsia="Century" w:cstheme="minorHAnsi"/>
          <w:sz w:val="23"/>
          <w:szCs w:val="23"/>
          <w:lang w:bidi="en-US"/>
        </w:rPr>
        <w:t xml:space="preserve">is small, the modulating factor is near 1 and the loss is unaffected. As </w:t>
      </w:r>
      <m:oMath>
        <m:acc>
          <m:accPr>
            <m:ctrlPr>
              <w:rPr>
                <w:rFonts w:ascii="Cambria Math" w:eastAsia="Century" w:hAnsi="Cambria Math" w:cstheme="minorHAnsi"/>
                <w:sz w:val="23"/>
                <w:szCs w:val="23"/>
                <w:lang w:bidi="en-US"/>
              </w:rPr>
            </m:ctrlPr>
          </m:accPr>
          <m:e>
            <m:sSub>
              <m:sSubPr>
                <m:ctrlPr>
                  <w:rPr>
                    <w:rFonts w:ascii="Cambria Math" w:eastAsia="Century" w:hAnsi="Cambria Math" w:cstheme="minorHAnsi"/>
                    <w:sz w:val="23"/>
                    <w:szCs w:val="23"/>
                    <w:lang w:bidi="en-US"/>
                  </w:rPr>
                </m:ctrlPr>
              </m:sSubPr>
              <m:e>
                <m:r>
                  <w:rPr>
                    <w:rFonts w:ascii="Cambria Math" w:eastAsia="Century" w:hAnsi="Cambria Math" w:cstheme="minorHAnsi"/>
                    <w:sz w:val="23"/>
                    <w:szCs w:val="23"/>
                    <w:lang w:bidi="en-US"/>
                  </w:rPr>
                  <m:t>p</m:t>
                </m:r>
              </m:e>
              <m:sub>
                <m:r>
                  <w:rPr>
                    <w:rFonts w:ascii="Cambria Math" w:eastAsia="Century" w:hAnsi="Cambria Math" w:cstheme="minorHAnsi"/>
                    <w:sz w:val="23"/>
                    <w:szCs w:val="23"/>
                    <w:lang w:bidi="en-US"/>
                  </w:rPr>
                  <m:t>b</m:t>
                </m:r>
              </m:sub>
            </m:sSub>
          </m:e>
        </m:acc>
      </m:oMath>
      <w:r w:rsidRPr="00D1736D">
        <w:rPr>
          <w:rFonts w:eastAsia="Century" w:cstheme="minorHAnsi"/>
          <w:sz w:val="23"/>
          <w:szCs w:val="23"/>
          <w:lang w:bidi="en-US"/>
        </w:rPr>
        <w:t xml:space="preserve"> goes to 1, the factor goes to 0 and the loss for well-classified examples is down-weighted</w:t>
      </w:r>
      <w:r w:rsidRPr="00D1736D">
        <w:rPr>
          <w:rFonts w:eastAsia="Century" w:cstheme="minorHAnsi"/>
          <w:sz w:val="23"/>
          <w:szCs w:val="23"/>
          <w:rtl/>
        </w:rPr>
        <w:t>.</w:t>
      </w:r>
      <w:r w:rsidR="00DA4ACC">
        <w:rPr>
          <w:rFonts w:eastAsia="Century" w:cstheme="minorHAnsi"/>
          <w:sz w:val="23"/>
          <w:szCs w:val="23"/>
          <w:lang w:bidi="en-US"/>
        </w:rPr>
        <w:t xml:space="preserve"> </w:t>
      </w:r>
      <w:r w:rsidRPr="00D1736D">
        <w:rPr>
          <w:rFonts w:eastAsia="Century" w:cstheme="minorHAnsi"/>
          <w:sz w:val="23"/>
          <w:szCs w:val="23"/>
          <w:lang w:bidi="en-US"/>
        </w:rPr>
        <w:t xml:space="preserve">The focusing parameter </w:t>
      </w:r>
      <m:oMath>
        <m:r>
          <w:rPr>
            <w:rFonts w:ascii="Cambria Math" w:eastAsia="Century" w:hAnsi="Cambria Math" w:cstheme="minorHAnsi"/>
            <w:sz w:val="23"/>
            <w:szCs w:val="23"/>
            <w:lang w:bidi="en-US"/>
          </w:rPr>
          <m:t>γ</m:t>
        </m:r>
      </m:oMath>
      <w:r w:rsidRPr="00D1736D">
        <w:rPr>
          <w:rFonts w:eastAsia="Century" w:cstheme="minorHAnsi"/>
          <w:sz w:val="23"/>
          <w:szCs w:val="23"/>
          <w:lang w:bidi="en-US"/>
        </w:rPr>
        <w:t xml:space="preserve"> smoothly adjusts the rate at which easy examples are down-weighted. When </w:t>
      </w:r>
      <m:oMath>
        <m:r>
          <w:rPr>
            <w:rFonts w:ascii="Cambria Math" w:eastAsia="Century" w:hAnsi="Cambria Math" w:cstheme="minorHAnsi"/>
            <w:sz w:val="23"/>
            <w:szCs w:val="23"/>
            <w:lang w:bidi="en-US"/>
          </w:rPr>
          <m:t>γ</m:t>
        </m:r>
      </m:oMath>
      <w:r w:rsidRPr="00D1736D">
        <w:rPr>
          <w:rFonts w:eastAsia="Century" w:cstheme="minorHAnsi"/>
          <w:sz w:val="23"/>
          <w:szCs w:val="23"/>
          <w:lang w:bidi="en-US"/>
        </w:rPr>
        <w:t xml:space="preserve"> = 0, </w:t>
      </w:r>
      <w:r w:rsidR="006A4CE0" w:rsidRPr="00D1736D">
        <w:rPr>
          <w:rFonts w:eastAsia="Century" w:cstheme="minorHAnsi"/>
          <w:sz w:val="23"/>
          <w:szCs w:val="23"/>
          <w:lang w:bidi="en-US"/>
        </w:rPr>
        <w:t>focal loss</w:t>
      </w:r>
      <w:r w:rsidRPr="00D1736D">
        <w:rPr>
          <w:rFonts w:eastAsia="Century" w:cstheme="minorHAnsi"/>
          <w:sz w:val="23"/>
          <w:szCs w:val="23"/>
          <w:lang w:bidi="en-US"/>
        </w:rPr>
        <w:t xml:space="preserve"> is equivalent to </w:t>
      </w:r>
      <w:r w:rsidR="006A4CE0" w:rsidRPr="00D1736D">
        <w:rPr>
          <w:rFonts w:eastAsia="Century" w:cstheme="minorHAnsi"/>
          <w:sz w:val="23"/>
          <w:szCs w:val="23"/>
          <w:lang w:bidi="en-US"/>
        </w:rPr>
        <w:t>cross-entropy</w:t>
      </w:r>
      <w:r w:rsidRPr="00D1736D">
        <w:rPr>
          <w:rFonts w:eastAsia="Century" w:cstheme="minorHAnsi"/>
          <w:sz w:val="23"/>
          <w:szCs w:val="23"/>
          <w:lang w:bidi="en-US"/>
        </w:rPr>
        <w:t xml:space="preserve">. When </w:t>
      </w:r>
      <m:oMath>
        <m:r>
          <w:rPr>
            <w:rFonts w:ascii="Cambria Math" w:eastAsia="Century" w:hAnsi="Cambria Math" w:cstheme="minorHAnsi"/>
            <w:sz w:val="23"/>
            <w:szCs w:val="23"/>
            <w:lang w:bidi="en-US"/>
          </w:rPr>
          <m:t>γ</m:t>
        </m:r>
      </m:oMath>
      <w:r w:rsidRPr="00D1736D">
        <w:rPr>
          <w:rFonts w:eastAsia="Century" w:cstheme="minorHAnsi"/>
          <w:sz w:val="23"/>
          <w:szCs w:val="23"/>
          <w:lang w:bidi="en-US"/>
        </w:rPr>
        <w:t xml:space="preserve"> is increased, the effect of the modulating factor is likewise increased. </w:t>
      </w:r>
    </w:p>
    <w:p w14:paraId="0EADF2EA" w14:textId="77777777" w:rsidR="003547F0" w:rsidRPr="00D1736D" w:rsidRDefault="003547F0" w:rsidP="001D18A7">
      <w:pPr>
        <w:bidi w:val="0"/>
        <w:spacing w:line="276" w:lineRule="auto"/>
        <w:rPr>
          <w:rFonts w:eastAsia="Century" w:cstheme="minorHAnsi"/>
          <w:i/>
          <w:iCs/>
          <w:color w:val="2F5496" w:themeColor="accent1" w:themeShade="BF"/>
          <w:lang w:bidi="en-US"/>
        </w:rPr>
      </w:pPr>
    </w:p>
    <w:p w14:paraId="11CC0D60" w14:textId="77777777" w:rsidR="004F4763" w:rsidRPr="00D1736D" w:rsidRDefault="003547F0" w:rsidP="001D18A7">
      <w:pPr>
        <w:keepNext/>
        <w:spacing w:line="276" w:lineRule="auto"/>
        <w:jc w:val="center"/>
        <w:rPr>
          <w:rFonts w:cstheme="minorHAnsi"/>
        </w:rPr>
      </w:pPr>
      <w:r w:rsidRPr="00D1736D">
        <w:rPr>
          <w:rFonts w:cstheme="minorHAnsi"/>
          <w:noProof/>
        </w:rPr>
        <w:drawing>
          <wp:inline distT="0" distB="0" distL="0" distR="0" wp14:anchorId="53A5EE2E" wp14:editId="1FAF2C89">
            <wp:extent cx="3088459" cy="18866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6656" cy="1916116"/>
                    </a:xfrm>
                    <a:prstGeom prst="rect">
                      <a:avLst/>
                    </a:prstGeom>
                  </pic:spPr>
                </pic:pic>
              </a:graphicData>
            </a:graphic>
          </wp:inline>
        </w:drawing>
      </w:r>
    </w:p>
    <w:p w14:paraId="14416C0A" w14:textId="1DBD9843" w:rsidR="003547F0" w:rsidRPr="00D1736D" w:rsidRDefault="004F4763" w:rsidP="001D18A7">
      <w:pPr>
        <w:pStyle w:val="Caption"/>
        <w:bidi w:val="0"/>
        <w:rPr>
          <w:rFonts w:eastAsia="Century"/>
          <w:i w:val="0"/>
          <w:iCs w:val="0"/>
          <w:sz w:val="23"/>
          <w:szCs w:val="23"/>
        </w:rPr>
      </w:pPr>
      <w:bookmarkStart w:id="465" w:name="_Toc18444145"/>
      <w:bookmarkStart w:id="466" w:name="_Toc18444299"/>
      <w:r w:rsidRPr="00D1736D">
        <w:rPr>
          <w:rFonts w:eastAsia="Century"/>
          <w:i w:val="0"/>
          <w:iCs w:val="0"/>
          <w:sz w:val="23"/>
          <w:szCs w:val="23"/>
        </w:rPr>
        <w:t xml:space="preserve">Figure </w:t>
      </w:r>
      <w:r w:rsidRPr="00D1736D">
        <w:rPr>
          <w:rFonts w:eastAsia="Century"/>
          <w:i w:val="0"/>
          <w:iCs w:val="0"/>
          <w:sz w:val="23"/>
          <w:szCs w:val="23"/>
          <w:rtl/>
        </w:rPr>
        <w:fldChar w:fldCharType="begin"/>
      </w:r>
      <w:r w:rsidRPr="00D1736D">
        <w:rPr>
          <w:rFonts w:eastAsia="Century"/>
          <w:i w:val="0"/>
          <w:iCs w:val="0"/>
          <w:sz w:val="23"/>
          <w:szCs w:val="23"/>
          <w:rtl/>
        </w:rPr>
        <w:instrText xml:space="preserve"> </w:instrText>
      </w:r>
      <w:r w:rsidRPr="00D1736D">
        <w:rPr>
          <w:rFonts w:eastAsia="Century"/>
          <w:i w:val="0"/>
          <w:iCs w:val="0"/>
          <w:sz w:val="23"/>
          <w:szCs w:val="23"/>
        </w:rPr>
        <w:instrText>SEQ</w:instrText>
      </w:r>
      <w:r w:rsidRPr="00D1736D">
        <w:rPr>
          <w:rFonts w:eastAsia="Century"/>
          <w:i w:val="0"/>
          <w:iCs w:val="0"/>
          <w:sz w:val="23"/>
          <w:szCs w:val="23"/>
          <w:rtl/>
        </w:rPr>
        <w:instrText xml:space="preserve"> </w:instrText>
      </w:r>
      <w:r w:rsidRPr="00D1736D">
        <w:rPr>
          <w:rFonts w:eastAsia="Century"/>
          <w:i w:val="0"/>
          <w:iCs w:val="0"/>
          <w:sz w:val="23"/>
          <w:szCs w:val="23"/>
        </w:rPr>
        <w:instrText>Figure \* ARABIC</w:instrText>
      </w:r>
      <w:r w:rsidRPr="00D1736D">
        <w:rPr>
          <w:rFonts w:eastAsia="Century"/>
          <w:i w:val="0"/>
          <w:iCs w:val="0"/>
          <w:sz w:val="23"/>
          <w:szCs w:val="23"/>
          <w:rtl/>
        </w:rPr>
        <w:instrText xml:space="preserve"> </w:instrText>
      </w:r>
      <w:r w:rsidRPr="00D1736D">
        <w:rPr>
          <w:rFonts w:eastAsia="Century"/>
          <w:i w:val="0"/>
          <w:iCs w:val="0"/>
          <w:sz w:val="23"/>
          <w:szCs w:val="23"/>
          <w:rtl/>
        </w:rPr>
        <w:fldChar w:fldCharType="separate"/>
      </w:r>
      <w:r w:rsidR="00AD6620" w:rsidRPr="00D1736D">
        <w:rPr>
          <w:rFonts w:eastAsia="Century"/>
          <w:i w:val="0"/>
          <w:iCs w:val="0"/>
          <w:noProof/>
          <w:sz w:val="23"/>
          <w:szCs w:val="23"/>
          <w:rtl/>
        </w:rPr>
        <w:t>21</w:t>
      </w:r>
      <w:r w:rsidRPr="00D1736D">
        <w:rPr>
          <w:rFonts w:eastAsia="Century"/>
          <w:i w:val="0"/>
          <w:iCs w:val="0"/>
          <w:sz w:val="23"/>
          <w:szCs w:val="23"/>
          <w:rtl/>
        </w:rPr>
        <w:fldChar w:fldCharType="end"/>
      </w:r>
      <w:r w:rsidRPr="00D1736D">
        <w:rPr>
          <w:rFonts w:eastAsia="Century"/>
          <w:i w:val="0"/>
          <w:iCs w:val="0"/>
          <w:sz w:val="23"/>
          <w:szCs w:val="23"/>
        </w:rPr>
        <w:t xml:space="preserve"> - </w:t>
      </w:r>
      <w:r w:rsidR="003547F0" w:rsidRPr="00D1736D">
        <w:rPr>
          <w:rFonts w:eastAsia="Century"/>
          <w:i w:val="0"/>
          <w:iCs w:val="0"/>
          <w:sz w:val="23"/>
          <w:szCs w:val="23"/>
        </w:rPr>
        <w:t>Focal loss Vs. Cross-entropy loss (</w:t>
      </w:r>
      <m:oMath>
        <m:r>
          <w:rPr>
            <w:rFonts w:ascii="Cambria Math" w:eastAsia="Century" w:hAnsi="Cambria Math"/>
            <w:sz w:val="23"/>
            <w:szCs w:val="23"/>
          </w:rPr>
          <m:t>γ=0)</m:t>
        </m:r>
      </m:oMath>
      <w:r w:rsidR="003547F0" w:rsidRPr="00D1736D">
        <w:rPr>
          <w:rFonts w:eastAsia="Century"/>
          <w:i w:val="0"/>
          <w:iCs w:val="0"/>
          <w:sz w:val="23"/>
          <w:szCs w:val="23"/>
        </w:rPr>
        <w:t xml:space="preserve"> </w:t>
      </w:r>
      <w:r w:rsidR="003547F0" w:rsidRPr="00D1736D">
        <w:rPr>
          <w:rFonts w:eastAsia="Century"/>
          <w:i w:val="0"/>
          <w:iCs w:val="0"/>
          <w:sz w:val="23"/>
          <w:szCs w:val="23"/>
        </w:rPr>
        <w:fldChar w:fldCharType="begin" w:fldLock="1"/>
      </w:r>
      <w:r w:rsidR="00D1736D" w:rsidRPr="00D1736D">
        <w:rPr>
          <w:rFonts w:eastAsia="Century"/>
          <w:i w:val="0"/>
          <w:iCs w:val="0"/>
          <w:sz w:val="23"/>
          <w:szCs w:val="23"/>
        </w:rPr>
        <w:instrText>ADDIN CSL_CITATION {"citationItems":[{"id":"ITEM-1","itemData":{"author":[{"dropping-particle":"","family":"Lin","given":"Tsung-Yi","non-dropping-particle":"","parse-names":false,"suffix":""},{"dropping-particle":"","family":"Goyal","given":"Priya","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international conference on computer vision","id":"ITEM-1","issued":{"date-parts":[["2017"]]},"page":"2980-2988","title":"Focal loss for dense object detection","type":"paper-conference"},"uris":["http://www.mendeley.com/documents/?uuid=7535023d-768f-4968-ad98-fea907925c8c"]}],"mendeley":{"formattedCitation":"(Lin, Goyal, et al., 2017)","plainTextFormattedCitation":"(Lin, Goyal, et al., 2017)","previouslyFormattedCitation":"(Lin, Goyal, et al., 2017)"},"properties":{"noteIndex":0},"schema":"https://github.com/citation-style-language/schema/raw/master/csl-citation.json"}</w:instrText>
      </w:r>
      <w:r w:rsidR="003547F0" w:rsidRPr="00D1736D">
        <w:rPr>
          <w:rFonts w:eastAsia="Century"/>
          <w:i w:val="0"/>
          <w:iCs w:val="0"/>
          <w:sz w:val="23"/>
          <w:szCs w:val="23"/>
        </w:rPr>
        <w:fldChar w:fldCharType="separate"/>
      </w:r>
      <w:r w:rsidR="006538C1" w:rsidRPr="00D1736D">
        <w:rPr>
          <w:rFonts w:eastAsia="Century"/>
          <w:i w:val="0"/>
          <w:iCs w:val="0"/>
          <w:noProof/>
          <w:sz w:val="23"/>
          <w:szCs w:val="23"/>
        </w:rPr>
        <w:t>(Lin, Goyal, et al., 2017)</w:t>
      </w:r>
      <w:bookmarkEnd w:id="465"/>
      <w:bookmarkEnd w:id="466"/>
      <w:r w:rsidR="003547F0" w:rsidRPr="00D1736D">
        <w:rPr>
          <w:rFonts w:eastAsia="Century"/>
          <w:i w:val="0"/>
          <w:iCs w:val="0"/>
          <w:sz w:val="23"/>
          <w:szCs w:val="23"/>
        </w:rPr>
        <w:fldChar w:fldCharType="end"/>
      </w:r>
      <w:r w:rsidR="00DA4ACC">
        <w:rPr>
          <w:rFonts w:eastAsia="Century"/>
          <w:i w:val="0"/>
          <w:iCs w:val="0"/>
          <w:sz w:val="23"/>
          <w:szCs w:val="23"/>
        </w:rPr>
        <w:t xml:space="preserve"> </w:t>
      </w:r>
    </w:p>
    <w:p w14:paraId="7D753EBD" w14:textId="4C48A6AD" w:rsidR="00984654" w:rsidRPr="00D1736D" w:rsidRDefault="006509BA" w:rsidP="001D18A7">
      <w:pPr>
        <w:autoSpaceDE w:val="0"/>
        <w:autoSpaceDN w:val="0"/>
        <w:bidi w:val="0"/>
        <w:adjustRightInd w:val="0"/>
        <w:spacing w:after="0" w:line="276" w:lineRule="auto"/>
        <w:jc w:val="both"/>
        <w:rPr>
          <w:rFonts w:eastAsia="Century" w:cstheme="minorHAnsi"/>
          <w:sz w:val="23"/>
          <w:szCs w:val="23"/>
        </w:rPr>
      </w:pPr>
      <w:r w:rsidRPr="00D1736D">
        <w:rPr>
          <w:rFonts w:eastAsia="Century" w:cstheme="minorHAnsi"/>
          <w:sz w:val="23"/>
          <w:szCs w:val="23"/>
          <w:lang w:bidi="en-US"/>
        </w:rPr>
        <w:t>S</w:t>
      </w:r>
      <w:r w:rsidR="00131FA7" w:rsidRPr="00D1736D">
        <w:rPr>
          <w:rFonts w:eastAsia="Century" w:cstheme="minorHAnsi"/>
          <w:sz w:val="23"/>
          <w:szCs w:val="23"/>
          <w:lang w:bidi="en-US"/>
        </w:rPr>
        <w:t xml:space="preserve">ince </w:t>
      </w:r>
      <w:r w:rsidRPr="00D1736D">
        <w:rPr>
          <w:rFonts w:eastAsia="Century" w:cstheme="minorHAnsi"/>
          <w:sz w:val="23"/>
          <w:szCs w:val="23"/>
          <w:lang w:bidi="en-US"/>
        </w:rPr>
        <w:t>object</w:t>
      </w:r>
      <w:r w:rsidR="006B1CF0" w:rsidRPr="00D1736D">
        <w:rPr>
          <w:rFonts w:eastAsia="Century" w:cstheme="minorHAnsi"/>
          <w:sz w:val="23"/>
          <w:szCs w:val="23"/>
          <w:lang w:bidi="en-US"/>
        </w:rPr>
        <w:t>s</w:t>
      </w:r>
      <w:r w:rsidRPr="00D1736D">
        <w:rPr>
          <w:rFonts w:eastAsia="Century" w:cstheme="minorHAnsi"/>
          <w:sz w:val="23"/>
          <w:szCs w:val="23"/>
          <w:lang w:bidi="en-US"/>
        </w:rPr>
        <w:t xml:space="preserve"> in the image can be predicted by multiple anchor boxes,</w:t>
      </w:r>
      <w:r w:rsidR="00131FA7" w:rsidRPr="00D1736D">
        <w:rPr>
          <w:rFonts w:eastAsia="Century" w:cstheme="minorHAnsi"/>
          <w:sz w:val="23"/>
          <w:szCs w:val="23"/>
          <w:lang w:bidi="en-US"/>
        </w:rPr>
        <w:t xml:space="preserve"> RetinaNet select</w:t>
      </w:r>
      <w:r w:rsidRPr="00D1736D">
        <w:rPr>
          <w:rFonts w:eastAsia="Century" w:cstheme="minorHAnsi"/>
          <w:sz w:val="23"/>
          <w:szCs w:val="23"/>
          <w:lang w:bidi="en-US"/>
        </w:rPr>
        <w:t>s</w:t>
      </w:r>
      <w:r w:rsidR="00131FA7" w:rsidRPr="00D1736D">
        <w:rPr>
          <w:rFonts w:eastAsia="Century" w:cstheme="minorHAnsi"/>
          <w:sz w:val="23"/>
          <w:szCs w:val="23"/>
          <w:lang w:bidi="en-US"/>
        </w:rPr>
        <w:t xml:space="preserve"> at most 1000 anchor box</w:t>
      </w:r>
      <w:r w:rsidRPr="00D1736D">
        <w:rPr>
          <w:rFonts w:eastAsia="Century" w:cstheme="minorHAnsi"/>
          <w:sz w:val="23"/>
          <w:szCs w:val="23"/>
          <w:lang w:bidi="en-US"/>
        </w:rPr>
        <w:t>es</w:t>
      </w:r>
      <w:r w:rsidR="00131FA7" w:rsidRPr="00D1736D">
        <w:rPr>
          <w:rFonts w:eastAsia="Century" w:cstheme="minorHAnsi"/>
          <w:sz w:val="23"/>
          <w:szCs w:val="23"/>
          <w:lang w:bidi="en-US"/>
        </w:rPr>
        <w:t xml:space="preserve"> per class with the highest probability score from each FPN level</w:t>
      </w:r>
      <w:r w:rsidRPr="00D1736D">
        <w:rPr>
          <w:rFonts w:eastAsia="Century" w:cstheme="minorHAnsi"/>
          <w:sz w:val="23"/>
          <w:szCs w:val="23"/>
          <w:lang w:bidi="en-US"/>
        </w:rPr>
        <w:t>. In order to remove duplicated anchor boxes, it applies, non-maximum-suppression (NMS)</w:t>
      </w:r>
      <w:r w:rsidR="00340E5F" w:rsidRPr="00D1736D">
        <w:rPr>
          <w:rFonts w:eastAsia="Century" w:cstheme="minorHAnsi"/>
          <w:sz w:val="23"/>
          <w:szCs w:val="23"/>
        </w:rPr>
        <w:t xml:space="preserve"> </w:t>
      </w:r>
      <w:r w:rsidR="00BC6E77" w:rsidRPr="00D1736D">
        <w:rPr>
          <w:rFonts w:eastAsia="Century" w:cstheme="minorHAnsi"/>
          <w:sz w:val="23"/>
          <w:szCs w:val="23"/>
        </w:rPr>
        <w:fldChar w:fldCharType="begin" w:fldLock="1"/>
      </w:r>
      <w:r w:rsidR="00D1736D" w:rsidRPr="00D1736D">
        <w:rPr>
          <w:rFonts w:eastAsia="Century" w:cstheme="minorHAnsi"/>
          <w:sz w:val="23"/>
          <w:szCs w:val="23"/>
        </w:rPr>
        <w:instrText>ADDIN CSL_CITATION {"citationItems":[{"id":"ITEM-1","itemData":{"author":[{"dropping-particle":"","family":"Neubeck","given":"Alexander","non-dropping-particle":"","parse-names":false,"suffix":""},{"dropping-particle":"","family":"Gool","given":"Luc","non-dropping-particle":"Van","parse-names":false,"suffix":""}],"container-title":"18th International Conference on Pattern Recognition (ICPR'06)","id":"ITEM-1","issued":{"date-parts":[["2006"]]},"page":"850-855","title":"Efficient non-maximum suppression","type":"paper-conference","volume":"3"},"uris":["http://www.mendeley.com/documents/?uuid=c6ecb4b6-99be-4929-8259-2f07d8f38fbb"]}],"mendeley":{"formattedCitation":"(Neubeck &amp; Van Gool, 2006)","plainTextFormattedCitation":"(Neubeck &amp; Van Gool, 2006)","previouslyFormattedCitation":"(Neubeck &amp; Van Gool, 2006)"},"properties":{"noteIndex":0},"schema":"https://github.com/citation-style-language/schema/raw/master/csl-citation.json"}</w:instrText>
      </w:r>
      <w:r w:rsidR="00BC6E77" w:rsidRPr="00D1736D">
        <w:rPr>
          <w:rFonts w:eastAsia="Century" w:cstheme="minorHAnsi"/>
          <w:sz w:val="23"/>
          <w:szCs w:val="23"/>
        </w:rPr>
        <w:fldChar w:fldCharType="separate"/>
      </w:r>
      <w:r w:rsidR="006538C1" w:rsidRPr="00D1736D">
        <w:rPr>
          <w:rFonts w:eastAsia="Century" w:cstheme="minorHAnsi"/>
          <w:noProof/>
          <w:sz w:val="23"/>
          <w:szCs w:val="23"/>
        </w:rPr>
        <w:t>(Neubeck &amp; Van Gool, 2006)</w:t>
      </w:r>
      <w:r w:rsidR="00BC6E77" w:rsidRPr="00D1736D">
        <w:rPr>
          <w:rFonts w:eastAsia="Century" w:cstheme="minorHAnsi"/>
          <w:sz w:val="23"/>
          <w:szCs w:val="23"/>
        </w:rPr>
        <w:fldChar w:fldCharType="end"/>
      </w:r>
      <w:r w:rsidRPr="00D1736D">
        <w:rPr>
          <w:rFonts w:eastAsia="Century" w:cstheme="minorHAnsi"/>
          <w:sz w:val="23"/>
          <w:szCs w:val="23"/>
        </w:rPr>
        <w:t xml:space="preserve"> algorithm for each class, </w:t>
      </w:r>
      <w:r w:rsidRPr="00D1736D">
        <w:rPr>
          <w:rFonts w:eastAsia="Century" w:cstheme="minorHAnsi"/>
          <w:sz w:val="23"/>
          <w:szCs w:val="23"/>
          <w:lang w:bidi="en-US"/>
        </w:rPr>
        <w:t>which iteratively chooses an anchor box with the highest probability score and removes any overlapping anchor boxes with an intersection over union (IoU) greater than 0.5</w:t>
      </w:r>
      <w:r w:rsidR="00340E5F" w:rsidRPr="00D1736D">
        <w:rPr>
          <w:rFonts w:eastAsia="Century" w:cstheme="minorHAnsi"/>
          <w:sz w:val="23"/>
          <w:szCs w:val="23"/>
          <w:lang w:bidi="en-US"/>
        </w:rPr>
        <w:t xml:space="preserve"> </w:t>
      </w:r>
      <w:r w:rsidR="00340E5F"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Advances in neural information processing systems","id":"ITEM-1","issued":{"date-parts":[["2015"]]},"page":"91-99","title":"Faster r-cnn: Towards real-time object detection with region proposal networks","type":"paper-conference"},"uris":["http://www.mendeley.com/documents/?uuid=482a7d8b-bdde-4f61-a8a7-43ffaefde6d5"]}],"mendeley":{"formattedCitation":"(Ren et al., 2015)","plainTextFormattedCitation":"(Ren et al., 2015)","previouslyFormattedCitation":"(Ren et al., 2015)"},"properties":{"noteIndex":0},"schema":"https://github.com/citation-style-language/schema/raw/master/csl-citation.json"}</w:instrText>
      </w:r>
      <w:r w:rsidR="00340E5F"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(Ren et al., 2015)</w:t>
      </w:r>
      <w:r w:rsidR="00340E5F" w:rsidRPr="00D1736D">
        <w:rPr>
          <w:rFonts w:eastAsia="Century" w:cstheme="minorHAnsi"/>
          <w:sz w:val="23"/>
          <w:szCs w:val="23"/>
          <w:lang w:bidi="en-US"/>
        </w:rPr>
        <w:fldChar w:fldCharType="end"/>
      </w:r>
      <w:r w:rsidR="00340E5F" w:rsidRPr="00D1736D">
        <w:rPr>
          <w:rFonts w:eastAsia="Century" w:cstheme="minorHAnsi"/>
          <w:sz w:val="23"/>
          <w:szCs w:val="23"/>
        </w:rPr>
        <w:t>,</w:t>
      </w:r>
      <w:r w:rsidR="00340E5F" w:rsidRPr="00D1736D">
        <w:rPr>
          <w:rFonts w:eastAsia="Century" w:cstheme="minorHAnsi"/>
          <w:sz w:val="23"/>
          <w:szCs w:val="23"/>
        </w:rPr>
        <w:fldChar w:fldCharType="begin" w:fldLock="1"/>
      </w:r>
      <w:r w:rsidR="00AE6850">
        <w:rPr>
          <w:rFonts w:eastAsia="Century" w:cstheme="minorHAnsi"/>
          <w:sz w:val="23"/>
          <w:szCs w:val="23"/>
        </w:rPr>
        <w:instrText>ADDIN CSL_CITATION {"citationItems":[{"id":"ITEM-1","itemData":{"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conference on computer vision and pattern recognition","id":"ITEM-1","issued":{"date-parts":[["2014"]]},"page":"580-587","title":"Rich feature hierarchies for accurate object detection and semantic segmentation","type":"paper-conference"},"uris":["http://www.mendeley.com/documents/?uuid=4e9729d7-67de-4640-87d0-4ae08ed83e25"]}],"mendeley":{"formattedCitation":"(Girshick et al., 2014)","plainTextFormattedCitation":"(Girshick et al., 2014)","previouslyFormattedCitation":"(Girshick et al., 2014)"},"properties":{"noteIndex":0},"schema":"https://github.com/citation-style-language/schema/raw/master/csl-citation.json"}</w:instrText>
      </w:r>
      <w:r w:rsidR="00340E5F" w:rsidRPr="00D1736D">
        <w:rPr>
          <w:rFonts w:eastAsia="Century" w:cstheme="minorHAnsi"/>
          <w:sz w:val="23"/>
          <w:szCs w:val="23"/>
        </w:rPr>
        <w:fldChar w:fldCharType="separate"/>
      </w:r>
      <w:r w:rsidR="007D79E5" w:rsidRPr="007D79E5">
        <w:rPr>
          <w:rFonts w:eastAsia="Century" w:cstheme="minorHAnsi"/>
          <w:noProof/>
          <w:sz w:val="23"/>
          <w:szCs w:val="23"/>
        </w:rPr>
        <w:t>(Girshick et al., 2014)</w:t>
      </w:r>
      <w:r w:rsidR="00340E5F" w:rsidRPr="00D1736D">
        <w:rPr>
          <w:rFonts w:eastAsia="Century" w:cstheme="minorHAnsi"/>
          <w:sz w:val="23"/>
          <w:szCs w:val="23"/>
        </w:rPr>
        <w:fldChar w:fldCharType="end"/>
      </w:r>
      <w:r w:rsidRPr="00D1736D">
        <w:rPr>
          <w:rFonts w:eastAsia="Century" w:cstheme="minorHAnsi"/>
          <w:sz w:val="23"/>
          <w:szCs w:val="23"/>
        </w:rPr>
        <w:t xml:space="preserve">. </w:t>
      </w:r>
      <w:r w:rsidRPr="00D1736D">
        <w:rPr>
          <w:rFonts w:eastAsia="Century" w:cstheme="minorHAnsi"/>
          <w:sz w:val="23"/>
          <w:szCs w:val="23"/>
          <w:lang w:bidi="en-US"/>
        </w:rPr>
        <w:t>In the final stage, for each remaining anchor, the regression subnet gives offset predictions that can used to refine the anchor to get a bounding box prediction.</w:t>
      </w:r>
      <w:r w:rsidR="00984654" w:rsidRPr="00D1736D">
        <w:rPr>
          <w:rFonts w:eastAsia="Century" w:cstheme="minorHAnsi"/>
          <w:sz w:val="23"/>
          <w:szCs w:val="23"/>
          <w:lang w:bidi="en-US"/>
        </w:rPr>
        <w:t xml:space="preserve"> </w:t>
      </w:r>
      <w:r w:rsidR="00984654" w:rsidRPr="00D1736D">
        <w:rPr>
          <w:rFonts w:eastAsia="Century" w:cstheme="minorHAnsi"/>
          <w:sz w:val="23"/>
          <w:szCs w:val="23"/>
        </w:rPr>
        <w:t xml:space="preserve">Similar to the Fast R-CNN regressor, the convolutional bounding box regression subnet output four numbers, </w:t>
      </w:r>
      <w:r w:rsidR="006B1CF0" w:rsidRPr="00D1736D">
        <w:rPr>
          <w:rFonts w:eastAsia="Century" w:cstheme="minorHAnsi"/>
          <w:sz w:val="23"/>
          <w:szCs w:val="23"/>
        </w:rPr>
        <w:t xml:space="preserve">the </w:t>
      </w:r>
      <w:r w:rsidR="00984654" w:rsidRPr="00D1736D">
        <w:rPr>
          <w:rFonts w:eastAsia="Century" w:cstheme="minorHAnsi"/>
          <w:sz w:val="23"/>
          <w:szCs w:val="23"/>
        </w:rPr>
        <w:t xml:space="preserve">first two numbers specify the offset between the centers of anchor and ground-truth object, while the last two numbers specify the offset between the width and </w:t>
      </w:r>
      <w:r w:rsidR="00984654" w:rsidRPr="00D1736D">
        <w:rPr>
          <w:rFonts w:eastAsia="Century" w:cstheme="minorHAnsi"/>
          <w:sz w:val="23"/>
          <w:szCs w:val="23"/>
        </w:rPr>
        <w:lastRenderedPageBreak/>
        <w:t>height of the anchor and the ground-truth. The second subnetwork performs convolutional object classification.</w:t>
      </w:r>
    </w:p>
    <w:p w14:paraId="747F084C" w14:textId="4544B928" w:rsidR="00245402" w:rsidRPr="00D1736D" w:rsidRDefault="00245402" w:rsidP="001D18A7">
      <w:pPr>
        <w:bidi w:val="0"/>
        <w:spacing w:line="276" w:lineRule="auto"/>
        <w:rPr>
          <w:rFonts w:eastAsiaTheme="majorEastAsia" w:cstheme="minorHAnsi"/>
          <w:color w:val="2F5496" w:themeColor="accent1" w:themeShade="BF"/>
          <w:sz w:val="32"/>
          <w:szCs w:val="32"/>
        </w:rPr>
      </w:pPr>
      <w:del w:id="467" w:author="Yael Edan" w:date="2019-09-22T13:32:00Z">
        <w:r w:rsidRPr="00D1736D" w:rsidDel="008D67EC">
          <w:rPr>
            <w:rFonts w:cstheme="minorHAnsi"/>
          </w:rPr>
          <w:br w:type="page"/>
        </w:r>
      </w:del>
    </w:p>
    <w:p w14:paraId="5FC4E2A7" w14:textId="3DDC0C9D" w:rsidR="00F76591" w:rsidRPr="00D1736D" w:rsidRDefault="008D5D06" w:rsidP="001D18A7">
      <w:pPr>
        <w:pStyle w:val="Heading1"/>
        <w:bidi w:val="0"/>
        <w:spacing w:line="276" w:lineRule="auto"/>
        <w:rPr>
          <w:rFonts w:asciiTheme="minorHAnsi" w:hAnsiTheme="minorHAnsi" w:cstheme="minorHAnsi"/>
        </w:rPr>
      </w:pPr>
      <w:bookmarkStart w:id="468" w:name="_Toc14857543"/>
      <w:bookmarkStart w:id="469" w:name="_Toc14857789"/>
      <w:bookmarkStart w:id="470" w:name="_Toc19806690"/>
      <w:r w:rsidRPr="00D1736D">
        <w:rPr>
          <w:rFonts w:asciiTheme="minorHAnsi" w:hAnsiTheme="minorHAnsi" w:cstheme="minorHAnsi"/>
        </w:rPr>
        <w:t>2.</w:t>
      </w:r>
      <w:commentRangeStart w:id="471"/>
      <w:r w:rsidRPr="00D1736D">
        <w:rPr>
          <w:rFonts w:asciiTheme="minorHAnsi" w:hAnsiTheme="minorHAnsi" w:cstheme="minorHAnsi"/>
        </w:rPr>
        <w:t xml:space="preserve">5 </w:t>
      </w:r>
      <w:r w:rsidR="00F76591" w:rsidRPr="00D1736D">
        <w:rPr>
          <w:rFonts w:asciiTheme="minorHAnsi" w:hAnsiTheme="minorHAnsi" w:cstheme="minorHAnsi"/>
        </w:rPr>
        <w:t xml:space="preserve">Image </w:t>
      </w:r>
      <w:bookmarkStart w:id="472" w:name="_Hlk15597561"/>
      <w:r w:rsidR="00343763" w:rsidRPr="00D1736D">
        <w:rPr>
          <w:rFonts w:asciiTheme="minorHAnsi" w:hAnsiTheme="minorHAnsi" w:cstheme="minorHAnsi"/>
        </w:rPr>
        <w:t>detection</w:t>
      </w:r>
      <w:r w:rsidR="00F76591" w:rsidRPr="00D1736D">
        <w:rPr>
          <w:rFonts w:asciiTheme="minorHAnsi" w:hAnsiTheme="minorHAnsi" w:cstheme="minorHAnsi"/>
        </w:rPr>
        <w:t xml:space="preserve"> </w:t>
      </w:r>
      <w:bookmarkEnd w:id="472"/>
      <w:r w:rsidR="00F76591" w:rsidRPr="00D1736D">
        <w:rPr>
          <w:rFonts w:asciiTheme="minorHAnsi" w:hAnsiTheme="minorHAnsi" w:cstheme="minorHAnsi"/>
        </w:rPr>
        <w:t xml:space="preserve">in </w:t>
      </w:r>
      <w:r w:rsidR="006B1CF0" w:rsidRPr="00D1736D">
        <w:rPr>
          <w:rFonts w:asciiTheme="minorHAnsi" w:hAnsiTheme="minorHAnsi" w:cstheme="minorHAnsi"/>
        </w:rPr>
        <w:t>a</w:t>
      </w:r>
      <w:r w:rsidR="00F76591" w:rsidRPr="00D1736D">
        <w:rPr>
          <w:rFonts w:asciiTheme="minorHAnsi" w:hAnsiTheme="minorHAnsi" w:cstheme="minorHAnsi"/>
        </w:rPr>
        <w:t xml:space="preserve">griculture </w:t>
      </w:r>
      <w:r w:rsidR="006B1CF0" w:rsidRPr="00D1736D">
        <w:rPr>
          <w:rFonts w:asciiTheme="minorHAnsi" w:hAnsiTheme="minorHAnsi" w:cstheme="minorHAnsi"/>
        </w:rPr>
        <w:t>u</w:t>
      </w:r>
      <w:r w:rsidR="00F76591" w:rsidRPr="00D1736D">
        <w:rPr>
          <w:rFonts w:asciiTheme="minorHAnsi" w:hAnsiTheme="minorHAnsi" w:cstheme="minorHAnsi"/>
        </w:rPr>
        <w:t xml:space="preserve">sing </w:t>
      </w:r>
      <w:r w:rsidR="006B1CF0" w:rsidRPr="00D1736D">
        <w:rPr>
          <w:rFonts w:asciiTheme="minorHAnsi" w:hAnsiTheme="minorHAnsi" w:cstheme="minorHAnsi"/>
        </w:rPr>
        <w:t>d</w:t>
      </w:r>
      <w:r w:rsidR="00F76591" w:rsidRPr="00D1736D">
        <w:rPr>
          <w:rFonts w:asciiTheme="minorHAnsi" w:hAnsiTheme="minorHAnsi" w:cstheme="minorHAnsi"/>
        </w:rPr>
        <w:t xml:space="preserve">eep </w:t>
      </w:r>
      <w:r w:rsidR="006B1CF0" w:rsidRPr="00D1736D">
        <w:rPr>
          <w:rFonts w:asciiTheme="minorHAnsi" w:hAnsiTheme="minorHAnsi" w:cstheme="minorHAnsi"/>
        </w:rPr>
        <w:t>l</w:t>
      </w:r>
      <w:r w:rsidR="00F76591" w:rsidRPr="00D1736D">
        <w:rPr>
          <w:rFonts w:asciiTheme="minorHAnsi" w:hAnsiTheme="minorHAnsi" w:cstheme="minorHAnsi"/>
        </w:rPr>
        <w:t>earning</w:t>
      </w:r>
      <w:bookmarkEnd w:id="468"/>
      <w:bookmarkEnd w:id="469"/>
      <w:bookmarkEnd w:id="470"/>
      <w:commentRangeEnd w:id="471"/>
      <w:r w:rsidR="008D67EC">
        <w:rPr>
          <w:rStyle w:val="CommentReference"/>
          <w:rFonts w:asciiTheme="minorHAnsi" w:eastAsiaTheme="minorHAnsi" w:hAnsiTheme="minorHAnsi" w:cstheme="minorBidi"/>
          <w:color w:val="auto"/>
        </w:rPr>
        <w:commentReference w:id="471"/>
      </w:r>
    </w:p>
    <w:p w14:paraId="5F2E7C12" w14:textId="5F2A7FE6" w:rsidR="003C110F" w:rsidRPr="00D1736D" w:rsidRDefault="00E76E38"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Agricultural objects detection </w:t>
      </w:r>
      <w:r w:rsidR="005D5D27" w:rsidRPr="00D1736D">
        <w:rPr>
          <w:rFonts w:eastAsia="Century" w:cstheme="minorHAnsi"/>
          <w:sz w:val="23"/>
          <w:szCs w:val="23"/>
          <w:lang w:bidi="en-US"/>
        </w:rPr>
        <w:t xml:space="preserve">is </w:t>
      </w:r>
      <w:r w:rsidRPr="00D1736D">
        <w:rPr>
          <w:rFonts w:eastAsia="Century" w:cstheme="minorHAnsi"/>
          <w:sz w:val="23"/>
          <w:szCs w:val="23"/>
          <w:lang w:bidi="en-US"/>
        </w:rPr>
        <w:t>an ex</w:t>
      </w:r>
      <w:r w:rsidR="005D5D27" w:rsidRPr="00D1736D">
        <w:rPr>
          <w:rFonts w:eastAsia="Century" w:cstheme="minorHAnsi"/>
          <w:sz w:val="23"/>
          <w:szCs w:val="23"/>
          <w:lang w:bidi="en-US"/>
        </w:rPr>
        <w:t xml:space="preserve">tremely challenging task </w:t>
      </w:r>
      <w:r w:rsidRPr="00D1736D">
        <w:rPr>
          <w:rFonts w:eastAsia="Century" w:cstheme="minorHAnsi"/>
          <w:sz w:val="23"/>
          <w:szCs w:val="23"/>
          <w:lang w:bidi="en-US"/>
        </w:rPr>
        <w:t xml:space="preserve">due to the highly variable and unstructured nature of both the objects </w:t>
      </w:r>
      <w:r w:rsidR="00A45F3B" w:rsidRPr="00D1736D">
        <w:rPr>
          <w:rFonts w:eastAsia="Century" w:cstheme="minorHAnsi"/>
          <w:sz w:val="23"/>
          <w:szCs w:val="23"/>
          <w:lang w:bidi="en-US"/>
        </w:rPr>
        <w:t>(variable shape, color, siz</w:t>
      </w:r>
      <w:r w:rsidR="009F3159">
        <w:rPr>
          <w:rFonts w:eastAsia="Century" w:cstheme="minorHAnsi"/>
          <w:sz w:val="23"/>
          <w:szCs w:val="23"/>
          <w:lang w:bidi="en-US"/>
        </w:rPr>
        <w:t>e</w:t>
      </w:r>
      <w:r w:rsidR="00A45F3B" w:rsidRPr="00D1736D">
        <w:rPr>
          <w:rFonts w:eastAsia="Century" w:cstheme="minorHAnsi"/>
          <w:sz w:val="23"/>
          <w:szCs w:val="23"/>
          <w:lang w:bidi="en-US"/>
        </w:rPr>
        <w:t xml:space="preserve">) </w:t>
      </w:r>
      <w:r w:rsidRPr="00D1736D">
        <w:rPr>
          <w:rFonts w:eastAsia="Century" w:cstheme="minorHAnsi"/>
          <w:sz w:val="23"/>
          <w:szCs w:val="23"/>
          <w:lang w:bidi="en-US"/>
        </w:rPr>
        <w:t>and environment</w:t>
      </w:r>
      <w:r w:rsidR="00A45F3B" w:rsidRPr="00D1736D">
        <w:rPr>
          <w:rFonts w:eastAsia="Century" w:cstheme="minorHAnsi"/>
          <w:sz w:val="23"/>
          <w:szCs w:val="23"/>
          <w:lang w:bidi="en-US"/>
        </w:rPr>
        <w:t xml:space="preserve"> (illumination, adverse weather )</w:t>
      </w:r>
      <w:r w:rsidRPr="00D1736D">
        <w:rPr>
          <w:rFonts w:eastAsia="Century" w:cstheme="minorHAnsi"/>
          <w:sz w:val="23"/>
          <w:szCs w:val="23"/>
          <w:lang w:bidi="en-US"/>
        </w:rPr>
        <w:t xml:space="preserve"> </w:t>
      </w:r>
      <w:r w:rsidR="00714263" w:rsidRPr="00D1736D">
        <w:rPr>
          <w:rFonts w:eastAsia="Century" w:cstheme="minorHAnsi"/>
          <w:sz w:val="23"/>
          <w:szCs w:val="23"/>
          <w:lang w:bidi="en-US"/>
        </w:rPr>
        <w:t xml:space="preserve">and the presence of </w:t>
      </w:r>
      <w:r w:rsidRPr="00D1736D">
        <w:rPr>
          <w:rFonts w:eastAsia="Century" w:cstheme="minorHAnsi"/>
          <w:sz w:val="23"/>
          <w:szCs w:val="23"/>
          <w:lang w:bidi="en-US"/>
        </w:rPr>
        <w:t xml:space="preserve">obstructions (leaves, branches, </w:t>
      </w:r>
      <w:r w:rsidR="00714263" w:rsidRPr="00D1736D">
        <w:rPr>
          <w:rFonts w:eastAsia="Century" w:cstheme="minorHAnsi"/>
          <w:sz w:val="23"/>
          <w:szCs w:val="23"/>
          <w:lang w:bidi="en-US"/>
        </w:rPr>
        <w:t>dust, insects</w:t>
      </w:r>
      <w:r w:rsidRPr="00D1736D">
        <w:rPr>
          <w:rFonts w:eastAsia="Century" w:cstheme="minorHAnsi"/>
          <w:sz w:val="23"/>
          <w:szCs w:val="23"/>
          <w:lang w:bidi="en-US"/>
        </w:rPr>
        <w:t>)</w:t>
      </w:r>
      <w:r w:rsidR="00714263" w:rsidRPr="00D1736D">
        <w:rPr>
          <w:rFonts w:eastAsia="Century" w:cstheme="minorHAnsi"/>
          <w:sz w:val="23"/>
          <w:szCs w:val="23"/>
          <w:lang w:bidi="en-US"/>
        </w:rPr>
        <w:t xml:space="preserve"> and other unavoidable image noises </w:t>
      </w:r>
      <w:r w:rsidR="00714263"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{"citationItems":[{"id":"ITEM-1","itemData":{"author":[{"dropping-particle":"","family":"Pereira","given":"Carlos S","non-dropping-particle":"","parse-names":false,"suffix":""},{"dropping-particle":"","family":"Morais","given":"Raul","non-dropping-particle":"","parse-names":false,"suffix":""},{"dropping-particle":"","family":"Reis","given":"Manuel J C S","non-dropping-particle":"","parse-names":false,"suffix":""}],"container-title":"2017 Intelligent Systems Conference (IntelliSys)","id":"ITEM-1","issued":{"date-parts":[["2017"]]},"page":"566-575","title":"Recent advances in image processing techniques for automated harvesting purposes: a review","type":"paper-conference"},"uris":["http://www.mendeley.com/documents/?uuid=f424576c-0717-433c-b702-c2f2b3f73107"]}],"mendeley":{"formattedCitation":"(Pereira et al., 2017)","plainTextFormattedCitation":"(Pereira et al., 2017)","previouslyFormattedCitation":"(Pereira et al., 2017)"},"properties":{"noteIndex":0},"schema":"https://github.com/citation-style-language/schema/raw/master/csl-citation.json"}</w:instrText>
      </w:r>
      <w:r w:rsidR="00714263"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(Pereira et al., 2017)</w:t>
      </w:r>
      <w:r w:rsidR="00714263" w:rsidRPr="00D1736D">
        <w:rPr>
          <w:rFonts w:eastAsia="Century" w:cstheme="minorHAnsi"/>
          <w:sz w:val="23"/>
          <w:szCs w:val="23"/>
          <w:lang w:bidi="en-US"/>
        </w:rPr>
        <w:fldChar w:fldCharType="end"/>
      </w:r>
      <w:r w:rsidR="00B35749">
        <w:rPr>
          <w:rFonts w:eastAsia="Century" w:cstheme="minorHAnsi"/>
          <w:sz w:val="23"/>
          <w:szCs w:val="23"/>
          <w:lang w:bidi="en-US"/>
        </w:rPr>
        <w:t>,</w:t>
      </w:r>
      <w:r w:rsidR="00B35749">
        <w:rPr>
          <w:rFonts w:eastAsia="Century" w:cstheme="minorHAnsi"/>
          <w:sz w:val="23"/>
          <w:szCs w:val="23"/>
          <w:lang w:bidi="en-US"/>
        </w:rPr>
        <w:fldChar w:fldCharType="begin" w:fldLock="1"/>
      </w:r>
      <w:r w:rsidR="00B35749">
        <w:rPr>
          <w:rFonts w:eastAsia="Century" w:cstheme="minorHAnsi"/>
          <w:sz w:val="23"/>
          <w:szCs w:val="23"/>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00B35749">
        <w:rPr>
          <w:rFonts w:eastAsia="Century" w:cstheme="minorHAnsi"/>
          <w:sz w:val="23"/>
          <w:szCs w:val="23"/>
          <w:lang w:bidi="en-US"/>
        </w:rPr>
        <w:fldChar w:fldCharType="separate"/>
      </w:r>
      <w:r w:rsidR="00B35749" w:rsidRPr="00B35749">
        <w:rPr>
          <w:rFonts w:eastAsia="Century" w:cstheme="minorHAnsi"/>
          <w:noProof/>
          <w:sz w:val="23"/>
          <w:szCs w:val="23"/>
          <w:lang w:bidi="en-US"/>
        </w:rPr>
        <w:t>(Koirala et al., 2019a)</w:t>
      </w:r>
      <w:r w:rsidR="00B35749">
        <w:rPr>
          <w:rFonts w:eastAsia="Century" w:cstheme="minorHAnsi"/>
          <w:sz w:val="23"/>
          <w:szCs w:val="23"/>
          <w:lang w:bidi="en-US"/>
        </w:rPr>
        <w:fldChar w:fldCharType="end"/>
      </w:r>
      <w:r w:rsidR="00B35749">
        <w:rPr>
          <w:rFonts w:eastAsia="Century" w:cstheme="minorHAnsi"/>
          <w:sz w:val="23"/>
          <w:szCs w:val="23"/>
          <w:lang w:bidi="en-US"/>
        </w:rPr>
        <w:t>,</w:t>
      </w:r>
      <w:r w:rsidR="00FF2774">
        <w:rPr>
          <w:rFonts w:eastAsia="Century" w:cstheme="minorHAnsi"/>
          <w:sz w:val="23"/>
          <w:szCs w:val="23"/>
          <w:lang w:bidi="en-US"/>
        </w:rPr>
        <w:t xml:space="preserve"> </w:t>
      </w:r>
      <w:r w:rsidR="009F3159">
        <w:rPr>
          <w:rFonts w:eastAsia="Century" w:cstheme="minorHAnsi"/>
          <w:sz w:val="23"/>
          <w:szCs w:val="23"/>
          <w:lang w:bidi="en-US"/>
        </w:rPr>
        <w:fldChar w:fldCharType="begin" w:fldLock="1"/>
      </w:r>
      <w:r w:rsidR="00906472">
        <w:rPr>
          <w:rFonts w:eastAsia="Century" w:cstheme="minorHAnsi"/>
          <w:sz w:val="23"/>
          <w:szCs w:val="23"/>
          <w:lang w:bidi="en-US"/>
        </w:rPr>
        <w:instrText>ADDIN CSL_CITATION {"citationItems":[{"id":"ITEM-1","itemData":{"DOI":"10.1016/j.compag.2018.02.016","ISSN":"01681699","abstract":"Deep learning constitutes a recent, modern technique for image processing and data analysis, with promising results and large potential. As deep learning has been successfully applied in various domains, it has recently entered also the domain of agriculture. In this paper, we perform a survey of 40 research efforts that employ deep learning techniques, applied to various agricultural and food production challenges. We examine the particular agricultural problems under study, the specific models and frameworks employed, the sources, nature and pre-processing of data used, and the overall performance achieved according to the metrics used at each work under study. Moreover, we study comparisons of deep learning with other existing popular techniques, in respect to differences in classification or regression performance. Our findings indicate that deep learning provides high accuracy, outperforming existing commonly used image processing techniques.","author":[{"dropping-particle":"","family":"Kamilaris","given":"A","non-dropping-particle":"","parse-names":false,"suffix":""},{"dropping-particle":"","family":"Prenafeta-Boldú.","given":"F","non-dropping-particle":"","parse-names":false,"suffix":""}],"container-title":"Computers and Electronics in Agriculture","id":"ITEM-1","issue":"April","issued":{"date-parts":[["2018"]]},"page":"70-90","title":"Deep learning in agriculture: A survey","type":"article-journal","volume":"147"},"uris":["http://www.mendeley.com/documents/?uuid=d3e45afe-a356-46d4-b2df-aa2df39e4ece"]}],"mendeley":{"formattedCitation":"(Kamilaris &amp; Prenafeta-Boldú., 2018)","plainTextFormattedCitation":"(Kamilaris &amp; Prenafeta-Boldú., 2018)","previouslyFormattedCitation":"(Kamilaris &amp; Prenafeta-Boldú., 2018)"},"properties":{"noteIndex":0},"schema":"https://github.com/citation-style-language/schema/raw/master/csl-citation.json"}</w:instrText>
      </w:r>
      <w:r w:rsidR="009F3159">
        <w:rPr>
          <w:rFonts w:eastAsia="Century" w:cstheme="minorHAnsi"/>
          <w:sz w:val="23"/>
          <w:szCs w:val="23"/>
          <w:lang w:bidi="en-US"/>
        </w:rPr>
        <w:fldChar w:fldCharType="separate"/>
      </w:r>
      <w:r w:rsidR="00906472" w:rsidRPr="00906472">
        <w:rPr>
          <w:rFonts w:eastAsia="Century" w:cstheme="minorHAnsi"/>
          <w:noProof/>
          <w:sz w:val="23"/>
          <w:szCs w:val="23"/>
          <w:lang w:bidi="en-US"/>
        </w:rPr>
        <w:t>(Kamilaris &amp; Prenafeta-Boldú., 2018)</w:t>
      </w:r>
      <w:r w:rsidR="009F3159">
        <w:rPr>
          <w:rFonts w:eastAsia="Century" w:cstheme="minorHAnsi"/>
          <w:sz w:val="23"/>
          <w:szCs w:val="23"/>
          <w:lang w:bidi="en-US"/>
        </w:rPr>
        <w:fldChar w:fldCharType="end"/>
      </w:r>
      <w:r w:rsidR="00714263" w:rsidRPr="00D1736D">
        <w:rPr>
          <w:rFonts w:eastAsia="Century" w:cstheme="minorHAnsi"/>
          <w:sz w:val="23"/>
          <w:szCs w:val="23"/>
          <w:lang w:bidi="en-US"/>
        </w:rPr>
        <w:t>.</w:t>
      </w:r>
      <w:r w:rsidR="00546655" w:rsidRPr="00D1736D">
        <w:rPr>
          <w:rFonts w:eastAsia="Century" w:cstheme="minorHAnsi"/>
          <w:sz w:val="23"/>
          <w:szCs w:val="23"/>
          <w:lang w:bidi="en-US"/>
        </w:rPr>
        <w:t xml:space="preserve"> </w:t>
      </w:r>
    </w:p>
    <w:p w14:paraId="44511B99" w14:textId="115FC79A" w:rsidR="00CE664A" w:rsidRPr="00D1736D" w:rsidRDefault="006468C4" w:rsidP="001D18A7">
      <w:pPr>
        <w:bidi w:val="0"/>
        <w:spacing w:line="276" w:lineRule="auto"/>
        <w:jc w:val="both"/>
        <w:rPr>
          <w:rFonts w:eastAsia="Century" w:cstheme="minorHAnsi"/>
          <w:sz w:val="23"/>
          <w:szCs w:val="23"/>
          <w:lang w:bidi="en-US"/>
        </w:rPr>
      </w:pPr>
      <w:r>
        <w:rPr>
          <w:rFonts w:eastAsia="Century" w:cstheme="minorHAnsi"/>
          <w:sz w:val="23"/>
          <w:szCs w:val="23"/>
          <w:lang w:bidi="en-US"/>
        </w:rPr>
        <w:t>Fruits</w:t>
      </w:r>
      <w:r w:rsidRPr="00D1736D">
        <w:rPr>
          <w:rFonts w:eastAsia="Century" w:cstheme="minorHAnsi"/>
          <w:sz w:val="23"/>
          <w:szCs w:val="23"/>
          <w:lang w:bidi="en-US"/>
        </w:rPr>
        <w:t xml:space="preserve"> </w:t>
      </w:r>
      <w:r w:rsidR="00343763" w:rsidRPr="00D1736D">
        <w:rPr>
          <w:rFonts w:eastAsia="Century" w:cstheme="minorHAnsi"/>
          <w:sz w:val="23"/>
          <w:szCs w:val="23"/>
          <w:lang w:bidi="en-US"/>
        </w:rPr>
        <w:t>detection</w:t>
      </w:r>
      <w:r>
        <w:rPr>
          <w:rFonts w:eastAsia="Century" w:cstheme="minorHAnsi"/>
          <w:sz w:val="23"/>
          <w:szCs w:val="23"/>
          <w:lang w:bidi="en-US"/>
        </w:rPr>
        <w:t xml:space="preserve"> </w:t>
      </w:r>
      <w:r w:rsidR="00546655" w:rsidRPr="00D1736D">
        <w:rPr>
          <w:rFonts w:eastAsia="Century" w:cstheme="minorHAnsi"/>
          <w:sz w:val="23"/>
          <w:szCs w:val="23"/>
          <w:lang w:bidi="en-US"/>
        </w:rPr>
        <w:t>based on</w:t>
      </w:r>
      <w:r w:rsidR="00042891" w:rsidRPr="00D1736D">
        <w:rPr>
          <w:rFonts w:eastAsia="Century" w:cstheme="minorHAnsi"/>
          <w:sz w:val="23"/>
          <w:szCs w:val="23"/>
          <w:lang w:bidi="en-US"/>
        </w:rPr>
        <w:t xml:space="preserve"> supervised</w:t>
      </w:r>
      <w:r w:rsidR="00546655" w:rsidRPr="00D1736D">
        <w:rPr>
          <w:rFonts w:eastAsia="Century" w:cstheme="minorHAnsi"/>
          <w:sz w:val="23"/>
          <w:szCs w:val="23"/>
          <w:lang w:bidi="en-US"/>
        </w:rPr>
        <w:t xml:space="preserve"> machine learning</w:t>
      </w:r>
      <w:r w:rsidR="00042891" w:rsidRPr="00D1736D">
        <w:rPr>
          <w:rFonts w:eastAsia="Century" w:cstheme="minorHAnsi"/>
          <w:sz w:val="23"/>
          <w:szCs w:val="23"/>
          <w:lang w:bidi="en-US"/>
        </w:rPr>
        <w:t xml:space="preserve"> methods</w:t>
      </w:r>
      <w:r w:rsidR="00536F2D" w:rsidRPr="00D1736D">
        <w:rPr>
          <w:rFonts w:eastAsia="Century" w:cstheme="minorHAnsi"/>
          <w:sz w:val="23"/>
          <w:szCs w:val="23"/>
          <w:lang w:bidi="en-US"/>
        </w:rPr>
        <w:t xml:space="preserve"> has </w:t>
      </w:r>
      <w:r w:rsidR="00546655" w:rsidRPr="00D1736D">
        <w:rPr>
          <w:rFonts w:eastAsia="Century" w:cstheme="minorHAnsi"/>
          <w:sz w:val="23"/>
          <w:szCs w:val="23"/>
          <w:lang w:bidi="en-US"/>
        </w:rPr>
        <w:t>yield</w:t>
      </w:r>
      <w:r w:rsidR="003C110F" w:rsidRPr="00D1736D">
        <w:rPr>
          <w:rFonts w:eastAsia="Century" w:cstheme="minorHAnsi"/>
          <w:sz w:val="23"/>
          <w:szCs w:val="23"/>
          <w:lang w:bidi="en-US"/>
        </w:rPr>
        <w:t>ed</w:t>
      </w:r>
      <w:r w:rsidR="00546655" w:rsidRPr="00D1736D">
        <w:rPr>
          <w:rFonts w:eastAsia="Century" w:cstheme="minorHAnsi"/>
          <w:sz w:val="23"/>
          <w:szCs w:val="23"/>
          <w:lang w:bidi="en-US"/>
        </w:rPr>
        <w:t xml:space="preserve"> better results than simple image processing techniques</w:t>
      </w:r>
      <w:r w:rsidR="009F3159">
        <w:rPr>
          <w:rFonts w:eastAsia="Century" w:cstheme="minorHAnsi"/>
          <w:sz w:val="23"/>
          <w:szCs w:val="23"/>
          <w:lang w:bidi="en-US"/>
        </w:rPr>
        <w:t xml:space="preserve"> </w:t>
      </w:r>
      <w:r w:rsidR="009F3159">
        <w:rPr>
          <w:rFonts w:eastAsia="Century" w:cstheme="minorHAnsi"/>
          <w:sz w:val="23"/>
          <w:szCs w:val="23"/>
          <w:lang w:bidi="en-US"/>
        </w:rPr>
        <w:fldChar w:fldCharType="begin" w:fldLock="1"/>
      </w:r>
      <w:r w:rsidR="009F3159">
        <w:rPr>
          <w:rFonts w:eastAsia="Century" w:cstheme="minorHAnsi"/>
          <w:sz w:val="23"/>
          <w:szCs w:val="23"/>
          <w:lang w:bidi="en-US"/>
        </w:rPr>
        <w:instrText>ADDIN CSL_CITATION {"citationItems":[{"id":"ITEM-1","itemData":{"author":[{"dropping-particle":"","family":"Koirala","given":"A.","non-dropping-particle":"","parse-names":false,"suffix":""},{"dropping-particle":"","family":"Walsh","given":"K. B.","non-dropping-particle":"","parse-names":false,"suffix":""},{"dropping-particle":"","family":"Wang","given":"Z.","non-dropping-particle":"","parse-names":false,"suffix":""},{"dropping-particle":"","family":"McCarthy","given":"C.","non-dropping-particle":"","parse-names":false,"suffix":""}],"container-title":"Precision Agriculture","id":"ITEM-1","issue":"0123456789","issued":{"date-parts":[["2019"]]},"publisher":"Springer US","title":"Deep learning for real-time fruit detection and orchard fruit load estimation: benchmarking of ‘MangoYOLO’","type":"article-journal"},"uris":["http://www.mendeley.com/documents/?uuid=29b73b10-9c51-4390-9c25-a70f218e27eb"]}],"mendeley":{"formattedCitation":"(Koirala et al., 2019b)","plainTextFormattedCitation":"(Koirala et al., 2019b)","previouslyFormattedCitation":"(Koirala et al., 2019b)"},"properties":{"noteIndex":0},"schema":"https://github.com/citation-style-language/schema/raw/master/csl-citation.json"}</w:instrText>
      </w:r>
      <w:r w:rsidR="009F3159">
        <w:rPr>
          <w:rFonts w:eastAsia="Century" w:cstheme="minorHAnsi"/>
          <w:sz w:val="23"/>
          <w:szCs w:val="23"/>
          <w:lang w:bidi="en-US"/>
        </w:rPr>
        <w:fldChar w:fldCharType="separate"/>
      </w:r>
      <w:r w:rsidR="009F3159" w:rsidRPr="009F3159">
        <w:rPr>
          <w:rFonts w:eastAsia="Century" w:cstheme="minorHAnsi"/>
          <w:noProof/>
          <w:sz w:val="23"/>
          <w:szCs w:val="23"/>
          <w:lang w:bidi="en-US"/>
        </w:rPr>
        <w:t>(Koirala et al., 2019b)</w:t>
      </w:r>
      <w:r w:rsidR="009F3159">
        <w:rPr>
          <w:rFonts w:eastAsia="Century" w:cstheme="minorHAnsi"/>
          <w:sz w:val="23"/>
          <w:szCs w:val="23"/>
          <w:lang w:bidi="en-US"/>
        </w:rPr>
        <w:fldChar w:fldCharType="end"/>
      </w:r>
      <w:r w:rsidR="009F3159">
        <w:rPr>
          <w:rFonts w:eastAsia="Century" w:cstheme="minorHAnsi"/>
          <w:sz w:val="23"/>
          <w:szCs w:val="23"/>
          <w:lang w:bidi="en-US"/>
        </w:rPr>
        <w:t>,</w:t>
      </w:r>
      <w:r w:rsidR="009F3159">
        <w:rPr>
          <w:rFonts w:eastAsia="Century" w:cstheme="minorHAnsi"/>
          <w:sz w:val="23"/>
          <w:szCs w:val="23"/>
          <w:lang w:bidi="en-US"/>
        </w:rPr>
        <w:fldChar w:fldCharType="begin" w:fldLock="1"/>
      </w:r>
      <w:r w:rsidR="00A36357">
        <w:rPr>
          <w:rFonts w:eastAsia="Century" w:cstheme="minorHAnsi"/>
          <w:sz w:val="23"/>
          <w:szCs w:val="23"/>
          <w:lang w:bidi="en-US"/>
        </w:rPr>
        <w:instrText>ADDIN CSL_CITATION {"citationItems":[{"id":"ITEM-1","itemData":{"ISSN":"18728286","abstract":"Deep learning algorithms are a subset of the machine learning algorithms, which aim at discovering multiple levels of distributed representations. Recently, numerous deep learning algorithms have been proposed to solve traditional artificial intelligence problems. This work aims to review the state-of-the-art in deep learning algorithms in computer vision by highlighting the contributions and challenges from over 210 recent research papers. It first gives an overview of various deep learning approaches and their recent developments, and then briefly describes their applications in diverse vision tasks, such as image classification, object detection, image retrieval, semantic segmentation and human pose estimation. Finally, the paper summarizes the future trends and challenges in designing and training deep neural networks.","author":[{"dropping-particle":"","family":"Guo","given":"Yanming","non-dropping-particle":"","parse-names":false,"suffix":""},{"dropping-particle":"","family":"Liu","given":"Yu","non-dropping-particle":"","parse-names":false,"suffix":""},{"dropping-particle":"","family":"Oerlemans","given":"Ard","non-dropping-particle":"","parse-names":false,"suffix":""},{"dropping-particle":"","family":"Lao","given":"Songyang","non-dropping-particle":"","parse-names":false,"suffix":""},{"dropping-particle":"","family":"Wu","given":"Song","non-dropping-particle":"","parse-names":false,"suffix":""},{"dropping-particle":"","family":"Lew","given":"Michael S.","non-dropping-particle":"","parse-names":false,"suffix":""}],"container-title":"Neurocomputing","id":"ITEM-1","issued":{"date-parts":[["2016"]]},"page":"27-48","title":"Deep learning for visual understanding: A review","type":"article-journal","volume":"187"},"uris":["http://www.mendeley.com/documents/?uuid=a96760b7-6fd4-4637-bf85-80a9d0b6a66b"]}],"mendeley":{"formattedCitation":"(Guo et al., 2016)","plainTextFormattedCitation":"(Guo et al., 2016)","previouslyFormattedCitation":"(Guo et al., 2016)"},"properties":{"noteIndex":0},"schema":"https://github.com/citation-style-language/schema/raw/master/csl-citation.json"}</w:instrText>
      </w:r>
      <w:r w:rsidR="009F3159">
        <w:rPr>
          <w:rFonts w:eastAsia="Century" w:cstheme="minorHAnsi"/>
          <w:sz w:val="23"/>
          <w:szCs w:val="23"/>
          <w:lang w:bidi="en-US"/>
        </w:rPr>
        <w:fldChar w:fldCharType="separate"/>
      </w:r>
      <w:r w:rsidR="009F3159" w:rsidRPr="009F3159">
        <w:rPr>
          <w:rFonts w:eastAsia="Century" w:cstheme="minorHAnsi"/>
          <w:noProof/>
          <w:sz w:val="23"/>
          <w:szCs w:val="23"/>
          <w:lang w:bidi="en-US"/>
        </w:rPr>
        <w:t>(Guo et al., 2016)</w:t>
      </w:r>
      <w:r w:rsidR="009F3159">
        <w:rPr>
          <w:rFonts w:eastAsia="Century" w:cstheme="minorHAnsi"/>
          <w:sz w:val="23"/>
          <w:szCs w:val="23"/>
          <w:lang w:bidi="en-US"/>
        </w:rPr>
        <w:fldChar w:fldCharType="end"/>
      </w:r>
      <w:r w:rsidR="00D41144" w:rsidRPr="00D1736D">
        <w:rPr>
          <w:rFonts w:eastAsia="Century" w:cstheme="minorHAnsi"/>
          <w:sz w:val="23"/>
          <w:szCs w:val="23"/>
          <w:lang w:bidi="en-US"/>
        </w:rPr>
        <w:t>, which were based on hand-engineered features to encode visual attributes</w:t>
      </w:r>
      <w:r w:rsidR="009248DF" w:rsidRPr="00D1736D">
        <w:rPr>
          <w:rFonts w:eastAsia="Century" w:cstheme="minorHAnsi"/>
          <w:sz w:val="23"/>
          <w:szCs w:val="23"/>
          <w:lang w:bidi="en-US"/>
        </w:rPr>
        <w:t xml:space="preserve">. </w:t>
      </w:r>
      <w:r w:rsidR="00FD027D" w:rsidRPr="00D1736D">
        <w:rPr>
          <w:rFonts w:eastAsia="Century" w:cstheme="minorHAnsi"/>
          <w:sz w:val="23"/>
          <w:szCs w:val="23"/>
          <w:lang w:bidi="en-US"/>
        </w:rPr>
        <w:t xml:space="preserve">Although </w:t>
      </w:r>
      <w:r w:rsidR="009248DF" w:rsidRPr="00D1736D">
        <w:rPr>
          <w:rFonts w:eastAsia="Century" w:cstheme="minorHAnsi"/>
          <w:sz w:val="23"/>
          <w:szCs w:val="23"/>
          <w:lang w:bidi="en-US"/>
        </w:rPr>
        <w:t>it requires a strong computational resource and a great resource of labelled data for training</w:t>
      </w:r>
      <w:r w:rsidR="00042891" w:rsidRPr="00D1736D">
        <w:rPr>
          <w:rFonts w:eastAsia="Century" w:cstheme="minorHAnsi"/>
          <w:sz w:val="23"/>
          <w:szCs w:val="23"/>
          <w:lang w:bidi="en-US"/>
        </w:rPr>
        <w:t>,</w:t>
      </w:r>
      <w:r w:rsidR="009248DF" w:rsidRPr="00D1736D">
        <w:rPr>
          <w:rFonts w:eastAsia="Century" w:cstheme="minorHAnsi"/>
          <w:sz w:val="23"/>
          <w:szCs w:val="23"/>
          <w:lang w:bidi="en-US"/>
        </w:rPr>
        <w:t xml:space="preserve"> </w:t>
      </w:r>
      <w:r w:rsidR="00536F2D" w:rsidRPr="00D1736D">
        <w:rPr>
          <w:rFonts w:eastAsia="Century" w:cstheme="minorHAnsi"/>
          <w:sz w:val="23"/>
          <w:szCs w:val="23"/>
          <w:lang w:bidi="en-US"/>
        </w:rPr>
        <w:t>it provides a promising method.</w:t>
      </w:r>
      <w:r>
        <w:rPr>
          <w:rFonts w:eastAsia="Century" w:cstheme="minorHAnsi"/>
          <w:sz w:val="23"/>
          <w:szCs w:val="23"/>
          <w:lang w:bidi="en-US"/>
        </w:rPr>
        <w:t xml:space="preserve"> </w:t>
      </w:r>
      <w:r w:rsidR="00536F2D" w:rsidRPr="00D1736D">
        <w:rPr>
          <w:rFonts w:eastAsia="Century" w:cstheme="minorHAnsi"/>
          <w:sz w:val="23"/>
          <w:szCs w:val="23"/>
          <w:lang w:bidi="en-US"/>
        </w:rPr>
        <w:t>D</w:t>
      </w:r>
      <w:r w:rsidR="00CE664A" w:rsidRPr="00D1736D">
        <w:rPr>
          <w:rFonts w:eastAsia="Century" w:cstheme="minorHAnsi"/>
          <w:sz w:val="23"/>
          <w:szCs w:val="23"/>
          <w:lang w:bidi="en-US"/>
        </w:rPr>
        <w:t>etectors have been developed with a wide variety of strategies, from classification by using low-level keypoint extractions to segmentation and detection</w:t>
      </w:r>
      <w:r w:rsidR="00FF2774">
        <w:rPr>
          <w:rFonts w:eastAsia="Century" w:cstheme="minorHAnsi"/>
          <w:sz w:val="23"/>
          <w:szCs w:val="23"/>
          <w:lang w:bidi="en-US"/>
        </w:rPr>
        <w:t xml:space="preserve"> </w:t>
      </w:r>
      <w:r w:rsidR="00FF2774">
        <w:rPr>
          <w:rFonts w:eastAsia="Century" w:cstheme="minorHAnsi"/>
          <w:sz w:val="23"/>
          <w:szCs w:val="23"/>
          <w:lang w:bidi="en-US"/>
        </w:rPr>
        <w:fldChar w:fldCharType="begin" w:fldLock="1"/>
      </w:r>
      <w:r w:rsidR="00FF2774">
        <w:rPr>
          <w:rFonts w:eastAsia="Century" w:cstheme="minorHAnsi"/>
          <w:sz w:val="23"/>
          <w:szCs w:val="23"/>
          <w:lang w:bidi="en-US"/>
        </w:rPr>
        <w:instrText>ADDIN CSL_CITATION {"citationItems":[{"id":"ITEM-1","itemData":{"author":[{"dropping-particle":"","family":"Koirala","given":"A.","non-dropping-particle":"","parse-names":false,"suffix":""},{"dropping-particle":"","family":"Walsh","given":"K. B.","non-dropping-particle":"","parse-names":false,"suffix":""},{"dropping-particle":"","family":"Wang","given":"Z.","non-dropping-particle":"","parse-names":false,"suffix":""},{"dropping-particle":"","family":"McCarthy","given":"C.","non-dropping-particle":"","parse-names":false,"suffix":""}],"container-title":"Precision Agriculture","id":"ITEM-1","issue":"0123456789","issued":{"date-parts":[["2019"]]},"publisher":"Springer US","title":"Deep learning for real-time fruit detection and orchard fruit load estimation: benchmarking of ‘MangoYOLO’","type":"article-journal"},"uris":["http://www.mendeley.com/documents/?uuid=29b73b10-9c51-4390-9c25-a70f218e27eb"]}],"mendeley":{"formattedCitation":"(Koirala et al., 2019b)","plainTextFormattedCitation":"(Koirala et al., 2019b)","previouslyFormattedCitation":"(Koirala et al., 2019b)"},"properties":{"noteIndex":0},"schema":"https://github.com/citation-style-language/schema/raw/master/csl-citation.json"}</w:instrText>
      </w:r>
      <w:r w:rsidR="00FF2774">
        <w:rPr>
          <w:rFonts w:eastAsia="Century" w:cstheme="minorHAnsi"/>
          <w:sz w:val="23"/>
          <w:szCs w:val="23"/>
          <w:lang w:bidi="en-US"/>
        </w:rPr>
        <w:fldChar w:fldCharType="separate"/>
      </w:r>
      <w:r w:rsidR="00FF2774" w:rsidRPr="009F3159">
        <w:rPr>
          <w:rFonts w:eastAsia="Century" w:cstheme="minorHAnsi"/>
          <w:noProof/>
          <w:sz w:val="23"/>
          <w:szCs w:val="23"/>
          <w:lang w:bidi="en-US"/>
        </w:rPr>
        <w:t>(Koirala et al., 2019b)</w:t>
      </w:r>
      <w:r w:rsidR="00FF2774">
        <w:rPr>
          <w:rFonts w:eastAsia="Century" w:cstheme="minorHAnsi"/>
          <w:sz w:val="23"/>
          <w:szCs w:val="23"/>
          <w:lang w:bidi="en-US"/>
        </w:rPr>
        <w:fldChar w:fldCharType="end"/>
      </w:r>
      <w:r w:rsidR="00FF2774">
        <w:rPr>
          <w:rFonts w:eastAsia="Century" w:cstheme="minorHAnsi"/>
          <w:sz w:val="23"/>
          <w:szCs w:val="23"/>
          <w:lang w:bidi="en-US"/>
        </w:rPr>
        <w:t>,</w:t>
      </w:r>
      <w:r w:rsidR="00FF2774">
        <w:rPr>
          <w:rFonts w:eastAsia="Century" w:cstheme="minorHAnsi"/>
          <w:sz w:val="23"/>
          <w:szCs w:val="23"/>
          <w:lang w:bidi="en-US"/>
        </w:rPr>
        <w:fldChar w:fldCharType="begin" w:fldLock="1"/>
      </w:r>
      <w:r w:rsidR="00A36357">
        <w:rPr>
          <w:rFonts w:eastAsia="Century" w:cstheme="minorHAnsi"/>
          <w:sz w:val="23"/>
          <w:szCs w:val="23"/>
          <w:lang w:bidi="en-US"/>
        </w:rPr>
        <w:instrText>ADDIN CSL_CITATION {"citationItems":[{"id":"ITEM-1","itemData":{"ISSN":"18728286","abstract":"Deep learning algorithms are a subset of the machine learning algorithms, which aim at discovering multiple levels of distributed representations. Recently, numerous deep learning algorithms have been proposed to solve traditional artificial intelligence problems. This work aims to review the state-of-the-art in deep learning algorithms in computer vision by highlighting the contributions and challenges from over 210 recent research papers. It first gives an overview of various deep learning approaches and their recent developments, and then briefly describes their applications in diverse vision tasks, such as image classification, object detection, image retrieval, semantic segmentation and human pose estimation. Finally, the paper summarizes the future trends and challenges in designing and training deep neural networks.","author":[{"dropping-particle":"","family":"Guo","given":"Yanming","non-dropping-particle":"","parse-names":false,"suffix":""},{"dropping-particle":"","family":"Liu","given":"Yu","non-dropping-particle":"","parse-names":false,"suffix":""},{"dropping-particle":"","family":"Oerlemans","given":"Ard","non-dropping-particle":"","parse-names":false,"suffix":""},{"dropping-particle":"","family":"Lao","given":"Songyang","non-dropping-particle":"","parse-names":false,"suffix":""},{"dropping-particle":"","family":"Wu","given":"Song","non-dropping-particle":"","parse-names":false,"suffix":""},{"dropping-particle":"","family":"Lew","given":"Michael S.","non-dropping-particle":"","parse-names":false,"suffix":""}],"container-title":"Neurocomputing","id":"ITEM-1","issued":{"date-parts":[["2016"]]},"page":"27-48","title":"Deep learning for visual understanding: A review","type":"article-journal","volume":"187"},"uris":["http://www.mendeley.com/documents/?uuid=a96760b7-6fd4-4637-bf85-80a9d0b6a66b"]}],"mendeley":{"formattedCitation":"(Guo et al., 2016)","plainTextFormattedCitation":"(Guo et al., 2016)","previouslyFormattedCitation":"(Guo et al., 2016)"},"properties":{"noteIndex":0},"schema":"https://github.com/citation-style-language/schema/raw/master/csl-citation.json"}</w:instrText>
      </w:r>
      <w:r w:rsidR="00FF2774">
        <w:rPr>
          <w:rFonts w:eastAsia="Century" w:cstheme="minorHAnsi"/>
          <w:sz w:val="23"/>
          <w:szCs w:val="23"/>
          <w:lang w:bidi="en-US"/>
        </w:rPr>
        <w:fldChar w:fldCharType="separate"/>
      </w:r>
      <w:r w:rsidR="00FF2774" w:rsidRPr="009F3159">
        <w:rPr>
          <w:rFonts w:eastAsia="Century" w:cstheme="minorHAnsi"/>
          <w:noProof/>
          <w:sz w:val="23"/>
          <w:szCs w:val="23"/>
          <w:lang w:bidi="en-US"/>
        </w:rPr>
        <w:t>(Guo et al., 2016)</w:t>
      </w:r>
      <w:r w:rsidR="00FF2774">
        <w:rPr>
          <w:rFonts w:eastAsia="Century" w:cstheme="minorHAnsi"/>
          <w:sz w:val="23"/>
          <w:szCs w:val="23"/>
          <w:lang w:bidi="en-US"/>
        </w:rPr>
        <w:fldChar w:fldCharType="end"/>
      </w:r>
      <w:r w:rsidR="00FF2774">
        <w:rPr>
          <w:rFonts w:eastAsia="Century" w:cstheme="minorHAnsi"/>
          <w:sz w:val="23"/>
          <w:szCs w:val="23"/>
          <w:lang w:bidi="en-US"/>
        </w:rPr>
        <w:t>,</w:t>
      </w:r>
      <w:r w:rsidR="00FF2774" w:rsidRPr="00FF2774">
        <w:rPr>
          <w:rFonts w:eastAsia="Century" w:cstheme="minorHAnsi"/>
          <w:sz w:val="23"/>
          <w:szCs w:val="23"/>
          <w:lang w:bidi="en-US"/>
        </w:rPr>
        <w:t xml:space="preserve"> </w:t>
      </w:r>
      <w:r w:rsidR="00FF2774">
        <w:rPr>
          <w:rFonts w:eastAsia="Century" w:cstheme="minorHAnsi"/>
          <w:sz w:val="23"/>
          <w:szCs w:val="23"/>
          <w:lang w:bidi="en-US"/>
        </w:rPr>
        <w:fldChar w:fldCharType="begin" w:fldLock="1"/>
      </w:r>
      <w:r w:rsidR="00906472">
        <w:rPr>
          <w:rFonts w:eastAsia="Century" w:cstheme="minorHAnsi"/>
          <w:sz w:val="23"/>
          <w:szCs w:val="23"/>
          <w:lang w:bidi="en-US"/>
        </w:rPr>
        <w:instrText>ADDIN CSL_CITATION {"citationItems":[{"id":"ITEM-1","itemData":{"DOI":"10.1016/j.compag.2018.02.016","ISSN":"01681699","abstract":"Deep learning constitutes a recent, modern technique for image processing and data analysis, with promising results and large potential. As deep learning has been successfully applied in various domains, it has recently entered also the domain of agriculture. In this paper, we perform a survey of 40 research efforts that employ deep learning techniques, applied to various agricultural and food production challenges. We examine the particular agricultural problems under study, the specific models and frameworks employed, the sources, nature and pre-processing of data used, and the overall performance achieved according to the metrics used at each work under study. Moreover, we study comparisons of deep learning with other existing popular techniques, in respect to differences in classification or regression performance. Our findings indicate that deep learning provides high accuracy, outperforming existing commonly used image processing techniques.","author":[{"dropping-particle":"","family":"Kamilaris","given":"A","non-dropping-particle":"","parse-names":false,"suffix":""},{"dropping-particle":"","family":"Prenafeta-Boldú.","given":"F","non-dropping-particle":"","parse-names":false,"suffix":""}],"container-title":"Computers and Electronics in Agriculture","id":"ITEM-1","issue":"April","issued":{"date-parts":[["2018"]]},"page":"70-90","title":"Deep learning in agriculture: A survey","type":"article-journal","volume":"147"},"uris":["http://www.mendeley.com/documents/?uuid=d3e45afe-a356-46d4-b2df-aa2df39e4ece"]}],"mendeley":{"formattedCitation":"(Kamilaris &amp; Prenafeta-Boldú., 2018)","plainTextFormattedCitation":"(Kamilaris &amp; Prenafeta-Boldú., 2018)","previouslyFormattedCitation":"(Kamilaris &amp; Prenafeta-Boldú., 2018)"},"properties":{"noteIndex":0},"schema":"https://github.com/citation-style-language/schema/raw/master/csl-citation.json"}</w:instrText>
      </w:r>
      <w:r w:rsidR="00FF2774">
        <w:rPr>
          <w:rFonts w:eastAsia="Century" w:cstheme="minorHAnsi"/>
          <w:sz w:val="23"/>
          <w:szCs w:val="23"/>
          <w:lang w:bidi="en-US"/>
        </w:rPr>
        <w:fldChar w:fldCharType="separate"/>
      </w:r>
      <w:r w:rsidR="00906472" w:rsidRPr="00906472">
        <w:rPr>
          <w:rFonts w:eastAsia="Century" w:cstheme="minorHAnsi"/>
          <w:noProof/>
          <w:sz w:val="23"/>
          <w:szCs w:val="23"/>
          <w:lang w:bidi="en-US"/>
        </w:rPr>
        <w:t>(Kamilaris &amp; Prenafeta-Boldú., 2018)</w:t>
      </w:r>
      <w:r w:rsidR="00FF2774">
        <w:rPr>
          <w:rFonts w:eastAsia="Century" w:cstheme="minorHAnsi"/>
          <w:sz w:val="23"/>
          <w:szCs w:val="23"/>
          <w:lang w:bidi="en-US"/>
        </w:rPr>
        <w:fldChar w:fldCharType="end"/>
      </w:r>
      <w:r w:rsidR="00FF2774">
        <w:rPr>
          <w:rFonts w:eastAsia="Century" w:cstheme="minorHAnsi"/>
          <w:sz w:val="23"/>
          <w:szCs w:val="23"/>
          <w:lang w:bidi="en-US"/>
        </w:rPr>
        <w:t xml:space="preserve"> </w:t>
      </w:r>
      <w:r w:rsidR="00CE664A" w:rsidRPr="00D1736D">
        <w:rPr>
          <w:rFonts w:eastAsia="Century" w:cstheme="minorHAnsi"/>
          <w:sz w:val="23"/>
          <w:szCs w:val="23"/>
          <w:lang w:bidi="en-US"/>
        </w:rPr>
        <w:t xml:space="preserve">. </w:t>
      </w:r>
      <w:r w:rsidR="00536F2D" w:rsidRPr="00D1736D">
        <w:rPr>
          <w:rFonts w:eastAsia="Century" w:cstheme="minorHAnsi"/>
          <w:sz w:val="23"/>
          <w:szCs w:val="23"/>
          <w:lang w:bidi="en-US"/>
        </w:rPr>
        <w:t>A</w:t>
      </w:r>
      <w:r w:rsidR="00CE664A" w:rsidRPr="00D1736D">
        <w:rPr>
          <w:rFonts w:eastAsia="Century" w:cstheme="minorHAnsi"/>
          <w:sz w:val="23"/>
          <w:szCs w:val="23"/>
          <w:lang w:bidi="en-US"/>
        </w:rPr>
        <w:t xml:space="preserve"> summary of research that use</w:t>
      </w:r>
      <w:r w:rsidR="00536F2D" w:rsidRPr="00D1736D">
        <w:rPr>
          <w:rFonts w:eastAsia="Century" w:cstheme="minorHAnsi"/>
          <w:sz w:val="23"/>
          <w:szCs w:val="23"/>
          <w:lang w:bidi="en-US"/>
        </w:rPr>
        <w:t>s</w:t>
      </w:r>
      <w:r w:rsidR="00CE664A" w:rsidRPr="00D1736D">
        <w:rPr>
          <w:rFonts w:eastAsia="Century" w:cstheme="minorHAnsi"/>
          <w:sz w:val="23"/>
          <w:szCs w:val="23"/>
          <w:lang w:bidi="en-US"/>
        </w:rPr>
        <w:t xml:space="preserve"> deep learning </w:t>
      </w:r>
      <w:r w:rsidR="00EF709C" w:rsidRPr="00D1736D">
        <w:rPr>
          <w:rFonts w:eastAsia="Century" w:cstheme="minorHAnsi"/>
          <w:sz w:val="23"/>
          <w:szCs w:val="23"/>
          <w:lang w:bidi="en-US"/>
        </w:rPr>
        <w:t>with</w:t>
      </w:r>
      <w:r w:rsidR="00CE664A" w:rsidRPr="00D1736D">
        <w:rPr>
          <w:rFonts w:eastAsia="Century" w:cstheme="minorHAnsi"/>
          <w:sz w:val="23"/>
          <w:szCs w:val="23"/>
          <w:lang w:bidi="en-US"/>
        </w:rPr>
        <w:t xml:space="preserve"> </w:t>
      </w:r>
      <w:r w:rsidR="00947710" w:rsidRPr="00D1736D">
        <w:rPr>
          <w:rFonts w:eastAsia="Century" w:cstheme="minorHAnsi"/>
          <w:sz w:val="23"/>
          <w:szCs w:val="23"/>
          <w:lang w:bidi="en-US"/>
        </w:rPr>
        <w:t xml:space="preserve">convolution neural network </w:t>
      </w:r>
      <w:r w:rsidR="00CE664A" w:rsidRPr="00D1736D">
        <w:rPr>
          <w:rFonts w:eastAsia="Century" w:cstheme="minorHAnsi"/>
          <w:sz w:val="23"/>
          <w:szCs w:val="23"/>
          <w:lang w:bidi="en-US"/>
        </w:rPr>
        <w:t xml:space="preserve">approach as the main method </w:t>
      </w:r>
      <w:r w:rsidR="00EF709C" w:rsidRPr="00D1736D">
        <w:rPr>
          <w:rFonts w:eastAsia="Century" w:cstheme="minorHAnsi"/>
          <w:sz w:val="23"/>
          <w:szCs w:val="23"/>
          <w:lang w:bidi="en-US"/>
        </w:rPr>
        <w:t>of</w:t>
      </w:r>
      <w:r w:rsidR="00CE664A" w:rsidRPr="00D1736D">
        <w:rPr>
          <w:rFonts w:eastAsia="Century" w:cstheme="minorHAnsi"/>
          <w:sz w:val="23"/>
          <w:szCs w:val="23"/>
          <w:lang w:bidi="en-US"/>
        </w:rPr>
        <w:t xml:space="preserve"> recognition</w:t>
      </w:r>
      <w:r w:rsidR="00536F2D" w:rsidRPr="00D1736D">
        <w:rPr>
          <w:rFonts w:eastAsia="Century" w:cstheme="minorHAnsi"/>
          <w:sz w:val="23"/>
          <w:szCs w:val="23"/>
          <w:lang w:bidi="en-US"/>
        </w:rPr>
        <w:t xml:space="preserve"> is presented in the following</w:t>
      </w:r>
      <w:r>
        <w:rPr>
          <w:rFonts w:eastAsia="Century" w:cstheme="minorHAnsi"/>
          <w:sz w:val="23"/>
          <w:szCs w:val="23"/>
          <w:lang w:bidi="en-US"/>
        </w:rPr>
        <w:t xml:space="preserve"> section</w:t>
      </w:r>
      <w:r w:rsidR="006E69FD" w:rsidRPr="00D1736D">
        <w:rPr>
          <w:rFonts w:eastAsia="Century" w:cstheme="minorHAnsi"/>
          <w:sz w:val="23"/>
          <w:szCs w:val="23"/>
          <w:lang w:bidi="en-US"/>
        </w:rPr>
        <w:t xml:space="preserve">, in particular - </w:t>
      </w:r>
      <w:r w:rsidR="00EF709C" w:rsidRPr="00D1736D">
        <w:rPr>
          <w:rFonts w:eastAsia="Century" w:cstheme="minorHAnsi"/>
          <w:sz w:val="23"/>
          <w:szCs w:val="23"/>
          <w:lang w:bidi="en-US"/>
        </w:rPr>
        <w:t>classification,</w:t>
      </w:r>
      <w:r w:rsidR="00B024C6" w:rsidRPr="00D1736D">
        <w:rPr>
          <w:rFonts w:eastAsia="Century" w:cstheme="minorHAnsi"/>
          <w:sz w:val="23"/>
          <w:szCs w:val="23"/>
          <w:lang w:bidi="en-US"/>
        </w:rPr>
        <w:t xml:space="preserve"> object</w:t>
      </w:r>
      <w:r w:rsidR="00EF709C" w:rsidRPr="00D1736D">
        <w:rPr>
          <w:rFonts w:eastAsia="Century" w:cstheme="minorHAnsi"/>
          <w:sz w:val="23"/>
          <w:szCs w:val="23"/>
          <w:lang w:bidi="en-US"/>
        </w:rPr>
        <w:t xml:space="preserve"> detection and </w:t>
      </w:r>
      <w:r w:rsidR="00CE664A" w:rsidRPr="00D1736D">
        <w:rPr>
          <w:rFonts w:eastAsia="Century" w:cstheme="minorHAnsi"/>
          <w:sz w:val="23"/>
          <w:szCs w:val="23"/>
          <w:lang w:bidi="en-US"/>
        </w:rPr>
        <w:t>yield estimation.</w:t>
      </w:r>
    </w:p>
    <w:p w14:paraId="1F37FF4E" w14:textId="69D1DD73" w:rsidR="00F76591" w:rsidRPr="00D1736D" w:rsidRDefault="008D5D06" w:rsidP="001D18A7">
      <w:pPr>
        <w:pStyle w:val="Heading2"/>
        <w:bidi w:val="0"/>
        <w:spacing w:line="276" w:lineRule="auto"/>
        <w:rPr>
          <w:rFonts w:asciiTheme="minorHAnsi" w:hAnsiTheme="minorHAnsi" w:cstheme="minorHAnsi"/>
        </w:rPr>
      </w:pPr>
      <w:bookmarkStart w:id="473" w:name="_Toc19806691"/>
      <w:bookmarkStart w:id="474" w:name="_Toc14857544"/>
      <w:bookmarkStart w:id="475" w:name="_Toc14857790"/>
      <w:r w:rsidRPr="00D1736D">
        <w:rPr>
          <w:rFonts w:asciiTheme="minorHAnsi" w:hAnsiTheme="minorHAnsi" w:cstheme="minorHAnsi"/>
        </w:rPr>
        <w:t xml:space="preserve">2.5.1 </w:t>
      </w:r>
      <w:r w:rsidR="00F76591" w:rsidRPr="00D1736D">
        <w:rPr>
          <w:rFonts w:asciiTheme="minorHAnsi" w:hAnsiTheme="minorHAnsi" w:cstheme="minorHAnsi"/>
        </w:rPr>
        <w:t xml:space="preserve">Object </w:t>
      </w:r>
      <w:r w:rsidR="00C92F8F" w:rsidRPr="00D1736D">
        <w:rPr>
          <w:rFonts w:asciiTheme="minorHAnsi" w:eastAsia="Century" w:hAnsiTheme="minorHAnsi" w:cstheme="minorHAnsi"/>
          <w:sz w:val="23"/>
          <w:szCs w:val="23"/>
          <w:lang w:bidi="en-US"/>
        </w:rPr>
        <w:t>classification</w:t>
      </w:r>
      <w:bookmarkEnd w:id="473"/>
      <w:r w:rsidR="00C92F8F" w:rsidRPr="00D1736D">
        <w:rPr>
          <w:rFonts w:asciiTheme="minorHAnsi" w:hAnsiTheme="minorHAnsi" w:cstheme="minorHAnsi"/>
        </w:rPr>
        <w:t xml:space="preserve"> </w:t>
      </w:r>
      <w:bookmarkEnd w:id="474"/>
      <w:bookmarkEnd w:id="475"/>
    </w:p>
    <w:p w14:paraId="73E7AB40" w14:textId="60529CEB" w:rsidR="005D7BA5" w:rsidRDefault="00947710" w:rsidP="001D18A7">
      <w:pPr>
        <w:bidi w:val="0"/>
        <w:spacing w:line="276" w:lineRule="auto"/>
        <w:jc w:val="both"/>
        <w:rPr>
          <w:ins w:id="476" w:author="Yael Edan" w:date="2019-09-22T13:33:00Z"/>
          <w:rFonts w:eastAsia="Century" w:cstheme="minorHAnsi"/>
          <w:sz w:val="23"/>
          <w:szCs w:val="23"/>
          <w:lang w:bidi="en-US"/>
        </w:rPr>
      </w:pPr>
      <w:r w:rsidRPr="00D1736D">
        <w:rPr>
          <w:rFonts w:eastAsia="Century" w:cstheme="minorHAnsi"/>
          <w:sz w:val="23"/>
          <w:szCs w:val="23"/>
          <w:lang w:bidi="en-US"/>
        </w:rPr>
        <w:t>Various studies in the agriculture field have app</w:t>
      </w:r>
      <w:r w:rsidR="00E3535F" w:rsidRPr="00D1736D">
        <w:rPr>
          <w:rFonts w:eastAsia="Century" w:cstheme="minorHAnsi"/>
          <w:sz w:val="23"/>
          <w:szCs w:val="23"/>
          <w:lang w:val="en-GB" w:bidi="en-US"/>
        </w:rPr>
        <w:t>lied</w:t>
      </w:r>
      <w:r w:rsidR="00E3535F" w:rsidRPr="00D1736D">
        <w:rPr>
          <w:rFonts w:eastAsia="Century" w:cstheme="minorHAnsi"/>
          <w:sz w:val="23"/>
          <w:szCs w:val="23"/>
          <w:lang w:bidi="en-US"/>
        </w:rPr>
        <w:t xml:space="preserve"> </w:t>
      </w:r>
      <w:r w:rsidRPr="00D1736D">
        <w:rPr>
          <w:rFonts w:eastAsia="Century" w:cstheme="minorHAnsi"/>
          <w:sz w:val="23"/>
          <w:szCs w:val="23"/>
          <w:lang w:bidi="en-US"/>
        </w:rPr>
        <w:t>classification using convolution neural network</w:t>
      </w:r>
      <w:r w:rsidR="00E3535F" w:rsidRPr="00D1736D">
        <w:rPr>
          <w:rFonts w:eastAsia="Century" w:cstheme="minorHAnsi"/>
          <w:sz w:val="23"/>
          <w:szCs w:val="23"/>
          <w:lang w:bidi="en-US"/>
        </w:rPr>
        <w:t>s</w:t>
      </w:r>
      <w:r w:rsidR="00FF2774">
        <w:rPr>
          <w:rFonts w:eastAsia="Century" w:cstheme="minorHAnsi"/>
          <w:sz w:val="23"/>
          <w:szCs w:val="23"/>
          <w:lang w:bidi="en-US"/>
        </w:rPr>
        <w:t xml:space="preserve"> </w:t>
      </w:r>
      <w:r w:rsidR="00FF2774">
        <w:rPr>
          <w:rFonts w:eastAsia="Century" w:cstheme="minorHAnsi"/>
          <w:sz w:val="23"/>
          <w:szCs w:val="23"/>
          <w:lang w:bidi="en-US"/>
        </w:rPr>
        <w:fldChar w:fldCharType="begin" w:fldLock="1"/>
      </w:r>
      <w:r w:rsidR="00A36357">
        <w:rPr>
          <w:rFonts w:eastAsia="Century" w:cstheme="minorHAnsi"/>
          <w:sz w:val="23"/>
          <w:szCs w:val="23"/>
          <w:lang w:bidi="en-US"/>
        </w:rPr>
        <w:instrText>ADDIN CSL_CITATION {"citationItems":[{"id":"ITEM-1","itemData":{"ISSN":"18728286","abstract":"Deep learning algorithms are a subset of the machine learning algorithms, which aim at discovering multiple levels of distributed representations. Recently, numerous deep learning algorithms have been proposed to solve traditional artificial intelligence problems. This work aims to review the state-of-the-art in deep learning algorithms in computer vision by highlighting the contributions and challenges from over 210 recent research papers. It first gives an overview of various deep learning approaches and their recent developments, and then briefly describes their applications in diverse vision tasks, such as image classification, object detection, image retrieval, semantic segmentation and human pose estimation. Finally, the paper summarizes the future trends and challenges in designing and training deep neural networks.","author":[{"dropping-particle":"","family":"Guo","given":"Yanming","non-dropping-particle":"","parse-names":false,"suffix":""},{"dropping-particle":"","family":"Liu","given":"Yu","non-dropping-particle":"","parse-names":false,"suffix":""},{"dropping-particle":"","family":"Oerlemans","given":"Ard","non-dropping-particle":"","parse-names":false,"suffix":""},{"dropping-particle":"","family":"Lao","given":"Songyang","non-dropping-particle":"","parse-names":false,"suffix":""},{"dropping-particle":"","family":"Wu","given":"Song","non-dropping-particle":"","parse-names":false,"suffix":""},{"dropping-particle":"","family":"Lew","given":"Michael S.","non-dropping-particle":"","parse-names":false,"suffix":""}],"container-title":"Neurocomputing","id":"ITEM-1","issued":{"date-parts":[["2016"]]},"page":"27-48","title":"Deep learning for visual understanding: A review","type":"article-journal","volume":"187"},"uris":["http://www.mendeley.com/documents/?uuid=a96760b7-6fd4-4637-bf85-80a9d0b6a66b"]}],"mendeley":{"formattedCitation":"(Guo et al., 2016)","plainTextFormattedCitation":"(Guo et al., 2016)","previouslyFormattedCitation":"(Guo et al., 2016)"},"properties":{"noteIndex":0},"schema":"https://github.com/citation-style-language/schema/raw/master/csl-citation.json"}</w:instrText>
      </w:r>
      <w:r w:rsidR="00FF2774">
        <w:rPr>
          <w:rFonts w:eastAsia="Century" w:cstheme="minorHAnsi"/>
          <w:sz w:val="23"/>
          <w:szCs w:val="23"/>
          <w:lang w:bidi="en-US"/>
        </w:rPr>
        <w:fldChar w:fldCharType="separate"/>
      </w:r>
      <w:r w:rsidR="00FF2774" w:rsidRPr="009F3159">
        <w:rPr>
          <w:rFonts w:eastAsia="Century" w:cstheme="minorHAnsi"/>
          <w:noProof/>
          <w:sz w:val="23"/>
          <w:szCs w:val="23"/>
          <w:lang w:bidi="en-US"/>
        </w:rPr>
        <w:t>(Guo et al., 2016)</w:t>
      </w:r>
      <w:r w:rsidR="00FF2774">
        <w:rPr>
          <w:rFonts w:eastAsia="Century" w:cstheme="minorHAnsi"/>
          <w:sz w:val="23"/>
          <w:szCs w:val="23"/>
          <w:lang w:bidi="en-US"/>
        </w:rPr>
        <w:fldChar w:fldCharType="end"/>
      </w:r>
      <w:r w:rsidR="00FF2774">
        <w:rPr>
          <w:rFonts w:eastAsia="Century" w:cstheme="minorHAnsi"/>
          <w:sz w:val="23"/>
          <w:szCs w:val="23"/>
          <w:lang w:bidi="en-US"/>
        </w:rPr>
        <w:t>,</w:t>
      </w:r>
      <w:r w:rsidR="00FF2774">
        <w:rPr>
          <w:rFonts w:eastAsia="Century" w:cstheme="minorHAnsi"/>
          <w:sz w:val="23"/>
          <w:szCs w:val="23"/>
          <w:lang w:bidi="en-US"/>
        </w:rPr>
        <w:fldChar w:fldCharType="begin" w:fldLock="1"/>
      </w:r>
      <w:r w:rsidR="00FF2774">
        <w:rPr>
          <w:rFonts w:eastAsia="Century" w:cstheme="minorHAnsi"/>
          <w:sz w:val="23"/>
          <w:szCs w:val="23"/>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00FF2774">
        <w:rPr>
          <w:rFonts w:eastAsia="Century" w:cstheme="minorHAnsi"/>
          <w:sz w:val="23"/>
          <w:szCs w:val="23"/>
          <w:lang w:bidi="en-US"/>
        </w:rPr>
        <w:fldChar w:fldCharType="separate"/>
      </w:r>
      <w:r w:rsidR="00FF2774" w:rsidRPr="00B35749">
        <w:rPr>
          <w:rFonts w:eastAsia="Century" w:cstheme="minorHAnsi"/>
          <w:noProof/>
          <w:sz w:val="23"/>
          <w:szCs w:val="23"/>
          <w:lang w:bidi="en-US"/>
        </w:rPr>
        <w:t>(Koirala et al., 2019a)</w:t>
      </w:r>
      <w:r w:rsidR="00FF2774">
        <w:rPr>
          <w:rFonts w:eastAsia="Century" w:cstheme="minorHAnsi"/>
          <w:sz w:val="23"/>
          <w:szCs w:val="23"/>
          <w:lang w:bidi="en-US"/>
        </w:rPr>
        <w:fldChar w:fldCharType="end"/>
      </w:r>
      <w:r w:rsidR="00FF2774">
        <w:rPr>
          <w:rFonts w:eastAsia="Century" w:cstheme="minorHAnsi"/>
          <w:sz w:val="23"/>
          <w:szCs w:val="23"/>
          <w:lang w:bidi="en-US"/>
        </w:rPr>
        <w:t xml:space="preserve">, </w:t>
      </w:r>
      <w:r w:rsidR="00FF2774">
        <w:rPr>
          <w:rFonts w:eastAsia="Century" w:cstheme="minorHAnsi"/>
          <w:sz w:val="23"/>
          <w:szCs w:val="23"/>
          <w:lang w:bidi="en-US"/>
        </w:rPr>
        <w:fldChar w:fldCharType="begin" w:fldLock="1"/>
      </w:r>
      <w:r w:rsidR="00906472">
        <w:rPr>
          <w:rFonts w:eastAsia="Century" w:cstheme="minorHAnsi"/>
          <w:sz w:val="23"/>
          <w:szCs w:val="23"/>
          <w:lang w:bidi="en-US"/>
        </w:rPr>
        <w:instrText>ADDIN CSL_CITATION {"citationItems":[{"id":"ITEM-1","itemData":{"DOI":"10.1016/j.compag.2018.02.016","ISSN":"01681699","abstract":"Deep learning constitutes a recent, modern technique for image processing and data analysis, with promising results and large potential. As deep learning has been successfully applied in various domains, it has recently entered also the domain of agriculture. In this paper, we perform a survey of 40 research efforts that employ deep learning techniques, applied to various agricultural and food production challenges. We examine the particular agricultural problems under study, the specific models and frameworks employed, the sources, nature and pre-processing of data used, and the overall performance achieved according to the metrics used at each work under study. Moreover, we study comparisons of deep learning with other existing popular techniques, in respect to differences in classification or regression performance. Our findings indicate that deep learning provides high accuracy, outperforming existing commonly used image processing techniques.","author":[{"dropping-particle":"","family":"Kamilaris","given":"A","non-dropping-particle":"","parse-names":false,"suffix":""},{"dropping-particle":"","family":"Prenafeta-Boldú.","given":"F","non-dropping-particle":"","parse-names":false,"suffix":""}],"container-title":"Computers and Electronics in Agriculture","id":"ITEM-1","issue":"April","issued":{"date-parts":[["2018"]]},"page":"70-90","title":"Deep learning in agriculture: A survey","type":"article-journal","volume":"147"},"uris":["http://www.mendeley.com/documents/?uuid=d3e45afe-a356-46d4-b2df-aa2df39e4ece"]}],"mendeley":{"formattedCitation":"(Kamilaris &amp; Prenafeta-Boldú., 2018)","plainTextFormattedCitation":"(Kamilaris &amp; Prenafeta-Boldú., 2018)","previouslyFormattedCitation":"(Kamilaris &amp; Prenafeta-Boldú., 2018)"},"properties":{"noteIndex":0},"schema":"https://github.com/citation-style-language/schema/raw/master/csl-citation.json"}</w:instrText>
      </w:r>
      <w:r w:rsidR="00FF2774">
        <w:rPr>
          <w:rFonts w:eastAsia="Century" w:cstheme="minorHAnsi"/>
          <w:sz w:val="23"/>
          <w:szCs w:val="23"/>
          <w:lang w:bidi="en-US"/>
        </w:rPr>
        <w:fldChar w:fldCharType="separate"/>
      </w:r>
      <w:r w:rsidR="00906472" w:rsidRPr="00906472">
        <w:rPr>
          <w:rFonts w:eastAsia="Century" w:cstheme="minorHAnsi"/>
          <w:noProof/>
          <w:sz w:val="23"/>
          <w:szCs w:val="23"/>
          <w:lang w:bidi="en-US"/>
        </w:rPr>
        <w:t>(Kamilaris &amp; Prenafeta-Boldú., 2018)</w:t>
      </w:r>
      <w:r w:rsidR="00FF2774">
        <w:rPr>
          <w:rFonts w:eastAsia="Century" w:cstheme="minorHAnsi"/>
          <w:sz w:val="23"/>
          <w:szCs w:val="23"/>
          <w:lang w:bidi="en-US"/>
        </w:rPr>
        <w:fldChar w:fldCharType="end"/>
      </w:r>
      <w:r w:rsidR="00FF2774">
        <w:rPr>
          <w:rFonts w:eastAsia="Century" w:cstheme="minorHAnsi"/>
          <w:sz w:val="23"/>
          <w:szCs w:val="23"/>
          <w:lang w:bidi="en-US"/>
        </w:rPr>
        <w:t>,</w:t>
      </w:r>
      <w:r w:rsidR="00FF2774" w:rsidRPr="00FF2774">
        <w:rPr>
          <w:rFonts w:eastAsia="Century" w:cstheme="minorHAnsi"/>
          <w:sz w:val="23"/>
          <w:szCs w:val="23"/>
          <w:lang w:bidi="en-US"/>
        </w:rPr>
        <w:t xml:space="preserve"> </w:t>
      </w:r>
      <w:r w:rsidR="00FF2774" w:rsidRPr="00D1736D">
        <w:rPr>
          <w:rFonts w:eastAsia="Century" w:cstheme="minorHAnsi"/>
          <w:sz w:val="23"/>
          <w:szCs w:val="23"/>
          <w:lang w:bidi="en-US"/>
        </w:rPr>
        <w:fldChar w:fldCharType="begin" w:fldLock="1"/>
      </w:r>
      <w:r w:rsidR="00FF2774" w:rsidRPr="00D1736D">
        <w:rPr>
          <w:rFonts w:eastAsia="Century" w:cstheme="minorHAnsi"/>
          <w:sz w:val="23"/>
          <w:szCs w:val="23"/>
          <w:lang w:bidi="en-US"/>
        </w:rPr>
        <w:instrText>ADDIN CSL_CITATION {"citationItems":[{"id":"ITEM-1","itemData":{"author":[{"dropping-particle":"","family":"Pereira","given":"Carlos S","non-dropping-particle":"","parse-names":false,"suffix":""},{"dropping-particle":"","family":"Morais","given":"Raul","non-dropping-particle":"","parse-names":false,"suffix":""},{"dropping-particle":"","family":"Reis","given":"Manuel J C S","non-dropping-particle":"","parse-names":false,"suffix":""}],"container-title":"2017 Intelligent Systems Conference (IntelliSys)","id":"ITEM-1","issued":{"date-parts":[["2017"]]},"page":"566-575","title":"Recent advances in image processing techniques for automated harvesting purposes: a review","type":"paper-conference"},"uris":["http://www.mendeley.com/documents/?uuid=f424576c-0717-433c-b702-c2f2b3f73107"]}],"mendeley":{"formattedCitation":"(Pereira et al., 2017)","plainTextFormattedCitation":"(Pereira et al., 2017)","previouslyFormattedCitation":"(Pereira et al., 2017)"},"properties":{"noteIndex":0},"schema":"https://github.com/citation-style-language/schema/raw/master/csl-citation.json"}</w:instrText>
      </w:r>
      <w:r w:rsidR="00FF2774" w:rsidRPr="00D1736D">
        <w:rPr>
          <w:rFonts w:eastAsia="Century" w:cstheme="minorHAnsi"/>
          <w:sz w:val="23"/>
          <w:szCs w:val="23"/>
          <w:lang w:bidi="en-US"/>
        </w:rPr>
        <w:fldChar w:fldCharType="separate"/>
      </w:r>
      <w:r w:rsidR="00FF2774" w:rsidRPr="00D1736D">
        <w:rPr>
          <w:rFonts w:eastAsia="Century" w:cstheme="minorHAnsi"/>
          <w:noProof/>
          <w:sz w:val="23"/>
          <w:szCs w:val="23"/>
          <w:lang w:bidi="en-US"/>
        </w:rPr>
        <w:t>(Pereira et al., 2017)</w:t>
      </w:r>
      <w:r w:rsidR="00FF2774" w:rsidRPr="00D1736D">
        <w:rPr>
          <w:rFonts w:eastAsia="Century" w:cstheme="minorHAnsi"/>
          <w:sz w:val="23"/>
          <w:szCs w:val="23"/>
          <w:lang w:bidi="en-US"/>
        </w:rPr>
        <w:fldChar w:fldCharType="end"/>
      </w:r>
      <w:r w:rsidRPr="00D1736D">
        <w:rPr>
          <w:rFonts w:eastAsia="Century" w:cstheme="minorHAnsi"/>
          <w:sz w:val="23"/>
          <w:szCs w:val="23"/>
          <w:lang w:bidi="en-US"/>
        </w:rPr>
        <w:t>. The studies</w:t>
      </w:r>
      <w:r w:rsidR="00FF2774">
        <w:rPr>
          <w:rFonts w:eastAsia="Century" w:cstheme="minorHAnsi"/>
          <w:sz w:val="23"/>
          <w:szCs w:val="23"/>
          <w:lang w:bidi="en-US"/>
        </w:rPr>
        <w:t xml:space="preserve"> (Tables 1, 2)  </w:t>
      </w:r>
      <w:r w:rsidRPr="00D1736D">
        <w:rPr>
          <w:rFonts w:eastAsia="Century" w:cstheme="minorHAnsi"/>
          <w:sz w:val="23"/>
          <w:szCs w:val="23"/>
          <w:lang w:bidi="en-US"/>
        </w:rPr>
        <w:t xml:space="preserve">were </w:t>
      </w:r>
      <w:r w:rsidR="00E3535F" w:rsidRPr="00D1736D">
        <w:rPr>
          <w:rFonts w:eastAsia="Century" w:cstheme="minorHAnsi"/>
          <w:sz w:val="23"/>
          <w:szCs w:val="23"/>
          <w:lang w:bidi="en-US"/>
        </w:rPr>
        <w:t>performed</w:t>
      </w:r>
      <w:r w:rsidRPr="00D1736D">
        <w:rPr>
          <w:rFonts w:eastAsia="Century" w:cstheme="minorHAnsi"/>
          <w:sz w:val="23"/>
          <w:szCs w:val="23"/>
          <w:lang w:bidi="en-US"/>
        </w:rPr>
        <w:t xml:space="preserve"> on different types of crops a</w:t>
      </w:r>
      <w:r w:rsidR="00E3535F" w:rsidRPr="00D1736D">
        <w:rPr>
          <w:rFonts w:eastAsia="Century" w:cstheme="minorHAnsi"/>
          <w:sz w:val="23"/>
          <w:szCs w:val="23"/>
          <w:lang w:bidi="en-US"/>
        </w:rPr>
        <w:t>nd used</w:t>
      </w:r>
      <w:r w:rsidRPr="00D1736D">
        <w:rPr>
          <w:rFonts w:eastAsia="Century" w:cstheme="minorHAnsi"/>
          <w:sz w:val="23"/>
          <w:szCs w:val="23"/>
          <w:lang w:bidi="en-US"/>
        </w:rPr>
        <w:t xml:space="preserve"> various techniques that combine convolution neural network algorithms</w:t>
      </w:r>
      <w:r w:rsidR="00FF77EB" w:rsidRPr="00D1736D">
        <w:rPr>
          <w:rFonts w:eastAsia="Century" w:cstheme="minorHAnsi"/>
          <w:sz w:val="23"/>
          <w:szCs w:val="23"/>
          <w:lang w:bidi="en-US"/>
        </w:rPr>
        <w:t xml:space="preserve">, starting from basic networks </w:t>
      </w:r>
      <w:r w:rsidRPr="00D1736D">
        <w:rPr>
          <w:rFonts w:eastAsia="Century" w:cstheme="minorHAnsi"/>
          <w:sz w:val="23"/>
          <w:szCs w:val="23"/>
          <w:lang w:bidi="en-US"/>
        </w:rPr>
        <w:t xml:space="preserve">AlexNet </w:t>
      </w:r>
      <w:r w:rsidRPr="00D1736D">
        <w:rPr>
          <w:rFonts w:eastAsia="Century" w:cstheme="minorHAnsi"/>
          <w:sz w:val="23"/>
          <w:szCs w:val="23"/>
          <w:rtl/>
        </w:rPr>
        <w:fldChar w:fldCharType="begin" w:fldLock="1"/>
      </w:r>
      <w:r w:rsidR="00D1736D" w:rsidRPr="00D1736D">
        <w:rPr>
          <w:rFonts w:eastAsia="Century" w:cstheme="minorHAnsi"/>
          <w:sz w:val="23"/>
          <w:szCs w:val="23"/>
          <w:lang w:bidi="en-US"/>
        </w:rPr>
        <w:instrText>ADDIN CSL_CITATION {"citationItems":[{"id":"ITEM-1","itemData":{"author":[{"dropping-particle":"","family":"Reyes","given":"Angie K","non-dropping-particle":"","parse-names":false,"suffix":""},{"dropping-particle":"","family":"Caicedo","given":"Juan C","non-dropping-particle":"","parse-names":false,"suffix":""},{"dropping-particle":"","family":"Camargo","given":"Jorge E","non-dropping-particle":"","parse-names":false,"suffix":""}],"container-title":"CLEF (Working Notes)","id":"ITEM-1","issued":{"date-parts":[["2015"]]},"title":"Fine-tuning Deep Convolutional Networks for Plant Recognition.","type":"article-journal","volume":"1391"},"uris":["http://www.mendeley.com/documents/?uuid=3e506dec-4055-4c7b-9b83-117cb9382166"]}],"mendeley":{"formattedCitation":"(Reyes, Caicedo, &amp; Camargo, 2015)","plainTextFormattedCitation":"(Reyes, Caicedo, &amp; Camargo, 2015)","previouslyFormattedCitation":"(Reyes, Caicedo, &amp; Camargo, 2015)"},"properties":{"noteIndex":0},"schema":"https://github.com/citation-style-language/schema/raw/master/csl-citation.json"}</w:instrText>
      </w:r>
      <w:r w:rsidRPr="00D1736D">
        <w:rPr>
          <w:rFonts w:eastAsia="Century" w:cstheme="minorHAnsi"/>
          <w:sz w:val="23"/>
          <w:szCs w:val="23"/>
          <w:rtl/>
        </w:rPr>
        <w:fldChar w:fldCharType="separate"/>
      </w:r>
      <w:r w:rsidR="006538C1" w:rsidRPr="00D1736D">
        <w:rPr>
          <w:rFonts w:eastAsia="Century" w:cstheme="minorHAnsi"/>
          <w:noProof/>
          <w:sz w:val="23"/>
          <w:szCs w:val="23"/>
          <w:lang w:bidi="en-US"/>
        </w:rPr>
        <w:t>(Reyes, Caicedo, &amp; Camargo, 2015)</w:t>
      </w:r>
      <w:r w:rsidRPr="00D1736D">
        <w:rPr>
          <w:rFonts w:eastAsia="Century" w:cstheme="minorHAnsi"/>
          <w:sz w:val="23"/>
          <w:szCs w:val="23"/>
          <w:rtl/>
        </w:rPr>
        <w:fldChar w:fldCharType="end"/>
      </w:r>
      <w:r w:rsidRPr="00D1736D">
        <w:rPr>
          <w:rFonts w:eastAsia="Century" w:cstheme="minorHAnsi"/>
          <w:sz w:val="23"/>
          <w:szCs w:val="23"/>
          <w:lang w:bidi="en-US"/>
        </w:rPr>
        <w:t>,</w:t>
      </w:r>
      <w:r w:rsidRPr="00D1736D">
        <w:rPr>
          <w:rFonts w:eastAsia="Century" w:cstheme="minorHAnsi"/>
          <w:sz w:val="23"/>
          <w:szCs w:val="23"/>
          <w:rtl/>
        </w:rPr>
        <w:t xml:space="preserve"> </w:t>
      </w:r>
      <w:r w:rsidRPr="00D1736D">
        <w:rPr>
          <w:rFonts w:eastAsia="Century" w:cstheme="minorHAnsi"/>
          <w:sz w:val="23"/>
          <w:szCs w:val="23"/>
          <w:rtl/>
        </w:rPr>
        <w:fldChar w:fldCharType="begin" w:fldLock="1"/>
      </w:r>
      <w:r w:rsidR="00D1736D" w:rsidRPr="00D1736D">
        <w:rPr>
          <w:rFonts w:eastAsia="Century" w:cstheme="minorHAnsi"/>
          <w:sz w:val="23"/>
          <w:szCs w:val="23"/>
          <w:lang w:bidi="en-US"/>
        </w:rPr>
        <w:instrText>ADDIN CSL_CITATION {"citationItems":[{"id":"ITEM-1","itemData":{"author":[{"dropping-particle":"","family":"Lee","given":"Sue Han","non-dropping-particle":"","parse-names":false,"suffix":""},{"dropping-particle":"","family":"Chan","given":"Chee Seng","non-dropping-particle":"","parse-names":false,"suffix":""},{"dropping-particle":"","family":"Wilkin","given":"Paul","non-dropping-particle":"","parse-names":false,"suffix":""},{"dropping-particle":"","family":"Remagnino","given":"Paolo","non-dropping-particle":"","parse-names":false,"suffix":""}],"container-title":"2015 IEEE International Conference on Image Processing (ICIP)","id":"ITEM-1","issued":{"date-parts":[["2015"]]},"page":"452-456","title":"Deep-plant: Plant identification with convolutional neural networks","type":"paper-conference"},"uris":["http://www.mendeley.com/documents/?uuid=8e913150-9020-4f67-9ac8-d54c86ff643c"]}],"mendeley":{"formattedCitation":"(S. H. Lee, Chan, Wilkin, &amp; Remagnino, 2015)","plainTextFormattedCitation":"(S. H. Lee, Chan, Wilkin, &amp; Remagnino, 2015)","previouslyFormattedCitation":"(S. H. Lee, Chan, Wilkin, &amp; Remagnino, 2015)"},"properties":{"noteIndex":0},"schema":"https://github.com/citation-style-language/schema/raw/master/csl-citation.json"}</w:instrText>
      </w:r>
      <w:r w:rsidRPr="00D1736D">
        <w:rPr>
          <w:rFonts w:eastAsia="Century" w:cstheme="minorHAnsi"/>
          <w:sz w:val="23"/>
          <w:szCs w:val="23"/>
          <w:rtl/>
        </w:rPr>
        <w:fldChar w:fldCharType="separate"/>
      </w:r>
      <w:r w:rsidR="006538C1" w:rsidRPr="00D1736D">
        <w:rPr>
          <w:rFonts w:eastAsia="Century" w:cstheme="minorHAnsi"/>
          <w:noProof/>
          <w:sz w:val="23"/>
          <w:szCs w:val="23"/>
          <w:lang w:bidi="en-US"/>
        </w:rPr>
        <w:t>(S. H. Lee, Chan, Wilkin, &amp; Remagnino, 2015)</w:t>
      </w:r>
      <w:r w:rsidRPr="00D1736D">
        <w:rPr>
          <w:rFonts w:eastAsia="Century" w:cstheme="minorHAnsi"/>
          <w:sz w:val="23"/>
          <w:szCs w:val="23"/>
          <w:rtl/>
        </w:rPr>
        <w:fldChar w:fldCharType="end"/>
      </w:r>
      <w:r w:rsidRPr="00D1736D">
        <w:rPr>
          <w:rFonts w:eastAsia="Century" w:cstheme="minorHAnsi"/>
          <w:sz w:val="23"/>
          <w:szCs w:val="23"/>
          <w:lang w:bidi="en-US"/>
        </w:rPr>
        <w:t>,</w:t>
      </w:r>
      <w:r w:rsidRPr="00D1736D">
        <w:rPr>
          <w:rFonts w:eastAsia="Century" w:cstheme="minorHAnsi"/>
          <w:sz w:val="23"/>
          <w:szCs w:val="23"/>
          <w:rtl/>
        </w:rPr>
        <w:t xml:space="preserve"> </w:t>
      </w:r>
      <w:r w:rsidRPr="00D1736D">
        <w:rPr>
          <w:rFonts w:eastAsia="Century" w:cstheme="minorHAnsi"/>
          <w:sz w:val="23"/>
          <w:szCs w:val="23"/>
          <w:rtl/>
        </w:rPr>
        <w:fldChar w:fldCharType="begin" w:fldLock="1"/>
      </w:r>
      <w:r w:rsidR="00D1736D" w:rsidRPr="00D1736D">
        <w:rPr>
          <w:rFonts w:eastAsia="Century" w:cstheme="minorHAnsi"/>
          <w:sz w:val="23"/>
          <w:szCs w:val="23"/>
          <w:lang w:bidi="en-US"/>
        </w:rPr>
        <w:instrText>ADDIN CSL_CITATION {"citationItems":[{"id":"ITEM-1","itemData":{"author":[{"dropping-particle":"","family":"Yalcin","given":"Hulya","non-dropping-particle":"","parse-names":false,"suffix":""}],"container-title":"2017 6th International Conference on Agro-Geoinformatics","id":"ITEM-1","issued":{"date-parts":[["2017"]]},"page":"1-5","title":"Plant phenology recognition using deep learning: Deep-Pheno","type":"paper-conference"},"uris":["http://www.mendeley.com/documents/?uuid=d81032ff-d5fa-4ce7-ab53-9e34de8541a3"]}],"mendeley":{"formattedCitation":"(Yalcin, 2017)","plainTextFormattedCitation":"(Yalcin, 2017)","previouslyFormattedCitation":"(Yalcin, 2017)"},"properties":{"noteIndex":0},"schema":"https://github.com/citation-style-language/schema/raw/master/csl-citation.json"}</w:instrText>
      </w:r>
      <w:r w:rsidRPr="00D1736D">
        <w:rPr>
          <w:rFonts w:eastAsia="Century" w:cstheme="minorHAnsi"/>
          <w:sz w:val="23"/>
          <w:szCs w:val="23"/>
          <w:rtl/>
        </w:rPr>
        <w:fldChar w:fldCharType="separate"/>
      </w:r>
      <w:r w:rsidR="006538C1" w:rsidRPr="00D1736D">
        <w:rPr>
          <w:rFonts w:eastAsia="Century" w:cstheme="minorHAnsi"/>
          <w:noProof/>
          <w:sz w:val="23"/>
          <w:szCs w:val="23"/>
          <w:lang w:bidi="en-US"/>
        </w:rPr>
        <w:t>(Yalcin, 2017)</w:t>
      </w:r>
      <w:r w:rsidRPr="00D1736D">
        <w:rPr>
          <w:rFonts w:eastAsia="Century" w:cstheme="minorHAnsi"/>
          <w:sz w:val="23"/>
          <w:szCs w:val="23"/>
          <w:rtl/>
        </w:rPr>
        <w:fldChar w:fldCharType="end"/>
      </w:r>
      <w:r w:rsidR="00FF77EB" w:rsidRPr="00D1736D">
        <w:rPr>
          <w:rFonts w:eastAsia="Century" w:cstheme="minorHAnsi"/>
          <w:sz w:val="23"/>
          <w:szCs w:val="23"/>
          <w:rtl/>
        </w:rPr>
        <w:t xml:space="preserve"> </w:t>
      </w:r>
      <w:r w:rsidR="00FF77EB" w:rsidRPr="00D1736D">
        <w:rPr>
          <w:rFonts w:eastAsia="Century" w:cstheme="minorHAnsi"/>
          <w:sz w:val="23"/>
          <w:szCs w:val="23"/>
          <w:lang w:bidi="en-US"/>
        </w:rPr>
        <w:t xml:space="preserve"> and LeNet </w:t>
      </w:r>
      <w:r w:rsidR="00FF77EB" w:rsidRPr="00D1736D">
        <w:rPr>
          <w:rFonts w:eastAsia="Century" w:cstheme="minorHAnsi"/>
          <w:sz w:val="23"/>
          <w:szCs w:val="23"/>
          <w:rtl/>
        </w:rPr>
        <w:fldChar w:fldCharType="begin" w:fldLock="1"/>
      </w:r>
      <w:r w:rsidR="00A754EA">
        <w:rPr>
          <w:rFonts w:eastAsia="Century" w:cstheme="minorHAnsi"/>
          <w:sz w:val="23"/>
          <w:szCs w:val="23"/>
          <w:lang w:bidi="en-US"/>
        </w:rPr>
        <w:instrText>ADDIN CSL_CITATION {"citationItems":[{"id":"ITEM-1","itemData":{"author":[{"dropping-particle":"","family":"Amara","given":"Jihen","non-dropping-particle":"","parse-names":false,"suffix":""},{"dropping-particle":"","family":"Bouaziz","given":"Bassem","non-dropping-particle":"","parse-names":false,"suffix":""},{"dropping-particle":"","family":"Algergawy","given":"Alsayed","non-dropping-particle":"","parse-names":false,"suffix":""}],"container-title":"BTW (Workshops)","id":"ITEM-1","issued":{"date-parts":[["2017"]]},"page":"79-88","title":"A Deep Learning-based Approach for Banana Leaf Diseases Classification.","type":"paper-conference"},"uris":["http://www.mendeley.com/documents/?uuid=4d98cfd3-9552-45c5-b742-c2949098f1b2"]}],"mendeley":{"formattedCitation":"(Amara, Bouaziz, &amp; Algergawy, 2017)","plainTextFormattedCitation":"(Amara, Bouaziz, &amp; Algergawy, 2017)","previouslyFormattedCitation":"(Amara, Bouaziz, &amp; Algergawy, 2017)"},"properties":{"noteIndex":0},"schema":"https://github.com/citation-style-language/schema/raw/master/csl-citation.json"}</w:instrText>
      </w:r>
      <w:r w:rsidR="00FF77EB" w:rsidRPr="00D1736D">
        <w:rPr>
          <w:rFonts w:eastAsia="Century" w:cstheme="minorHAnsi"/>
          <w:sz w:val="23"/>
          <w:szCs w:val="23"/>
          <w:rtl/>
        </w:rPr>
        <w:fldChar w:fldCharType="separate"/>
      </w:r>
      <w:r w:rsidR="00A754EA" w:rsidRPr="00A754EA">
        <w:rPr>
          <w:rFonts w:eastAsia="Century" w:cstheme="minorHAnsi"/>
          <w:noProof/>
          <w:sz w:val="23"/>
          <w:szCs w:val="23"/>
          <w:lang w:bidi="en-US"/>
        </w:rPr>
        <w:t>(Amara, Bouaziz, &amp; Algergawy, 2017)</w:t>
      </w:r>
      <w:r w:rsidR="00FF77EB" w:rsidRPr="00D1736D">
        <w:rPr>
          <w:rFonts w:eastAsia="Century" w:cstheme="minorHAnsi"/>
          <w:sz w:val="23"/>
          <w:szCs w:val="23"/>
          <w:rtl/>
        </w:rPr>
        <w:fldChar w:fldCharType="end"/>
      </w:r>
      <w:r w:rsidR="00FF77EB" w:rsidRPr="00D1736D">
        <w:rPr>
          <w:rFonts w:eastAsia="Century" w:cstheme="minorHAnsi"/>
          <w:sz w:val="23"/>
          <w:szCs w:val="23"/>
          <w:lang w:bidi="en-US"/>
        </w:rPr>
        <w:t xml:space="preserve">  up to deep neural networks  such as VGGNet </w:t>
      </w:r>
      <w:r w:rsidR="00FF77EB" w:rsidRPr="00D1736D">
        <w:rPr>
          <w:rFonts w:eastAsia="Century" w:cstheme="minorHAnsi"/>
          <w:sz w:val="23"/>
          <w:szCs w:val="23"/>
          <w:rtl/>
        </w:rPr>
        <w:fldChar w:fldCharType="begin" w:fldLock="1"/>
      </w:r>
      <w:r w:rsidR="00D1736D" w:rsidRPr="00D1736D">
        <w:rPr>
          <w:rFonts w:eastAsia="Century" w:cstheme="minorHAnsi"/>
          <w:sz w:val="23"/>
          <w:szCs w:val="23"/>
          <w:lang w:bidi="en-US"/>
        </w:rPr>
        <w:instrText>ADDIN CSL_CITATION {"citationItems":[{"id":"ITEM-1","itemData":{"author":[{"dropping-particle":"","family":"Mortensen","given":"Anders Krogh","non-dropping-particle":"","parse-names":false,"suffix":""},{"dropping-particle":"","family":"Dyrmann","given":"Mads","non-dropping-particle":"","parse-names":false,"suffix":""},{"dropping-particle":"","family":"Karstoft","given":"Henrik","non-dropping-particle":"","parse-names":false,"suffix":""},{"dropping-particle":"","family":"Jørgensen","given":"Rasmus Nyholm","non-dropping-particle":"","parse-names":false,"suffix":""},{"dropping-particle":"","family":"Gislum","given":"René","non-dropping-particle":"","parse-names":false,"suffix":""},{"dropping-particle":"","family":"others","given":"","non-dropping-particle":"","parse-names":false,"suffix":""}],"container-title":"CIGR-AgEng Conference, 26-29 June 2016, Aarhus, Denmark. Abstracts and Full papers","id":"ITEM-1","issued":{"date-parts":[["2016"]]},"page":"1-6","title":"Semantic segmentation of mixed crops using deep convolutional neural network.","type":"paper-conference"},"uris":["http://www.mendeley.com/documents/?uuid=a1c7119f-72dc-4376-a4c4-a2856a98b4b3"]}],"mendeley":{"formattedCitation":"(Mortensen et al., 2016)","plainTextFormattedCitation":"(Mortensen et al., 2016)","previouslyFormattedCitation":"(Mortensen et al., 2016)"},"properties":{"noteIndex":0},"schema":"https://github.com/citation-style-language/schema/raw/master/csl-citation.json"}</w:instrText>
      </w:r>
      <w:r w:rsidR="00FF77EB" w:rsidRPr="00D1736D">
        <w:rPr>
          <w:rFonts w:eastAsia="Century" w:cstheme="minorHAnsi"/>
          <w:sz w:val="23"/>
          <w:szCs w:val="23"/>
          <w:rtl/>
        </w:rPr>
        <w:fldChar w:fldCharType="separate"/>
      </w:r>
      <w:r w:rsidR="006538C1" w:rsidRPr="00D1736D">
        <w:rPr>
          <w:rFonts w:eastAsia="Century" w:cstheme="minorHAnsi"/>
          <w:noProof/>
          <w:sz w:val="23"/>
          <w:szCs w:val="23"/>
          <w:lang w:bidi="en-US"/>
        </w:rPr>
        <w:t>(Mortensen et al., 2016)</w:t>
      </w:r>
      <w:r w:rsidR="00FF77EB" w:rsidRPr="00D1736D">
        <w:rPr>
          <w:rFonts w:eastAsia="Century" w:cstheme="minorHAnsi"/>
          <w:sz w:val="23"/>
          <w:szCs w:val="23"/>
          <w:rtl/>
        </w:rPr>
        <w:fldChar w:fldCharType="end"/>
      </w:r>
      <w:r w:rsidR="00FF77EB" w:rsidRPr="00D1736D">
        <w:rPr>
          <w:rFonts w:eastAsia="Century" w:cstheme="minorHAnsi"/>
          <w:sz w:val="23"/>
          <w:szCs w:val="23"/>
          <w:lang w:bidi="en-US"/>
        </w:rPr>
        <w:t xml:space="preserve">, </w:t>
      </w:r>
      <w:r w:rsidR="00FF77EB" w:rsidRPr="00D1736D">
        <w:rPr>
          <w:rFonts w:eastAsia="Century" w:cstheme="minorHAnsi"/>
          <w:sz w:val="23"/>
          <w:szCs w:val="23"/>
          <w:rtl/>
        </w:rPr>
        <w:fldChar w:fldCharType="begin" w:fldLock="1"/>
      </w:r>
      <w:r w:rsidR="00D1736D" w:rsidRPr="00D1736D">
        <w:rPr>
          <w:rFonts w:eastAsia="Century" w:cstheme="minorHAnsi"/>
          <w:sz w:val="23"/>
          <w:szCs w:val="23"/>
          <w:lang w:bidi="en-US"/>
        </w:rPr>
        <w:instrText>ADDIN CSL_CITATION {"citationItems":[{"id":"ITEM-1","itemData":{"author":[{"dropping-particle":"","family":"Dyrmann","given":"Mads","non-dropping-particle":"","parse-names":false,"suffix":""},{"dropping-particle":"","family":"Karstoft","given":"Henrik","non-dropping-particle":"","parse-names":false,"suffix":""},{"dropping-particle":"","family":"Midtiby","given":"Henrik Skov","non-dropping-particle":"","parse-names":false,"suffix":""}],"container-title":"Biosystems Engineering","id":"ITEM-1","issued":{"date-parts":[["2016"]]},"page":"72-80","publisher":"Elsevier","title":"Plant species classification using deep convolutional neural network","type":"article-journal","volume":"151"},"uris":["http://www.mendeley.com/documents/?uuid=4ad6162c-9bb0-402c-9ee7-709ce7758992"]}],"mendeley":{"formattedCitation":"(Dyrmann, Karstoft, &amp; Midtiby, 2016)","plainTextFormattedCitation":"(Dyrmann, Karstoft, &amp; Midtiby, 2016)","previouslyFormattedCitation":"(Dyrmann, Karstoft, &amp; Midtiby, 2016)"},"properties":{"noteIndex":0},"schema":"https://github.com/citation-style-language/schema/raw/master/csl-citation.json"}</w:instrText>
      </w:r>
      <w:r w:rsidR="00FF77EB" w:rsidRPr="00D1736D">
        <w:rPr>
          <w:rFonts w:eastAsia="Century" w:cstheme="minorHAnsi"/>
          <w:sz w:val="23"/>
          <w:szCs w:val="23"/>
          <w:rtl/>
        </w:rPr>
        <w:fldChar w:fldCharType="separate"/>
      </w:r>
      <w:r w:rsidR="006538C1" w:rsidRPr="00D1736D">
        <w:rPr>
          <w:rFonts w:eastAsia="Century" w:cstheme="minorHAnsi"/>
          <w:noProof/>
          <w:sz w:val="23"/>
          <w:szCs w:val="23"/>
          <w:lang w:bidi="en-US"/>
        </w:rPr>
        <w:t>(Dyrmann, Karstoft, &amp; Midtiby, 2016)</w:t>
      </w:r>
      <w:r w:rsidR="00FF77EB" w:rsidRPr="00D1736D">
        <w:rPr>
          <w:rFonts w:eastAsia="Century" w:cstheme="minorHAnsi"/>
          <w:sz w:val="23"/>
          <w:szCs w:val="23"/>
          <w:rtl/>
        </w:rPr>
        <w:fldChar w:fldCharType="end"/>
      </w:r>
      <w:r w:rsidR="00FF77EB" w:rsidRPr="00D1736D">
        <w:rPr>
          <w:rFonts w:eastAsia="Century" w:cstheme="minorHAnsi"/>
          <w:sz w:val="23"/>
          <w:szCs w:val="23"/>
          <w:lang w:bidi="en-US"/>
        </w:rPr>
        <w:t xml:space="preserve"> and GoogleNet </w:t>
      </w:r>
      <w:r w:rsidR="00FF77EB" w:rsidRPr="00D1736D">
        <w:rPr>
          <w:rFonts w:eastAsia="Century" w:cstheme="minorHAnsi"/>
          <w:sz w:val="23"/>
          <w:szCs w:val="23"/>
          <w:rtl/>
        </w:rPr>
        <w:fldChar w:fldCharType="begin" w:fldLock="1"/>
      </w:r>
      <w:r w:rsidR="00D1736D" w:rsidRPr="00D1736D">
        <w:rPr>
          <w:rFonts w:eastAsia="Century" w:cstheme="minorHAnsi"/>
          <w:sz w:val="23"/>
          <w:szCs w:val="23"/>
          <w:lang w:bidi="en-US"/>
        </w:rPr>
        <w:instrText>ADDIN CSL_CITATION {"citationItems":[{"id":"ITEM-1","itemData":{"author":[{"dropping-particle":"","family":"Mohanty","given":"Sharada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science","id":"ITEM-1","issued":{"date-parts":[["2016"]]},"page":"1419","publisher":"Frontiers","title":"Using deep learning for image-based plant disease detection","type":"article-journal","volume":"7"},"uris":["http://www.mendeley.com/documents/?uuid=b04135a6-4032-4844-9a7b-2c6e008f0048"]}],"mendeley":{"formattedCitation":"(Mohanty, Hughes, &amp; Salathé, 2016)","plainTextFormattedCitation":"(Mohanty, Hughes, &amp; Salathé, 2016)","previouslyFormattedCitation":"(Mohanty, Hughes, &amp; Salathé, 2016)"},"properties":{"noteIndex":0},"schema":"https://github.com/citation-style-language/schema/raw/master/csl-citation.json"}</w:instrText>
      </w:r>
      <w:r w:rsidR="00FF77EB" w:rsidRPr="00D1736D">
        <w:rPr>
          <w:rFonts w:eastAsia="Century" w:cstheme="minorHAnsi"/>
          <w:sz w:val="23"/>
          <w:szCs w:val="23"/>
          <w:rtl/>
        </w:rPr>
        <w:fldChar w:fldCharType="separate"/>
      </w:r>
      <w:r w:rsidR="006538C1" w:rsidRPr="00D1736D">
        <w:rPr>
          <w:rFonts w:eastAsia="Century" w:cstheme="minorHAnsi"/>
          <w:noProof/>
          <w:sz w:val="23"/>
          <w:szCs w:val="23"/>
          <w:lang w:bidi="en-US"/>
        </w:rPr>
        <w:t>(Mohanty, Hughes, &amp; Salathé, 2016)</w:t>
      </w:r>
      <w:r w:rsidR="00FF77EB" w:rsidRPr="00D1736D">
        <w:rPr>
          <w:rFonts w:eastAsia="Century" w:cstheme="minorHAnsi"/>
          <w:sz w:val="23"/>
          <w:szCs w:val="23"/>
          <w:rtl/>
        </w:rPr>
        <w:fldChar w:fldCharType="end"/>
      </w:r>
      <w:r w:rsidR="00536F2D" w:rsidRPr="00D1736D">
        <w:rPr>
          <w:rFonts w:eastAsia="Century" w:cstheme="minorHAnsi"/>
          <w:sz w:val="23"/>
          <w:szCs w:val="23"/>
        </w:rPr>
        <w:t>. O</w:t>
      </w:r>
      <w:r w:rsidR="00FF77EB" w:rsidRPr="00D1736D">
        <w:rPr>
          <w:rFonts w:eastAsia="Century" w:cstheme="minorHAnsi"/>
          <w:sz w:val="23"/>
          <w:szCs w:val="23"/>
          <w:lang w:bidi="en-US"/>
        </w:rPr>
        <w:t xml:space="preserve">thers try to build CNN classifiers by themselves </w:t>
      </w:r>
      <w:r w:rsidR="00FF77EB" w:rsidRPr="00D1736D">
        <w:rPr>
          <w:rFonts w:eastAsia="Century" w:cstheme="minorHAnsi"/>
          <w:sz w:val="23"/>
          <w:szCs w:val="23"/>
          <w:rtl/>
        </w:rPr>
        <w:fldChar w:fldCharType="begin" w:fldLock="1"/>
      </w:r>
      <w:r w:rsidR="00D1736D" w:rsidRPr="00D1736D">
        <w:rPr>
          <w:rFonts w:eastAsia="Century" w:cstheme="minorHAnsi"/>
          <w:sz w:val="23"/>
          <w:szCs w:val="23"/>
          <w:lang w:bidi="en-US"/>
        </w:rPr>
        <w:instrText>ADDIN CSL_CITATION {"citationItems":[{"id":"ITEM-1","itemData":{"author":[{"dropping-particle":"","family":"Hall","given":"David","non-dropping-particle":"","parse-names":false,"suffix":""},{"dropping-particle":"","family":"McCool","given":"Chris","non-dropping-particle":"","parse-names":false,"suffix":""},{"dropping-particle":"","family":"Dayoub","given":"Feras","non-dropping-particle":"","parse-names":false,"suffix":""},{"dropping-particle":"","family":"Sunderhauf","given":"Niko","non-dropping-particle":"","parse-names":false,"suffix":""},{"dropping-particle":"","family":"Upcroft","given":"Ben","non-dropping-particle":"","parse-names":false,"suffix":""}],"container-title":"2015 IEEE Winter Conference on Applications of Computer Vision","id":"ITEM-1","issued":{"date-parts":[["2015"]]},"page":"797-804","title":"Evaluation of features for leaf classification in challenging conditions","type":"paper-conference"},"uris":["http://www.mendeley.com/documents/?uuid=473ec55a-ff1e-44e9-9e76-e0b81da7b005"]}],"mendeley":{"formattedCitation":"(Hall, McCool, Dayoub, Sunderhauf, &amp; Upcroft, 2015)","plainTextFormattedCitation":"(Hall, McCool, Dayoub, Sunderhauf, &amp; Upcroft, 2015)","previouslyFormattedCitation":"(Hall, McCool, Dayoub, Sunderhauf, &amp; Upcroft, 2015)"},"properties":{"noteIndex":0},"schema":"https://github.com/citation-style-language/schema/raw/master/csl-citation.json"}</w:instrText>
      </w:r>
      <w:r w:rsidR="00FF77EB" w:rsidRPr="00D1736D">
        <w:rPr>
          <w:rFonts w:eastAsia="Century" w:cstheme="minorHAnsi"/>
          <w:sz w:val="23"/>
          <w:szCs w:val="23"/>
          <w:rtl/>
        </w:rPr>
        <w:fldChar w:fldCharType="separate"/>
      </w:r>
      <w:r w:rsidR="006538C1" w:rsidRPr="00D1736D">
        <w:rPr>
          <w:rFonts w:eastAsia="Century" w:cstheme="minorHAnsi"/>
          <w:noProof/>
          <w:sz w:val="23"/>
          <w:szCs w:val="23"/>
          <w:lang w:bidi="en-US"/>
        </w:rPr>
        <w:t>(Hall, McCool, Dayoub, Sunderhauf, &amp; Upcroft, 2015)</w:t>
      </w:r>
      <w:r w:rsidR="00FF77EB" w:rsidRPr="00D1736D">
        <w:rPr>
          <w:rFonts w:eastAsia="Century" w:cstheme="minorHAnsi"/>
          <w:sz w:val="23"/>
          <w:szCs w:val="23"/>
          <w:rtl/>
        </w:rPr>
        <w:fldChar w:fldCharType="end"/>
      </w:r>
      <w:r w:rsidR="00FF77EB" w:rsidRPr="00D1736D">
        <w:rPr>
          <w:rFonts w:eastAsia="Century" w:cstheme="minorHAnsi"/>
          <w:sz w:val="23"/>
          <w:szCs w:val="23"/>
          <w:lang w:bidi="en-US"/>
        </w:rPr>
        <w:t xml:space="preserve">,  </w:t>
      </w:r>
      <w:r w:rsidR="00FF77EB" w:rsidRPr="00D1736D">
        <w:rPr>
          <w:rFonts w:eastAsia="Century" w:cstheme="minorHAnsi"/>
          <w:sz w:val="23"/>
          <w:szCs w:val="23"/>
          <w:rtl/>
        </w:rPr>
        <w:fldChar w:fldCharType="begin" w:fldLock="1"/>
      </w:r>
      <w:r w:rsidR="00D1736D" w:rsidRPr="00D1736D">
        <w:rPr>
          <w:rFonts w:eastAsia="Century" w:cstheme="minorHAnsi"/>
          <w:sz w:val="23"/>
          <w:szCs w:val="23"/>
          <w:lang w:bidi="en-US"/>
        </w:rPr>
        <w:instrText>ADDIN CSL_CITATION {"citationItems":[{"id":"ITEM-1","itemData":{"author":[{"dropping-particle":"","family":"Kussul","given":"Nataliia","non-dropping-particle":"","parse-names":false,"suffix":""},{"dropping-particle":"","family":"Lavreniuk","given":"Mykola","non-dropping-particle":"","parse-names":false,"suffix":""},{"dropping-particle":"","family":"Skakun","given":"Sergii","non-dropping-particle":"","parse-names":false,"suffix":""},{"dropping-particle":"","family":"Shelestov","given":"Andrii","non-dropping-particle":"","parse-names":false,"suffix":""}],"container-title":"IEEE Geoscience and Remote Sensing Letters","id":"ITEM-1","issue":"5","issued":{"date-parts":[["2017"]]},"page":"778-782","publisher":"IEEE","title":"Deep learning classification of land cover and crop types using remote sensing data","type":"article-journal","volume":"14"},"uris":["http://www.mendeley.com/documents/?uuid=1d5e4c60-872c-46d5-af70-4cd221762752"]}],"mendeley":{"formattedCitation":"(Kussul, Lavreniuk, Skakun, &amp; Shelestov, 2017)","plainTextFormattedCitation":"(Kussul, Lavreniuk, Skakun, &amp; Shelestov, 2017)","previouslyFormattedCitation":"(Kussul, Lavreniuk, Skakun, &amp; Shelestov, 2017)"},"properties":{"noteIndex":0},"schema":"https://github.com/citation-style-language/schema/raw/master/csl-citation.json"}</w:instrText>
      </w:r>
      <w:r w:rsidR="00FF77EB" w:rsidRPr="00D1736D">
        <w:rPr>
          <w:rFonts w:eastAsia="Century" w:cstheme="minorHAnsi"/>
          <w:sz w:val="23"/>
          <w:szCs w:val="23"/>
          <w:rtl/>
        </w:rPr>
        <w:fldChar w:fldCharType="separate"/>
      </w:r>
      <w:r w:rsidR="006538C1" w:rsidRPr="00D1736D">
        <w:rPr>
          <w:rFonts w:eastAsia="Century" w:cstheme="minorHAnsi"/>
          <w:noProof/>
          <w:sz w:val="23"/>
          <w:szCs w:val="23"/>
          <w:lang w:bidi="en-US"/>
        </w:rPr>
        <w:t>(Kussul, Lavreniuk, Skakun, &amp; Shelestov, 2017)</w:t>
      </w:r>
      <w:r w:rsidR="00FF77EB" w:rsidRPr="00D1736D">
        <w:rPr>
          <w:rFonts w:eastAsia="Century" w:cstheme="minorHAnsi"/>
          <w:sz w:val="23"/>
          <w:szCs w:val="23"/>
          <w:rtl/>
        </w:rPr>
        <w:fldChar w:fldCharType="end"/>
      </w:r>
      <w:r w:rsidR="00FF77EB" w:rsidRPr="00D1736D">
        <w:rPr>
          <w:rFonts w:eastAsia="Century" w:cstheme="minorHAnsi"/>
          <w:sz w:val="23"/>
          <w:szCs w:val="23"/>
          <w:lang w:bidi="en-US"/>
        </w:rPr>
        <w:t>,</w:t>
      </w:r>
      <w:r w:rsidR="00FF77EB" w:rsidRPr="00D1736D">
        <w:rPr>
          <w:rFonts w:eastAsia="Century" w:cstheme="minorHAnsi"/>
          <w:sz w:val="23"/>
          <w:szCs w:val="23"/>
          <w:rtl/>
        </w:rPr>
        <w:t xml:space="preserve"> </w:t>
      </w:r>
      <w:r w:rsidR="00FF77EB" w:rsidRPr="00D1736D">
        <w:rPr>
          <w:rFonts w:eastAsia="Century" w:cstheme="minorHAnsi"/>
          <w:sz w:val="23"/>
          <w:szCs w:val="23"/>
          <w:rtl/>
        </w:rPr>
        <w:fldChar w:fldCharType="begin" w:fldLock="1"/>
      </w:r>
      <w:r w:rsidR="00D1736D" w:rsidRPr="00D1736D">
        <w:rPr>
          <w:rFonts w:eastAsia="Century" w:cstheme="minorHAnsi"/>
          <w:sz w:val="23"/>
          <w:szCs w:val="23"/>
          <w:lang w:bidi="en-US"/>
        </w:rPr>
        <w:instrText>ADDIN CSL_CITATION {"citationItems":[{"id":"ITEM-1","itemData":{"author":[{"dropping-particle":"","family":"Grinblat","given":"Guillermo L","non-dropping-particle":"","parse-names":false,"suffix":""},{"dropping-particle":"","family":"Uzal","given":"Lucas C","non-dropping-particle":"","parse-names":false,"suffix":""},{"dropping-particle":"","family":"Larese","given":"Mónica G","non-dropping-particle":"","parse-names":false,"suffix":""},{"dropping-particle":"","family":"Granitto","given":"Pablo M","non-dropping-particle":"","parse-names":false,"suffix":""}],"container-title":"Computers and Electronics in Agriculture","id":"ITEM-1","issued":{"date-parts":[["2016"]]},"page":"418-424","publisher":"Elsevier","title":"Deep learning for plant identification using vein morphological patterns","type":"article-journal","volume":"127"},"uris":["http://www.mendeley.com/documents/?uuid=990f66e1-5bac-42c4-8ff8-b96bbc56d947"]}],"mendeley":{"formattedCitation":"(Grinblat, Uzal, Larese, &amp; Granitto, 2016)","plainTextFormattedCitation":"(Grinblat, Uzal, Larese, &amp; Granitto, 2016)","previouslyFormattedCitation":"(Grinblat, Uzal, Larese, &amp; Granitto, 2016)"},"properties":{"noteIndex":0},"schema":"https://github.com/citation-style-language/schema/raw/master/csl-citation.json"}</w:instrText>
      </w:r>
      <w:r w:rsidR="00FF77EB" w:rsidRPr="00D1736D">
        <w:rPr>
          <w:rFonts w:eastAsia="Century" w:cstheme="minorHAnsi"/>
          <w:sz w:val="23"/>
          <w:szCs w:val="23"/>
          <w:rtl/>
        </w:rPr>
        <w:fldChar w:fldCharType="separate"/>
      </w:r>
      <w:r w:rsidR="006538C1" w:rsidRPr="00D1736D">
        <w:rPr>
          <w:rFonts w:eastAsia="Century" w:cstheme="minorHAnsi"/>
          <w:noProof/>
          <w:sz w:val="23"/>
          <w:szCs w:val="23"/>
          <w:lang w:bidi="en-US"/>
        </w:rPr>
        <w:t>(Grinblat, Uzal, Larese, &amp; Granitto, 2016)</w:t>
      </w:r>
      <w:r w:rsidR="00FF77EB" w:rsidRPr="00D1736D">
        <w:rPr>
          <w:rFonts w:eastAsia="Century" w:cstheme="minorHAnsi"/>
          <w:sz w:val="23"/>
          <w:szCs w:val="23"/>
          <w:rtl/>
        </w:rPr>
        <w:fldChar w:fldCharType="end"/>
      </w:r>
      <w:r w:rsidR="00FF77EB" w:rsidRPr="00D1736D">
        <w:rPr>
          <w:rFonts w:eastAsia="Century" w:cstheme="minorHAnsi"/>
          <w:sz w:val="23"/>
          <w:szCs w:val="23"/>
          <w:lang w:bidi="en-US"/>
        </w:rPr>
        <w:t>.</w:t>
      </w:r>
      <w:r w:rsidR="00FF77EB" w:rsidRPr="00D1736D">
        <w:rPr>
          <w:rFonts w:eastAsia="Century" w:cstheme="minorHAnsi"/>
          <w:sz w:val="23"/>
          <w:szCs w:val="23"/>
          <w:rtl/>
        </w:rPr>
        <w:t xml:space="preserve"> </w:t>
      </w:r>
      <w:r w:rsidR="00FF77EB" w:rsidRPr="00D1736D">
        <w:rPr>
          <w:rFonts w:eastAsia="Century" w:cstheme="minorHAnsi"/>
          <w:sz w:val="23"/>
          <w:szCs w:val="23"/>
          <w:lang w:bidi="en-US"/>
        </w:rPr>
        <w:t xml:space="preserve">Since </w:t>
      </w:r>
      <w:r w:rsidR="00B20394" w:rsidRPr="00D1736D">
        <w:rPr>
          <w:rFonts w:eastAsia="Century" w:cstheme="minorHAnsi"/>
          <w:sz w:val="23"/>
          <w:szCs w:val="23"/>
          <w:lang w:bidi="en-US"/>
        </w:rPr>
        <w:t xml:space="preserve">standard convolution neural network were trained on regular RGB images, the </w:t>
      </w:r>
      <w:r w:rsidR="0096537F" w:rsidRPr="00D1736D">
        <w:rPr>
          <w:rFonts w:eastAsia="Century" w:cstheme="minorHAnsi"/>
          <w:sz w:val="23"/>
          <w:szCs w:val="23"/>
          <w:lang w:bidi="en-US"/>
        </w:rPr>
        <w:t>various research on</w:t>
      </w:r>
      <w:r w:rsidR="00B20394" w:rsidRPr="00D1736D">
        <w:rPr>
          <w:rFonts w:eastAsia="Century" w:cstheme="minorHAnsi"/>
          <w:sz w:val="23"/>
          <w:szCs w:val="23"/>
          <w:lang w:bidi="en-US"/>
        </w:rPr>
        <w:t xml:space="preserve"> crop images was done mostly </w:t>
      </w:r>
      <w:r w:rsidR="0096537F" w:rsidRPr="00D1736D">
        <w:rPr>
          <w:rFonts w:eastAsia="Century" w:cstheme="minorHAnsi"/>
          <w:sz w:val="23"/>
          <w:szCs w:val="23"/>
          <w:lang w:bidi="en-US"/>
        </w:rPr>
        <w:t xml:space="preserve">on </w:t>
      </w:r>
      <w:r w:rsidR="00B20394" w:rsidRPr="00D1736D">
        <w:rPr>
          <w:rFonts w:eastAsia="Century" w:cstheme="minorHAnsi"/>
          <w:sz w:val="23"/>
          <w:szCs w:val="23"/>
          <w:lang w:bidi="en-US"/>
        </w:rPr>
        <w:t>RGB cameras. In th</w:t>
      </w:r>
      <w:r w:rsidR="00E3535F" w:rsidRPr="00D1736D">
        <w:rPr>
          <w:rFonts w:eastAsia="Century" w:cstheme="minorHAnsi"/>
          <w:sz w:val="23"/>
          <w:szCs w:val="23"/>
          <w:lang w:bidi="en-US"/>
        </w:rPr>
        <w:t>e</w:t>
      </w:r>
      <w:r w:rsidR="00B20394" w:rsidRPr="00D1736D">
        <w:rPr>
          <w:rFonts w:eastAsia="Century" w:cstheme="minorHAnsi"/>
          <w:sz w:val="23"/>
          <w:szCs w:val="23"/>
          <w:lang w:bidi="en-US"/>
        </w:rPr>
        <w:t xml:space="preserve">se images the crop was located at the middle of the images and </w:t>
      </w:r>
      <w:r w:rsidR="005D7BA5" w:rsidRPr="00D1736D">
        <w:rPr>
          <w:rFonts w:eastAsia="Century" w:cstheme="minorHAnsi"/>
          <w:sz w:val="23"/>
          <w:szCs w:val="23"/>
          <w:lang w:bidi="en-US"/>
        </w:rPr>
        <w:t>capture</w:t>
      </w:r>
      <w:r w:rsidR="00E3535F" w:rsidRPr="00D1736D">
        <w:rPr>
          <w:rFonts w:eastAsia="Century" w:cstheme="minorHAnsi"/>
          <w:sz w:val="23"/>
          <w:szCs w:val="23"/>
          <w:lang w:bidi="en-US"/>
        </w:rPr>
        <w:t>d</w:t>
      </w:r>
      <w:r w:rsidR="00B20394" w:rsidRPr="00D1736D">
        <w:rPr>
          <w:rFonts w:eastAsia="Century" w:cstheme="minorHAnsi"/>
          <w:sz w:val="23"/>
          <w:szCs w:val="23"/>
          <w:lang w:bidi="en-US"/>
        </w:rPr>
        <w:t xml:space="preserve"> most space</w:t>
      </w:r>
      <w:r w:rsidR="005D7BA5" w:rsidRPr="00D1736D">
        <w:rPr>
          <w:rFonts w:eastAsia="Century" w:cstheme="minorHAnsi"/>
          <w:sz w:val="23"/>
          <w:szCs w:val="23"/>
          <w:lang w:bidi="en-US"/>
        </w:rPr>
        <w:t xml:space="preserve"> of the image</w:t>
      </w:r>
      <w:r w:rsidR="00B20394" w:rsidRPr="00D1736D">
        <w:rPr>
          <w:rFonts w:eastAsia="Century" w:cstheme="minorHAnsi"/>
          <w:sz w:val="23"/>
          <w:szCs w:val="23"/>
          <w:lang w:bidi="en-US"/>
        </w:rPr>
        <w:t>.</w:t>
      </w:r>
      <w:r w:rsidR="005D7BA5" w:rsidRPr="00D1736D">
        <w:rPr>
          <w:rFonts w:eastAsia="Century" w:cstheme="minorHAnsi"/>
          <w:sz w:val="23"/>
          <w:szCs w:val="23"/>
          <w:lang w:bidi="en-US"/>
        </w:rPr>
        <w:t xml:space="preserve"> </w:t>
      </w:r>
      <w:r w:rsidR="00E3535F" w:rsidRPr="00D1736D">
        <w:rPr>
          <w:rFonts w:eastAsia="Century" w:cstheme="minorHAnsi"/>
          <w:sz w:val="23"/>
          <w:szCs w:val="23"/>
          <w:lang w:bidi="en-US"/>
        </w:rPr>
        <w:t>Images from</w:t>
      </w:r>
      <w:r w:rsidR="005D7BA5" w:rsidRPr="00D1736D">
        <w:rPr>
          <w:rFonts w:eastAsia="Century" w:cstheme="minorHAnsi"/>
          <w:sz w:val="23"/>
          <w:szCs w:val="23"/>
          <w:lang w:bidi="en-US"/>
        </w:rPr>
        <w:t xml:space="preserve"> </w:t>
      </w:r>
      <w:r w:rsidR="00E3535F" w:rsidRPr="00D1736D">
        <w:rPr>
          <w:rFonts w:eastAsia="Century" w:cstheme="minorHAnsi"/>
          <w:sz w:val="23"/>
          <w:szCs w:val="23"/>
          <w:lang w:bidi="en-US"/>
        </w:rPr>
        <w:t xml:space="preserve">a satellite </w:t>
      </w:r>
      <w:r w:rsidR="005D7BA5" w:rsidRPr="00D1736D">
        <w:rPr>
          <w:rFonts w:eastAsia="Century" w:cstheme="minorHAnsi"/>
          <w:sz w:val="23"/>
          <w:szCs w:val="23"/>
          <w:lang w:bidi="en-US"/>
        </w:rPr>
        <w:t xml:space="preserve">multi-spectral camera </w:t>
      </w:r>
      <w:r w:rsidR="00E3535F" w:rsidRPr="00D1736D">
        <w:rPr>
          <w:rFonts w:eastAsia="Century" w:cstheme="minorHAnsi"/>
          <w:sz w:val="23"/>
          <w:szCs w:val="23"/>
          <w:lang w:bidi="en-US"/>
        </w:rPr>
        <w:t xml:space="preserve">was analyzed using a </w:t>
      </w:r>
      <w:r w:rsidR="00B024C6" w:rsidRPr="00D1736D">
        <w:rPr>
          <w:rFonts w:eastAsia="Century" w:cstheme="minorHAnsi"/>
          <w:sz w:val="23"/>
          <w:szCs w:val="23"/>
          <w:lang w:bidi="en-US"/>
        </w:rPr>
        <w:t>custom</w:t>
      </w:r>
      <w:r w:rsidR="005D7BA5" w:rsidRPr="00D1736D">
        <w:rPr>
          <w:rFonts w:eastAsia="Century" w:cstheme="minorHAnsi"/>
          <w:sz w:val="23"/>
          <w:szCs w:val="23"/>
          <w:lang w:bidi="en-US"/>
        </w:rPr>
        <w:t xml:space="preserve"> </w:t>
      </w:r>
      <w:r w:rsidR="00E3535F" w:rsidRPr="00D1736D">
        <w:rPr>
          <w:rFonts w:eastAsia="Century" w:cstheme="minorHAnsi"/>
          <w:sz w:val="23"/>
          <w:szCs w:val="23"/>
          <w:lang w:bidi="en-US"/>
        </w:rPr>
        <w:t xml:space="preserve">developed </w:t>
      </w:r>
      <w:r w:rsidR="005D7BA5" w:rsidRPr="00D1736D">
        <w:rPr>
          <w:rFonts w:eastAsia="Century" w:cstheme="minorHAnsi"/>
          <w:sz w:val="23"/>
          <w:szCs w:val="23"/>
          <w:lang w:bidi="en-US"/>
        </w:rPr>
        <w:t>CNN that achieved 0.946 accuracy</w:t>
      </w:r>
      <w:r w:rsidR="00E3535F" w:rsidRPr="00D1736D">
        <w:rPr>
          <w:rFonts w:eastAsia="Century" w:cstheme="minorHAnsi"/>
          <w:sz w:val="23"/>
          <w:szCs w:val="23"/>
          <w:lang w:bidi="en-US"/>
        </w:rPr>
        <w:t xml:space="preserve"> </w:t>
      </w:r>
      <w:r w:rsidR="00343763" w:rsidRPr="00D1736D">
        <w:rPr>
          <w:rFonts w:eastAsia="Century" w:cstheme="minorHAnsi"/>
          <w:sz w:val="23"/>
          <w:szCs w:val="23"/>
          <w:rtl/>
        </w:rPr>
        <w:fldChar w:fldCharType="begin" w:fldLock="1"/>
      </w:r>
      <w:r w:rsidR="00D1736D" w:rsidRPr="00D1736D">
        <w:rPr>
          <w:rFonts w:eastAsia="Century" w:cstheme="minorHAnsi"/>
          <w:sz w:val="23"/>
          <w:szCs w:val="23"/>
          <w:lang w:bidi="en-US"/>
        </w:rPr>
        <w:instrText>ADDIN CSL_CITATION {"citationItems":[{"id":"ITEM-1","itemData":{"author":[{"dropping-particle":"","family":"Kussul","given":"Nataliia","non-dropping-particle":"","parse-names":false,"suffix":""},{"dropping-particle":"","family":"Lavreniuk","given":"Mykola","non-dropping-particle":"","parse-names":false,"suffix":""},{"dropping-particle":"","family":"Skakun","given":"Sergii","non-dropping-particle":"","parse-names":false,"suffix":""},{"dropping-particle":"","family":"Shelestov","given":"Andrii","non-dropping-particle":"","parse-names":false,"suffix":""}],"container-title":"IEEE Geoscience and Remote Sensing Letters","id":"ITEM-1","issue":"5","issued":{"date-parts":[["2017"]]},"page":"778-782","publisher":"IEEE","title":"Deep learning classification of land cover and crop types using remote sensing data","type":"article-journal","volume":"14"},"uris":["http://www.mendeley.com/documents/?uuid=1d5e4c60-872c-46d5-af70-4cd221762752"]}],"mendeley":{"formattedCitation":"(Kussul et al., 2017)","plainTextFormattedCitation":"(Kussul et al., 2017)","previouslyFormattedCitation":"(Kussul et al., 2017)"},"properties":{"noteIndex":0},"schema":"https://github.com/citation-style-language/schema/raw/master/csl-citation.json"}</w:instrText>
      </w:r>
      <w:r w:rsidR="00343763" w:rsidRPr="00D1736D">
        <w:rPr>
          <w:rFonts w:eastAsia="Century" w:cstheme="minorHAnsi"/>
          <w:sz w:val="23"/>
          <w:szCs w:val="23"/>
          <w:rtl/>
        </w:rPr>
        <w:fldChar w:fldCharType="separate"/>
      </w:r>
      <w:r w:rsidR="00343763" w:rsidRPr="00D1736D">
        <w:rPr>
          <w:rFonts w:eastAsia="Century" w:cstheme="minorHAnsi"/>
          <w:noProof/>
          <w:sz w:val="23"/>
          <w:szCs w:val="23"/>
          <w:lang w:bidi="en-US"/>
        </w:rPr>
        <w:t>(Kussul et al., 2017)</w:t>
      </w:r>
      <w:r w:rsidR="00343763" w:rsidRPr="00D1736D">
        <w:rPr>
          <w:rFonts w:eastAsia="Century" w:cstheme="minorHAnsi"/>
          <w:sz w:val="23"/>
          <w:szCs w:val="23"/>
          <w:rtl/>
        </w:rPr>
        <w:fldChar w:fldCharType="end"/>
      </w:r>
      <w:r w:rsidR="005D7BA5" w:rsidRPr="00D1736D">
        <w:rPr>
          <w:rFonts w:eastAsia="Century" w:cstheme="minorHAnsi"/>
          <w:sz w:val="23"/>
          <w:szCs w:val="23"/>
          <w:lang w:bidi="en-US"/>
        </w:rPr>
        <w:t>.</w:t>
      </w:r>
    </w:p>
    <w:p w14:paraId="5C5AC1A1" w14:textId="6A183B9E" w:rsidR="008D67EC" w:rsidRDefault="008D67EC" w:rsidP="008D67EC">
      <w:pPr>
        <w:bidi w:val="0"/>
        <w:spacing w:line="276" w:lineRule="auto"/>
        <w:jc w:val="both"/>
        <w:rPr>
          <w:ins w:id="477" w:author="Yael Edan" w:date="2019-09-22T13:33:00Z"/>
          <w:rFonts w:eastAsia="Century" w:cstheme="minorHAnsi"/>
          <w:sz w:val="23"/>
          <w:szCs w:val="23"/>
          <w:lang w:bidi="en-US"/>
        </w:rPr>
      </w:pPr>
    </w:p>
    <w:p w14:paraId="3EB3FC88" w14:textId="07414493" w:rsidR="008D67EC" w:rsidRPr="00D1736D" w:rsidRDefault="008D67EC" w:rsidP="008D67EC">
      <w:pPr>
        <w:bidi w:val="0"/>
        <w:spacing w:line="276" w:lineRule="auto"/>
        <w:jc w:val="both"/>
        <w:rPr>
          <w:rFonts w:eastAsia="Century" w:cstheme="minorHAnsi"/>
          <w:sz w:val="23"/>
          <w:szCs w:val="23"/>
          <w:lang w:bidi="en-US"/>
        </w:rPr>
      </w:pPr>
      <w:ins w:id="478" w:author="Yael Edan" w:date="2019-09-22T13:33:00Z">
        <w:r>
          <w:rPr>
            <w:rFonts w:eastAsia="Century" w:cstheme="minorHAnsi"/>
            <w:sz w:val="23"/>
            <w:szCs w:val="23"/>
            <w:lang w:bidi="en-US"/>
          </w:rPr>
          <w:t>PRINT NEXT TABLE AS LANDSCAPE PAGES!</w:t>
        </w:r>
      </w:ins>
    </w:p>
    <w:p w14:paraId="620A98EE" w14:textId="67C67389" w:rsidR="004F4763" w:rsidRPr="00D1736D" w:rsidRDefault="004F4763" w:rsidP="001D18A7">
      <w:pPr>
        <w:pStyle w:val="Caption"/>
        <w:keepNext/>
        <w:bidi w:val="0"/>
        <w:rPr>
          <w:rFonts w:eastAsia="Century"/>
          <w:i w:val="0"/>
          <w:iCs w:val="0"/>
          <w:sz w:val="23"/>
          <w:szCs w:val="23"/>
        </w:rPr>
      </w:pPr>
      <w:bookmarkStart w:id="479" w:name="_Toc18444631"/>
      <w:r w:rsidRPr="00D1736D">
        <w:rPr>
          <w:rFonts w:eastAsia="Century"/>
          <w:i w:val="0"/>
          <w:iCs w:val="0"/>
          <w:sz w:val="23"/>
          <w:szCs w:val="23"/>
        </w:rPr>
        <w:lastRenderedPageBreak/>
        <w:t xml:space="preserve">Table </w:t>
      </w:r>
      <w:r w:rsidRPr="00D1736D">
        <w:rPr>
          <w:rFonts w:eastAsia="Century"/>
          <w:i w:val="0"/>
          <w:iCs w:val="0"/>
          <w:sz w:val="23"/>
          <w:szCs w:val="23"/>
        </w:rPr>
        <w:fldChar w:fldCharType="begin"/>
      </w:r>
      <w:r w:rsidRPr="00D1736D">
        <w:rPr>
          <w:rFonts w:eastAsia="Century"/>
          <w:i w:val="0"/>
          <w:iCs w:val="0"/>
          <w:sz w:val="23"/>
          <w:szCs w:val="23"/>
        </w:rPr>
        <w:instrText xml:space="preserve"> SEQ Table \* ARABIC </w:instrText>
      </w:r>
      <w:r w:rsidRPr="00D1736D">
        <w:rPr>
          <w:rFonts w:eastAsia="Century"/>
          <w:i w:val="0"/>
          <w:iCs w:val="0"/>
          <w:sz w:val="23"/>
          <w:szCs w:val="23"/>
        </w:rPr>
        <w:fldChar w:fldCharType="separate"/>
      </w:r>
      <w:r w:rsidRPr="00D1736D">
        <w:rPr>
          <w:rFonts w:eastAsia="Century"/>
          <w:i w:val="0"/>
          <w:iCs w:val="0"/>
          <w:noProof/>
          <w:sz w:val="23"/>
          <w:szCs w:val="23"/>
        </w:rPr>
        <w:t>1</w:t>
      </w:r>
      <w:r w:rsidRPr="00D1736D">
        <w:rPr>
          <w:rFonts w:eastAsia="Century"/>
          <w:i w:val="0"/>
          <w:iCs w:val="0"/>
          <w:sz w:val="23"/>
          <w:szCs w:val="23"/>
        </w:rPr>
        <w:fldChar w:fldCharType="end"/>
      </w:r>
      <w:r w:rsidRPr="00D1736D">
        <w:rPr>
          <w:rFonts w:eastAsia="Century"/>
          <w:i w:val="0"/>
          <w:iCs w:val="0"/>
          <w:sz w:val="23"/>
          <w:szCs w:val="23"/>
        </w:rPr>
        <w:t xml:space="preserve"> - </w:t>
      </w:r>
      <w:r w:rsidR="00E3535F" w:rsidRPr="00D1736D">
        <w:rPr>
          <w:rFonts w:eastAsia="Century"/>
          <w:i w:val="0"/>
          <w:iCs w:val="0"/>
          <w:sz w:val="23"/>
          <w:szCs w:val="23"/>
        </w:rPr>
        <w:t>C</w:t>
      </w:r>
      <w:r w:rsidRPr="00D1736D">
        <w:rPr>
          <w:rFonts w:eastAsia="Century"/>
          <w:i w:val="0"/>
          <w:iCs w:val="0"/>
          <w:sz w:val="23"/>
          <w:szCs w:val="23"/>
        </w:rPr>
        <w:t>lassification task</w:t>
      </w:r>
      <w:r w:rsidR="00E3535F" w:rsidRPr="00D1736D">
        <w:rPr>
          <w:rFonts w:eastAsia="Century"/>
          <w:i w:val="0"/>
          <w:iCs w:val="0"/>
          <w:sz w:val="23"/>
          <w:szCs w:val="23"/>
        </w:rPr>
        <w:t>s</w:t>
      </w:r>
      <w:r w:rsidRPr="00D1736D">
        <w:rPr>
          <w:rFonts w:eastAsia="Century"/>
          <w:i w:val="0"/>
          <w:iCs w:val="0"/>
          <w:sz w:val="23"/>
          <w:szCs w:val="23"/>
        </w:rPr>
        <w:t xml:space="preserve"> with </w:t>
      </w:r>
      <w:r w:rsidR="00E3535F" w:rsidRPr="00D1736D">
        <w:rPr>
          <w:rFonts w:eastAsia="Century"/>
          <w:i w:val="0"/>
          <w:iCs w:val="0"/>
          <w:sz w:val="23"/>
          <w:szCs w:val="23"/>
        </w:rPr>
        <w:t>CNNS</w:t>
      </w:r>
      <w:r w:rsidRPr="00D1736D">
        <w:rPr>
          <w:rFonts w:eastAsia="Century"/>
          <w:i w:val="0"/>
          <w:iCs w:val="0"/>
          <w:sz w:val="23"/>
          <w:szCs w:val="23"/>
        </w:rPr>
        <w:t xml:space="preserve"> for different type</w:t>
      </w:r>
      <w:r w:rsidR="0096537F" w:rsidRPr="00D1736D">
        <w:rPr>
          <w:rFonts w:eastAsia="Century"/>
          <w:i w:val="0"/>
          <w:iCs w:val="0"/>
          <w:sz w:val="23"/>
          <w:szCs w:val="23"/>
        </w:rPr>
        <w:t>s</w:t>
      </w:r>
      <w:r w:rsidRPr="00D1736D">
        <w:rPr>
          <w:rFonts w:eastAsia="Century"/>
          <w:i w:val="0"/>
          <w:iCs w:val="0"/>
          <w:sz w:val="23"/>
          <w:szCs w:val="23"/>
        </w:rPr>
        <w:t xml:space="preserve"> of land crops.</w:t>
      </w:r>
      <w:bookmarkEnd w:id="479"/>
    </w:p>
    <w:tbl>
      <w:tblPr>
        <w:tblW w:w="10238"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485"/>
        <w:gridCol w:w="1870"/>
        <w:gridCol w:w="1172"/>
        <w:gridCol w:w="791"/>
        <w:gridCol w:w="738"/>
        <w:gridCol w:w="1382"/>
        <w:gridCol w:w="1130"/>
        <w:gridCol w:w="1670"/>
      </w:tblGrid>
      <w:tr w:rsidR="00BA3502" w:rsidRPr="00D1736D" w14:paraId="729DDA0E" w14:textId="77777777" w:rsidTr="007C5892">
        <w:trPr>
          <w:trHeight w:val="553"/>
        </w:trPr>
        <w:tc>
          <w:tcPr>
            <w:tcW w:w="0" w:type="auto"/>
            <w:tcBorders>
              <w:bottom w:val="double" w:sz="1" w:space="0" w:color="000000"/>
            </w:tcBorders>
            <w:vAlign w:val="center"/>
          </w:tcPr>
          <w:p w14:paraId="158039EB" w14:textId="28BAA45A" w:rsidR="00EA4B36" w:rsidRPr="00D1736D" w:rsidRDefault="00EA4B36" w:rsidP="001D18A7">
            <w:pPr>
              <w:pStyle w:val="TableParagraph"/>
              <w:spacing w:before="107" w:line="276" w:lineRule="auto"/>
              <w:ind w:left="82" w:right="76"/>
              <w:jc w:val="center"/>
              <w:rPr>
                <w:rFonts w:asciiTheme="minorHAnsi" w:eastAsia="Century" w:hAnsiTheme="minorHAnsi" w:cstheme="minorHAnsi"/>
                <w:b/>
                <w:bCs/>
                <w:sz w:val="20"/>
                <w:szCs w:val="20"/>
              </w:rPr>
            </w:pPr>
            <w:r w:rsidRPr="00D1736D">
              <w:rPr>
                <w:rFonts w:asciiTheme="minorHAnsi" w:eastAsia="Century" w:hAnsiTheme="minorHAnsi" w:cstheme="minorHAnsi"/>
                <w:b/>
                <w:bCs/>
                <w:sz w:val="20"/>
                <w:szCs w:val="20"/>
              </w:rPr>
              <w:t>Crop</w:t>
            </w:r>
          </w:p>
        </w:tc>
        <w:tc>
          <w:tcPr>
            <w:tcW w:w="0" w:type="auto"/>
            <w:tcBorders>
              <w:bottom w:val="double" w:sz="1" w:space="0" w:color="000000"/>
            </w:tcBorders>
            <w:vAlign w:val="center"/>
          </w:tcPr>
          <w:p w14:paraId="733A96ED" w14:textId="77777777" w:rsidR="00EA4B36" w:rsidRPr="00D1736D" w:rsidRDefault="00EA4B36" w:rsidP="001D18A7">
            <w:pPr>
              <w:pStyle w:val="TableParagraph"/>
              <w:spacing w:before="107" w:line="276" w:lineRule="auto"/>
              <w:ind w:left="409"/>
              <w:jc w:val="center"/>
              <w:rPr>
                <w:rFonts w:asciiTheme="minorHAnsi" w:eastAsia="Century" w:hAnsiTheme="minorHAnsi" w:cstheme="minorHAnsi"/>
                <w:b/>
                <w:bCs/>
                <w:sz w:val="20"/>
                <w:szCs w:val="20"/>
              </w:rPr>
            </w:pPr>
            <w:r w:rsidRPr="00D1736D">
              <w:rPr>
                <w:rFonts w:asciiTheme="minorHAnsi" w:eastAsia="Century" w:hAnsiTheme="minorHAnsi" w:cstheme="minorHAnsi"/>
                <w:b/>
                <w:bCs/>
                <w:sz w:val="20"/>
                <w:szCs w:val="20"/>
              </w:rPr>
              <w:t>Sensors</w:t>
            </w:r>
          </w:p>
        </w:tc>
        <w:tc>
          <w:tcPr>
            <w:tcW w:w="1172" w:type="dxa"/>
            <w:tcBorders>
              <w:bottom w:val="double" w:sz="1" w:space="0" w:color="000000"/>
            </w:tcBorders>
            <w:vAlign w:val="center"/>
          </w:tcPr>
          <w:p w14:paraId="596354FC" w14:textId="1C403970" w:rsidR="00EA4B36" w:rsidRPr="00D1736D" w:rsidRDefault="007C5892" w:rsidP="001D18A7">
            <w:pPr>
              <w:pStyle w:val="TableParagraph"/>
              <w:spacing w:before="107" w:line="276" w:lineRule="auto"/>
              <w:rPr>
                <w:rFonts w:asciiTheme="minorHAnsi" w:eastAsia="Century" w:hAnsiTheme="minorHAnsi" w:cstheme="minorHAnsi"/>
                <w:b/>
                <w:bCs/>
                <w:sz w:val="20"/>
                <w:szCs w:val="20"/>
              </w:rPr>
            </w:pPr>
            <w:r>
              <w:rPr>
                <w:rFonts w:asciiTheme="minorHAnsi" w:eastAsia="Century" w:hAnsiTheme="minorHAnsi" w:cstheme="minorHAnsi"/>
                <w:b/>
                <w:bCs/>
                <w:sz w:val="20"/>
                <w:szCs w:val="20"/>
              </w:rPr>
              <w:t xml:space="preserve"> </w:t>
            </w:r>
            <w:r w:rsidR="00EA4B36" w:rsidRPr="00EA4B36">
              <w:rPr>
                <w:rFonts w:asciiTheme="minorHAnsi" w:eastAsia="Century" w:hAnsiTheme="minorHAnsi" w:cstheme="minorHAnsi"/>
                <w:b/>
                <w:bCs/>
                <w:sz w:val="20"/>
                <w:szCs w:val="20"/>
              </w:rPr>
              <w:t>Environment</w:t>
            </w:r>
          </w:p>
        </w:tc>
        <w:tc>
          <w:tcPr>
            <w:tcW w:w="791" w:type="dxa"/>
            <w:tcBorders>
              <w:bottom w:val="double" w:sz="1" w:space="0" w:color="000000"/>
            </w:tcBorders>
            <w:vAlign w:val="center"/>
          </w:tcPr>
          <w:p w14:paraId="29BD08E5" w14:textId="2307853C" w:rsidR="00EA4B36" w:rsidRPr="00D1736D" w:rsidRDefault="00EA4B36" w:rsidP="001D18A7">
            <w:pPr>
              <w:pStyle w:val="TableParagraph"/>
              <w:spacing w:line="276" w:lineRule="auto"/>
              <w:ind w:left="123"/>
              <w:jc w:val="center"/>
              <w:rPr>
                <w:rFonts w:asciiTheme="minorHAnsi" w:eastAsia="Century" w:hAnsiTheme="minorHAnsi" w:cstheme="minorHAnsi"/>
                <w:b/>
                <w:bCs/>
                <w:sz w:val="20"/>
                <w:szCs w:val="20"/>
              </w:rPr>
            </w:pPr>
            <w:r w:rsidRPr="00D1736D">
              <w:rPr>
                <w:rFonts w:asciiTheme="minorHAnsi" w:eastAsia="Century" w:hAnsiTheme="minorHAnsi" w:cstheme="minorHAnsi"/>
                <w:b/>
                <w:bCs/>
                <w:sz w:val="20"/>
                <w:szCs w:val="20"/>
              </w:rPr>
              <w:t># train</w:t>
            </w:r>
          </w:p>
          <w:p w14:paraId="540B0A56" w14:textId="77777777" w:rsidR="00EA4B36" w:rsidRPr="00D1736D" w:rsidRDefault="00EA4B36" w:rsidP="001D18A7">
            <w:pPr>
              <w:pStyle w:val="TableParagraph"/>
              <w:spacing w:before="6" w:line="276" w:lineRule="auto"/>
              <w:ind w:left="128"/>
              <w:jc w:val="center"/>
              <w:rPr>
                <w:rFonts w:asciiTheme="minorHAnsi" w:eastAsia="Century" w:hAnsiTheme="minorHAnsi" w:cstheme="minorHAnsi"/>
                <w:b/>
                <w:bCs/>
                <w:sz w:val="20"/>
                <w:szCs w:val="20"/>
              </w:rPr>
            </w:pPr>
            <w:r w:rsidRPr="00D1736D">
              <w:rPr>
                <w:rFonts w:asciiTheme="minorHAnsi" w:eastAsia="Century" w:hAnsiTheme="minorHAnsi" w:cstheme="minorHAnsi"/>
                <w:b/>
                <w:bCs/>
                <w:sz w:val="20"/>
                <w:szCs w:val="20"/>
              </w:rPr>
              <w:t>images</w:t>
            </w:r>
          </w:p>
        </w:tc>
        <w:tc>
          <w:tcPr>
            <w:tcW w:w="0" w:type="auto"/>
            <w:tcBorders>
              <w:bottom w:val="double" w:sz="1" w:space="0" w:color="000000"/>
            </w:tcBorders>
            <w:vAlign w:val="center"/>
          </w:tcPr>
          <w:p w14:paraId="46987A94" w14:textId="728F264F" w:rsidR="00EA4B36" w:rsidRPr="00D1736D" w:rsidRDefault="00EA4B36" w:rsidP="001D18A7">
            <w:pPr>
              <w:pStyle w:val="TableParagraph"/>
              <w:spacing w:line="276" w:lineRule="auto"/>
              <w:ind w:left="180"/>
              <w:jc w:val="center"/>
              <w:rPr>
                <w:rFonts w:asciiTheme="minorHAnsi" w:eastAsia="Century" w:hAnsiTheme="minorHAnsi" w:cstheme="minorHAnsi"/>
                <w:b/>
                <w:bCs/>
                <w:sz w:val="20"/>
                <w:szCs w:val="20"/>
              </w:rPr>
            </w:pPr>
            <w:r w:rsidRPr="00D1736D">
              <w:rPr>
                <w:rFonts w:asciiTheme="minorHAnsi" w:eastAsia="Century" w:hAnsiTheme="minorHAnsi" w:cstheme="minorHAnsi"/>
                <w:b/>
                <w:bCs/>
                <w:sz w:val="20"/>
                <w:szCs w:val="20"/>
              </w:rPr>
              <w:t># test</w:t>
            </w:r>
          </w:p>
          <w:p w14:paraId="62A36AD6" w14:textId="77777777" w:rsidR="00EA4B36" w:rsidRPr="00D1736D" w:rsidRDefault="00EA4B36" w:rsidP="001D18A7">
            <w:pPr>
              <w:pStyle w:val="TableParagraph"/>
              <w:spacing w:before="6" w:line="276" w:lineRule="auto"/>
              <w:ind w:left="128"/>
              <w:jc w:val="center"/>
              <w:rPr>
                <w:rFonts w:asciiTheme="minorHAnsi" w:eastAsia="Century" w:hAnsiTheme="minorHAnsi" w:cstheme="minorHAnsi"/>
                <w:b/>
                <w:bCs/>
                <w:sz w:val="20"/>
                <w:szCs w:val="20"/>
              </w:rPr>
            </w:pPr>
            <w:r w:rsidRPr="00D1736D">
              <w:rPr>
                <w:rFonts w:asciiTheme="minorHAnsi" w:eastAsia="Century" w:hAnsiTheme="minorHAnsi" w:cstheme="minorHAnsi"/>
                <w:b/>
                <w:bCs/>
                <w:sz w:val="20"/>
                <w:szCs w:val="20"/>
              </w:rPr>
              <w:t>images</w:t>
            </w:r>
          </w:p>
        </w:tc>
        <w:tc>
          <w:tcPr>
            <w:tcW w:w="0" w:type="auto"/>
            <w:tcBorders>
              <w:bottom w:val="double" w:sz="1" w:space="0" w:color="000000"/>
            </w:tcBorders>
            <w:vAlign w:val="center"/>
          </w:tcPr>
          <w:p w14:paraId="76B02243" w14:textId="77777777" w:rsidR="00EA4B36" w:rsidRPr="00D1736D" w:rsidRDefault="00EA4B36" w:rsidP="001D18A7">
            <w:pPr>
              <w:pStyle w:val="TableParagraph"/>
              <w:spacing w:before="107" w:line="276" w:lineRule="auto"/>
              <w:ind w:left="118"/>
              <w:jc w:val="center"/>
              <w:rPr>
                <w:rFonts w:asciiTheme="minorHAnsi" w:eastAsia="Century" w:hAnsiTheme="minorHAnsi" w:cstheme="minorHAnsi"/>
                <w:b/>
                <w:bCs/>
                <w:sz w:val="20"/>
                <w:szCs w:val="20"/>
              </w:rPr>
            </w:pPr>
            <w:r w:rsidRPr="00D1736D">
              <w:rPr>
                <w:rFonts w:asciiTheme="minorHAnsi" w:eastAsia="Century" w:hAnsiTheme="minorHAnsi" w:cstheme="minorHAnsi"/>
                <w:b/>
                <w:bCs/>
                <w:sz w:val="20"/>
                <w:szCs w:val="20"/>
              </w:rPr>
              <w:t>Algorithm</w:t>
            </w:r>
          </w:p>
        </w:tc>
        <w:tc>
          <w:tcPr>
            <w:tcW w:w="0" w:type="auto"/>
            <w:tcBorders>
              <w:bottom w:val="double" w:sz="1" w:space="0" w:color="000000"/>
            </w:tcBorders>
            <w:vAlign w:val="center"/>
          </w:tcPr>
          <w:p w14:paraId="585982DC" w14:textId="6C287607" w:rsidR="00EA4B36" w:rsidRPr="00D1736D" w:rsidRDefault="00EA4B36" w:rsidP="001D18A7">
            <w:pPr>
              <w:pStyle w:val="TableParagraph"/>
              <w:spacing w:before="81" w:line="276" w:lineRule="auto"/>
              <w:ind w:left="263"/>
              <w:jc w:val="center"/>
              <w:rPr>
                <w:rFonts w:asciiTheme="minorHAnsi" w:eastAsia="Century" w:hAnsiTheme="minorHAnsi" w:cstheme="minorHAnsi"/>
                <w:b/>
                <w:bCs/>
                <w:sz w:val="20"/>
                <w:szCs w:val="20"/>
              </w:rPr>
            </w:pPr>
            <w:r w:rsidRPr="00D1736D">
              <w:rPr>
                <w:rFonts w:asciiTheme="minorHAnsi" w:eastAsia="Century" w:hAnsiTheme="minorHAnsi" w:cstheme="minorHAnsi"/>
                <w:b/>
                <w:bCs/>
                <w:sz w:val="20"/>
                <w:szCs w:val="20"/>
              </w:rPr>
              <w:t>Results</w:t>
            </w:r>
          </w:p>
        </w:tc>
        <w:tc>
          <w:tcPr>
            <w:tcW w:w="0" w:type="auto"/>
            <w:tcBorders>
              <w:bottom w:val="double" w:sz="1" w:space="0" w:color="000000"/>
            </w:tcBorders>
            <w:vAlign w:val="center"/>
          </w:tcPr>
          <w:p w14:paraId="29E0A5EB" w14:textId="47D52E2E" w:rsidR="00EA4B36" w:rsidRPr="00D1736D" w:rsidRDefault="00EA4B36" w:rsidP="001D18A7">
            <w:pPr>
              <w:pStyle w:val="TableParagraph"/>
              <w:spacing w:before="81" w:line="276" w:lineRule="auto"/>
              <w:ind w:left="263"/>
              <w:jc w:val="center"/>
              <w:rPr>
                <w:rFonts w:asciiTheme="minorHAnsi" w:eastAsia="Century" w:hAnsiTheme="minorHAnsi" w:cstheme="minorHAnsi"/>
                <w:b/>
                <w:bCs/>
                <w:sz w:val="20"/>
                <w:szCs w:val="20"/>
              </w:rPr>
            </w:pPr>
            <w:r w:rsidRPr="00D1736D">
              <w:rPr>
                <w:rFonts w:asciiTheme="minorHAnsi" w:eastAsia="Century" w:hAnsiTheme="minorHAnsi" w:cstheme="minorHAnsi"/>
                <w:b/>
                <w:bCs/>
                <w:sz w:val="20"/>
                <w:szCs w:val="20"/>
              </w:rPr>
              <w:t>Ref</w:t>
            </w:r>
          </w:p>
        </w:tc>
      </w:tr>
      <w:tr w:rsidR="00BA3502" w:rsidRPr="00D1736D" w14:paraId="64FECE97" w14:textId="77777777" w:rsidTr="007C5892">
        <w:trPr>
          <w:trHeight w:val="448"/>
        </w:trPr>
        <w:tc>
          <w:tcPr>
            <w:tcW w:w="0" w:type="auto"/>
            <w:vAlign w:val="center"/>
          </w:tcPr>
          <w:p w14:paraId="210789B4" w14:textId="0BB25F99" w:rsidR="00EA4B36" w:rsidRPr="00D1736D" w:rsidRDefault="00D67EA3" w:rsidP="001D18A7">
            <w:pPr>
              <w:pStyle w:val="TableParagraph"/>
              <w:spacing w:before="107" w:line="276" w:lineRule="auto"/>
              <w:ind w:left="121" w:right="100"/>
              <w:jc w:val="center"/>
              <w:rPr>
                <w:rFonts w:asciiTheme="minorHAnsi" w:eastAsia="Century" w:hAnsiTheme="minorHAnsi" w:cstheme="minorHAnsi"/>
                <w:sz w:val="20"/>
                <w:szCs w:val="20"/>
              </w:rPr>
            </w:pPr>
            <w:r>
              <w:rPr>
                <w:rFonts w:asciiTheme="minorHAnsi" w:eastAsia="Century" w:hAnsiTheme="minorHAnsi" w:cstheme="minorHAnsi"/>
                <w:sz w:val="20"/>
                <w:szCs w:val="20"/>
              </w:rPr>
              <w:t>33 types of l</w:t>
            </w:r>
            <w:r w:rsidR="00EA4B36" w:rsidRPr="00D1736D">
              <w:rPr>
                <w:rFonts w:asciiTheme="minorHAnsi" w:eastAsia="Century" w:hAnsiTheme="minorHAnsi" w:cstheme="minorHAnsi"/>
                <w:sz w:val="20"/>
                <w:szCs w:val="20"/>
              </w:rPr>
              <w:t>eaves</w:t>
            </w:r>
          </w:p>
        </w:tc>
        <w:tc>
          <w:tcPr>
            <w:tcW w:w="0" w:type="auto"/>
            <w:vAlign w:val="center"/>
          </w:tcPr>
          <w:p w14:paraId="393A94A2" w14:textId="36BB3CF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Digital RGB camera + scanner</w:t>
            </w:r>
          </w:p>
        </w:tc>
        <w:tc>
          <w:tcPr>
            <w:tcW w:w="1172" w:type="dxa"/>
            <w:vAlign w:val="center"/>
          </w:tcPr>
          <w:p w14:paraId="3355ABED" w14:textId="25F3883D" w:rsidR="007C5892" w:rsidRPr="007C5892" w:rsidRDefault="007C5892" w:rsidP="001D18A7">
            <w:pPr>
              <w:pStyle w:val="TableParagraph"/>
              <w:spacing w:before="107" w:line="276" w:lineRule="auto"/>
              <w:ind w:left="121" w:right="100"/>
              <w:jc w:val="center"/>
              <w:rPr>
                <w:sz w:val="20"/>
                <w:szCs w:val="20"/>
                <w:lang w:bidi="he-IL"/>
              </w:rPr>
            </w:pPr>
            <w:r w:rsidRPr="00BA3502">
              <w:rPr>
                <w:rFonts w:asciiTheme="minorHAnsi" w:eastAsia="Century" w:hAnsiTheme="minorHAnsi" w:cstheme="minorHAnsi"/>
                <w:sz w:val="20"/>
                <w:szCs w:val="20"/>
              </w:rPr>
              <w:t>La</w:t>
            </w:r>
            <w:r w:rsidR="00D67EA3" w:rsidRPr="00BA3502">
              <w:rPr>
                <w:rFonts w:asciiTheme="minorHAnsi" w:eastAsia="Century" w:hAnsiTheme="minorHAnsi" w:cstheme="minorHAnsi"/>
                <w:sz w:val="20"/>
                <w:szCs w:val="20"/>
              </w:rPr>
              <w:t>boratory</w:t>
            </w:r>
            <w:r w:rsidR="00D67EA3">
              <w:rPr>
                <w:sz w:val="20"/>
                <w:szCs w:val="20"/>
              </w:rPr>
              <w:t xml:space="preserve"> </w:t>
            </w:r>
          </w:p>
        </w:tc>
        <w:tc>
          <w:tcPr>
            <w:tcW w:w="791" w:type="dxa"/>
            <w:vAlign w:val="center"/>
          </w:tcPr>
          <w:p w14:paraId="5D0BB02D" w14:textId="52C038F3"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1.2 million</w:t>
            </w:r>
          </w:p>
          <w:p w14:paraId="1764E751" w14:textId="0BBA14ED"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fldChar w:fldCharType="begin" w:fldLock="1"/>
            </w:r>
            <w:r w:rsidRPr="00D1736D">
              <w:rPr>
                <w:rFonts w:asciiTheme="minorHAnsi" w:eastAsia="Century" w:hAnsiTheme="minorHAnsi" w:cstheme="minorHAnsi"/>
                <w:sz w:val="20"/>
                <w:szCs w:val="20"/>
              </w:rPr>
              <w:instrText>ADDIN CSL_CITATION {"citationItems":[{"id":"ITEM-1","itemData":{"author":[{"dropping-particle":"","family":"Huh","given":"Minyoung","non-dropping-particle":"","parse-names":false,"suffix":""},{"dropping-particle":"","family":"Agrawal","given":"Pulkit","non-dropping-particle":"","parse-names":false,"suffix":""},{"dropping-particle":"","family":"Efros","given":"Alexei A","non-dropping-particle":"","parse-names":false,"suffix":""}],"container-title":"arXiv preprint arXiv:1608.08614","id":"ITEM-1","issued":{"date-parts":[["2016"]]},"title":"What makes ImageNet good for transfer learning?","type":"article-journal"},"uris":["http://www.mendeley.com/documents/?uuid=9f0fd571-4db0-478d-b2e9-cbcf9034d691"]}],"mendeley":{"formattedCitation":"(Huh et al., 2016)","plainTextFormattedCitation":"(Huh et al., 2016)","previouslyFormattedCitation":"(Huh et al., 2016)"},"properties":{"noteIndex":0},"schema":"https://github.com/citation-style-language/schema/raw/master/csl-citation.json"}</w:instrText>
            </w:r>
            <w:r w:rsidRPr="00D1736D">
              <w:rPr>
                <w:rFonts w:asciiTheme="minorHAnsi" w:eastAsia="Century" w:hAnsiTheme="minorHAnsi" w:cstheme="minorHAnsi"/>
                <w:sz w:val="20"/>
                <w:szCs w:val="20"/>
              </w:rPr>
              <w:fldChar w:fldCharType="separate"/>
            </w:r>
            <w:r w:rsidRPr="00D1736D">
              <w:rPr>
                <w:rFonts w:asciiTheme="minorHAnsi" w:eastAsia="Century" w:hAnsiTheme="minorHAnsi" w:cstheme="minorHAnsi"/>
                <w:noProof/>
                <w:sz w:val="20"/>
                <w:szCs w:val="20"/>
              </w:rPr>
              <w:t>(Huh et al., 2016)</w:t>
            </w:r>
            <w:r w:rsidRPr="00D1736D">
              <w:rPr>
                <w:rFonts w:asciiTheme="minorHAnsi" w:eastAsia="Century" w:hAnsiTheme="minorHAnsi" w:cstheme="minorHAnsi"/>
                <w:sz w:val="20"/>
                <w:szCs w:val="20"/>
              </w:rPr>
              <w:fldChar w:fldCharType="end"/>
            </w:r>
          </w:p>
        </w:tc>
        <w:tc>
          <w:tcPr>
            <w:tcW w:w="0" w:type="auto"/>
            <w:vAlign w:val="center"/>
          </w:tcPr>
          <w:p w14:paraId="150AC773" w14:textId="12A7A4BC"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1,907</w:t>
            </w:r>
          </w:p>
        </w:tc>
        <w:tc>
          <w:tcPr>
            <w:tcW w:w="0" w:type="auto"/>
            <w:vAlign w:val="center"/>
          </w:tcPr>
          <w:p w14:paraId="5B21F227" w14:textId="531EFF3C"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Author- defined CNN + Random Forest</w:t>
            </w:r>
          </w:p>
        </w:tc>
        <w:tc>
          <w:tcPr>
            <w:tcW w:w="0" w:type="auto"/>
            <w:vAlign w:val="center"/>
          </w:tcPr>
          <w:p w14:paraId="6744D517"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0.973</w:t>
            </w:r>
          </w:p>
          <w:p w14:paraId="56AFB895"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±0.006</w:t>
            </w:r>
          </w:p>
          <w:p w14:paraId="3BD929B3" w14:textId="2E49152E" w:rsidR="00EA4B36" w:rsidRPr="00D1736D" w:rsidRDefault="00EA4B36" w:rsidP="001D18A7">
            <w:pPr>
              <w:pStyle w:val="TableParagraph"/>
              <w:spacing w:before="107" w:line="276" w:lineRule="auto"/>
              <w:ind w:left="121" w:right="100"/>
              <w:jc w:val="center"/>
              <w:rPr>
                <w:rFonts w:ascii="Calibri" w:eastAsia="Century" w:hAnsiTheme="minorHAnsi" w:cstheme="minorHAnsi"/>
                <w:sz w:val="20"/>
                <w:szCs w:val="20"/>
                <w:rtl/>
              </w:rPr>
            </w:pPr>
            <w:r w:rsidRPr="00D1736D">
              <w:rPr>
                <w:rFonts w:asciiTheme="minorHAnsi" w:eastAsia="Century" w:hAnsiTheme="minorHAnsi" w:cstheme="minorHAnsi"/>
                <w:sz w:val="20"/>
                <w:szCs w:val="20"/>
              </w:rPr>
              <w:t>Accuracy</w:t>
            </w:r>
          </w:p>
        </w:tc>
        <w:tc>
          <w:tcPr>
            <w:tcW w:w="0" w:type="auto"/>
            <w:vAlign w:val="center"/>
          </w:tcPr>
          <w:p w14:paraId="713E6613" w14:textId="7CFE1E31"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tl/>
              </w:rPr>
              <w:fldChar w:fldCharType="begin" w:fldLock="1"/>
            </w:r>
            <w:r w:rsidRPr="00D1736D">
              <w:rPr>
                <w:rFonts w:asciiTheme="minorHAnsi" w:eastAsia="Century" w:hAnsiTheme="minorHAnsi" w:cstheme="minorHAnsi"/>
                <w:sz w:val="20"/>
                <w:szCs w:val="20"/>
              </w:rPr>
              <w:instrText>ADDIN CSL_CITATION {"citationItems":[{"id":"ITEM-1","itemData":{"author":[{"dropping-particle":"","family":"Hall","given":"David","non-dropping-particle":"","parse-names":false,"suffix":""},{"dropping-particle":"","family":"McCool","given":"Chris","non-dropping-particle":"","parse-names":false,"suffix":""},{"dropping-particle":"","family":"Dayoub","given":"Feras","non-dropping-particle":"","parse-names":false,"suffix":""},{"dropping-particle":"","family":"Sunderhauf","given":"Niko","non-dropping-particle":"","parse-names":false,"suffix":""},{"dropping-particle":"","family":"Upcroft","given":"Ben","non-dropping-particle":"","parse-names":false,"suffix":""}],"container-title":"2015 IEEE Winter Conference on Applications of Computer Vision","id":"ITEM-1","issued":{"date-parts":[["2015"]]},"page":"797-804","title":"Evaluation of features for leaf classification in challenging conditions","type":"paper-conference"},"uris":["http://www.mendeley.com/documents/?uuid=473ec55a-ff1e-44e9-9e76-e0b81da7b005"]}],"mendeley":{"formattedCitation":"(Hall et al., 2015)","plainTextFormattedCitation":"(Hall et al., 2015)","previouslyFormattedCitation":"(Hall et al., 2015)"},"properties":{"noteIndex":0},"schema":"https://github.com/citation-style-language/schema/raw/master/csl-citation.json"}</w:instrText>
            </w:r>
            <w:r w:rsidRPr="00D1736D">
              <w:rPr>
                <w:rFonts w:asciiTheme="minorHAnsi" w:eastAsia="Century" w:hAnsiTheme="minorHAnsi" w:cstheme="minorHAnsi"/>
                <w:sz w:val="20"/>
                <w:szCs w:val="20"/>
                <w:rtl/>
              </w:rPr>
              <w:fldChar w:fldCharType="separate"/>
            </w:r>
            <w:r w:rsidRPr="00D1736D">
              <w:rPr>
                <w:rFonts w:asciiTheme="minorHAnsi" w:eastAsia="Century" w:hAnsiTheme="minorHAnsi" w:cstheme="minorHAnsi"/>
                <w:noProof/>
                <w:sz w:val="20"/>
                <w:szCs w:val="20"/>
              </w:rPr>
              <w:t>(Hall et al., 2015)</w:t>
            </w:r>
            <w:r w:rsidRPr="00D1736D">
              <w:rPr>
                <w:rFonts w:asciiTheme="minorHAnsi" w:eastAsia="Century" w:hAnsiTheme="minorHAnsi" w:cstheme="minorHAnsi"/>
                <w:sz w:val="20"/>
                <w:szCs w:val="20"/>
                <w:rtl/>
              </w:rPr>
              <w:fldChar w:fldCharType="end"/>
            </w:r>
          </w:p>
        </w:tc>
      </w:tr>
      <w:tr w:rsidR="00BA3502" w:rsidRPr="00D1736D" w14:paraId="1753EDFB" w14:textId="77777777" w:rsidTr="007C5892">
        <w:trPr>
          <w:trHeight w:val="383"/>
        </w:trPr>
        <w:tc>
          <w:tcPr>
            <w:tcW w:w="0" w:type="auto"/>
            <w:vAlign w:val="center"/>
          </w:tcPr>
          <w:p w14:paraId="5C6E333C" w14:textId="468249E7" w:rsidR="00EA4B36" w:rsidRPr="00D1736D" w:rsidRDefault="00D67EA3" w:rsidP="001D18A7">
            <w:pPr>
              <w:pStyle w:val="TableParagraph"/>
              <w:spacing w:before="107" w:line="276" w:lineRule="auto"/>
              <w:ind w:left="121" w:right="100"/>
              <w:jc w:val="center"/>
              <w:rPr>
                <w:rFonts w:asciiTheme="minorHAnsi" w:eastAsia="Century" w:hAnsiTheme="minorHAnsi" w:cstheme="minorHAnsi"/>
                <w:sz w:val="20"/>
                <w:szCs w:val="20"/>
              </w:rPr>
            </w:pPr>
            <w:r>
              <w:rPr>
                <w:rFonts w:asciiTheme="minorHAnsi" w:eastAsia="Century" w:hAnsiTheme="minorHAnsi" w:cstheme="minorHAnsi"/>
                <w:sz w:val="20"/>
                <w:szCs w:val="20"/>
              </w:rPr>
              <w:t>15 types of fruit l</w:t>
            </w:r>
            <w:r w:rsidRPr="00D1736D">
              <w:rPr>
                <w:rFonts w:asciiTheme="minorHAnsi" w:eastAsia="Century" w:hAnsiTheme="minorHAnsi" w:cstheme="minorHAnsi"/>
                <w:sz w:val="20"/>
                <w:szCs w:val="20"/>
              </w:rPr>
              <w:t>eaves</w:t>
            </w:r>
            <w:r>
              <w:rPr>
                <w:rFonts w:asciiTheme="minorHAnsi" w:eastAsia="Century" w:hAnsiTheme="minorHAnsi" w:cstheme="minorHAnsi"/>
                <w:sz w:val="20"/>
                <w:szCs w:val="20"/>
              </w:rPr>
              <w:t xml:space="preserve"> </w:t>
            </w:r>
          </w:p>
        </w:tc>
        <w:tc>
          <w:tcPr>
            <w:tcW w:w="0" w:type="auto"/>
            <w:vAlign w:val="center"/>
          </w:tcPr>
          <w:p w14:paraId="0AB05AAB" w14:textId="16B8E8AB"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Web images</w:t>
            </w:r>
          </w:p>
        </w:tc>
        <w:tc>
          <w:tcPr>
            <w:tcW w:w="1172" w:type="dxa"/>
            <w:vAlign w:val="center"/>
          </w:tcPr>
          <w:p w14:paraId="4CB98D5C" w14:textId="57296650" w:rsidR="00EA4B36" w:rsidRPr="00D1736D" w:rsidRDefault="00D67EA3" w:rsidP="001D18A7">
            <w:pPr>
              <w:pStyle w:val="TableParagraph"/>
              <w:spacing w:before="107" w:line="276" w:lineRule="auto"/>
              <w:ind w:left="121" w:right="100"/>
              <w:jc w:val="center"/>
              <w:rPr>
                <w:rFonts w:asciiTheme="minorHAnsi" w:eastAsia="Century" w:hAnsiTheme="minorHAnsi" w:cstheme="minorHAnsi"/>
                <w:sz w:val="20"/>
                <w:szCs w:val="20"/>
              </w:rPr>
            </w:pPr>
            <w:r w:rsidRPr="00BA3502">
              <w:rPr>
                <w:rFonts w:asciiTheme="minorHAnsi" w:eastAsia="Century" w:hAnsiTheme="minorHAnsi" w:cstheme="minorHAnsi"/>
                <w:sz w:val="20"/>
                <w:szCs w:val="20"/>
              </w:rPr>
              <w:t>Laboratory</w:t>
            </w:r>
          </w:p>
        </w:tc>
        <w:tc>
          <w:tcPr>
            <w:tcW w:w="791" w:type="dxa"/>
            <w:vAlign w:val="center"/>
          </w:tcPr>
          <w:p w14:paraId="75AA37B0" w14:textId="78B18148"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p>
          <w:p w14:paraId="2A930BBE" w14:textId="795C4113"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30880</w:t>
            </w:r>
          </w:p>
        </w:tc>
        <w:tc>
          <w:tcPr>
            <w:tcW w:w="0" w:type="auto"/>
            <w:vAlign w:val="center"/>
          </w:tcPr>
          <w:p w14:paraId="6702C445"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p>
          <w:p w14:paraId="663645A6" w14:textId="703086B2"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2589</w:t>
            </w:r>
          </w:p>
        </w:tc>
        <w:tc>
          <w:tcPr>
            <w:tcW w:w="0" w:type="auto"/>
            <w:vAlign w:val="center"/>
          </w:tcPr>
          <w:p w14:paraId="5EF89037" w14:textId="65A81A69"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CaffeNet</w:t>
            </w:r>
          </w:p>
        </w:tc>
        <w:tc>
          <w:tcPr>
            <w:tcW w:w="0" w:type="auto"/>
            <w:vAlign w:val="center"/>
          </w:tcPr>
          <w:p w14:paraId="44BE5283"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0.96</w:t>
            </w:r>
          </w:p>
          <w:p w14:paraId="4161E04A" w14:textId="54704C65" w:rsidR="00EA4B36" w:rsidRPr="00D1736D" w:rsidRDefault="00EA4B36" w:rsidP="001D18A7">
            <w:pPr>
              <w:pStyle w:val="TableParagraph"/>
              <w:spacing w:before="107" w:line="276" w:lineRule="auto"/>
              <w:ind w:left="121" w:right="100"/>
              <w:jc w:val="center"/>
              <w:rPr>
                <w:rFonts w:ascii="Calibri" w:eastAsia="Century" w:hAnsiTheme="minorHAnsi" w:cstheme="minorHAnsi"/>
                <w:sz w:val="20"/>
                <w:szCs w:val="20"/>
                <w:rtl/>
              </w:rPr>
            </w:pPr>
            <w:r w:rsidRPr="00D1736D">
              <w:rPr>
                <w:rFonts w:asciiTheme="minorHAnsi" w:eastAsia="Century" w:hAnsiTheme="minorHAnsi" w:cstheme="minorHAnsi"/>
                <w:sz w:val="20"/>
                <w:szCs w:val="20"/>
              </w:rPr>
              <w:t>Accuracy</w:t>
            </w:r>
          </w:p>
        </w:tc>
        <w:tc>
          <w:tcPr>
            <w:tcW w:w="0" w:type="auto"/>
            <w:vAlign w:val="center"/>
          </w:tcPr>
          <w:p w14:paraId="5EAB301C" w14:textId="15218116"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tl/>
              </w:rPr>
              <w:fldChar w:fldCharType="begin" w:fldLock="1"/>
            </w:r>
            <w:r w:rsidRPr="00D1736D">
              <w:rPr>
                <w:rFonts w:asciiTheme="minorHAnsi" w:eastAsia="Century" w:hAnsiTheme="minorHAnsi" w:cstheme="minorHAnsi"/>
                <w:sz w:val="20"/>
                <w:szCs w:val="20"/>
              </w:rPr>
              <w:instrText>ADDIN CSL_CITATION {"citationItems":[{"id":"ITEM-1","itemData":{"author":[{"dropping-particle":"","family":"Sladojevic","given":"Srdjan","non-dropping-particle":"","parse-names":false,"suffix":""},{"dropping-particle":"","family":"Arsenovic","given":"Marko","non-dropping-particle":"","parse-names":false,"suffix":""},{"dropping-particle":"","family":"Anderla","given":"Andras","non-dropping-particle":"","parse-names":false,"suffix":""},{"dropping-particle":"","family":"Culibrk","given":"Dubravko","non-dropping-particle":"","parse-names":false,"suffix":""},{"dropping-particle":"","family":"Stefanovic","given":"Darko","non-dropping-particle":"","parse-names":false,"suffix":""}],"container-title":"Computational intelligence and neuroscience","id":"ITEM-1","issued":{"date-parts":[["2016"]]},"publisher":"Hindawi","title":"Deep neural networks based recognition of plant diseases by leaf image classification","type":"article-journal","volume":"2016"},"uris":["http://www.mendeley.com/documents/?uuid=0977d4a3-601f-4e48-8bb0-b0c3c07710ad"]}],"mendeley":{"formattedCitation":"(Sladojevic, Arsenovic, Anderla, Culibrk, &amp; Stefanovic, 2016)","plainTextFormattedCitation":"(Sladojevic, Arsenovic, Anderla, Culibrk, &amp; Stefanovic, 2016)","previouslyFormattedCitation":"(Sladojevic, Arsenovic, Anderla, Culibrk, &amp; Stefanovic, 2016)"},"properties":{"noteIndex":0},"schema":"https://github.com/citation-style-language/schema/raw/master/csl-citation.json"}</w:instrText>
            </w:r>
            <w:r w:rsidRPr="00D1736D">
              <w:rPr>
                <w:rFonts w:asciiTheme="minorHAnsi" w:eastAsia="Century" w:hAnsiTheme="minorHAnsi" w:cstheme="minorHAnsi"/>
                <w:sz w:val="20"/>
                <w:szCs w:val="20"/>
                <w:rtl/>
              </w:rPr>
              <w:fldChar w:fldCharType="separate"/>
            </w:r>
            <w:r w:rsidRPr="00D1736D">
              <w:rPr>
                <w:rFonts w:asciiTheme="minorHAnsi" w:eastAsia="Century" w:hAnsiTheme="minorHAnsi" w:cstheme="minorHAnsi"/>
                <w:noProof/>
                <w:sz w:val="20"/>
                <w:szCs w:val="20"/>
              </w:rPr>
              <w:t>(Sladojevic, Arsenovic, Anderla, Culibrk, &amp; Stefanovic, 2016)</w:t>
            </w:r>
            <w:r w:rsidRPr="00D1736D">
              <w:rPr>
                <w:rFonts w:asciiTheme="minorHAnsi" w:eastAsia="Century" w:hAnsiTheme="minorHAnsi" w:cstheme="minorHAnsi"/>
                <w:sz w:val="20"/>
                <w:szCs w:val="20"/>
                <w:rtl/>
              </w:rPr>
              <w:fldChar w:fldCharType="end"/>
            </w:r>
          </w:p>
        </w:tc>
      </w:tr>
      <w:tr w:rsidR="00BA3502" w:rsidRPr="00D1736D" w14:paraId="1E08E988" w14:textId="77777777" w:rsidTr="007C5892">
        <w:trPr>
          <w:trHeight w:val="379"/>
        </w:trPr>
        <w:tc>
          <w:tcPr>
            <w:tcW w:w="0" w:type="auto"/>
            <w:vAlign w:val="center"/>
          </w:tcPr>
          <w:p w14:paraId="21DF45D3" w14:textId="3DDE302A" w:rsidR="00EA4B36" w:rsidRPr="00D1736D" w:rsidRDefault="00D67EA3" w:rsidP="001D18A7">
            <w:pPr>
              <w:pStyle w:val="TableParagraph"/>
              <w:spacing w:before="107" w:line="276" w:lineRule="auto"/>
              <w:ind w:left="121" w:right="100"/>
              <w:jc w:val="center"/>
              <w:rPr>
                <w:rFonts w:asciiTheme="minorHAnsi" w:eastAsia="Century" w:hAnsiTheme="minorHAnsi" w:cstheme="minorHAnsi"/>
                <w:sz w:val="20"/>
                <w:szCs w:val="20"/>
              </w:rPr>
            </w:pPr>
            <w:r>
              <w:rPr>
                <w:rFonts w:asciiTheme="minorHAnsi" w:eastAsia="Century" w:hAnsiTheme="minorHAnsi" w:cstheme="minorHAnsi"/>
                <w:sz w:val="20"/>
                <w:szCs w:val="20"/>
              </w:rPr>
              <w:t xml:space="preserve">14 types of crop </w:t>
            </w:r>
            <w:r w:rsidR="00EA4B36" w:rsidRPr="00D1736D">
              <w:rPr>
                <w:rFonts w:asciiTheme="minorHAnsi" w:eastAsia="Century" w:hAnsiTheme="minorHAnsi" w:cstheme="minorHAnsi"/>
                <w:sz w:val="20"/>
                <w:szCs w:val="20"/>
              </w:rPr>
              <w:t>Leaves</w:t>
            </w:r>
          </w:p>
        </w:tc>
        <w:tc>
          <w:tcPr>
            <w:tcW w:w="0" w:type="auto"/>
            <w:vAlign w:val="center"/>
          </w:tcPr>
          <w:p w14:paraId="0D867424" w14:textId="4EC2B7FE"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Mobile phone HD camera</w:t>
            </w:r>
          </w:p>
        </w:tc>
        <w:tc>
          <w:tcPr>
            <w:tcW w:w="1172" w:type="dxa"/>
            <w:vAlign w:val="center"/>
          </w:tcPr>
          <w:p w14:paraId="545A580C" w14:textId="0FF78549" w:rsidR="00EA4B36" w:rsidRPr="00D1736D" w:rsidRDefault="00D67EA3" w:rsidP="001D18A7">
            <w:pPr>
              <w:pStyle w:val="TableParagraph"/>
              <w:spacing w:before="107" w:line="276" w:lineRule="auto"/>
              <w:ind w:left="121" w:right="100"/>
              <w:jc w:val="center"/>
              <w:rPr>
                <w:rFonts w:asciiTheme="minorHAnsi" w:eastAsia="Century" w:hAnsiTheme="minorHAnsi" w:cstheme="minorHAnsi"/>
                <w:sz w:val="20"/>
                <w:szCs w:val="20"/>
              </w:rPr>
            </w:pPr>
            <w:r w:rsidRPr="00BA3502">
              <w:rPr>
                <w:rFonts w:asciiTheme="minorHAnsi" w:eastAsia="Century" w:hAnsiTheme="minorHAnsi" w:cstheme="minorHAnsi"/>
                <w:sz w:val="20"/>
                <w:szCs w:val="20"/>
              </w:rPr>
              <w:t>Laboratory</w:t>
            </w:r>
          </w:p>
        </w:tc>
        <w:tc>
          <w:tcPr>
            <w:tcW w:w="791" w:type="dxa"/>
            <w:vAlign w:val="center"/>
          </w:tcPr>
          <w:p w14:paraId="7A223D4D" w14:textId="0570D2F9"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43445</w:t>
            </w:r>
          </w:p>
        </w:tc>
        <w:tc>
          <w:tcPr>
            <w:tcW w:w="0" w:type="auto"/>
            <w:vAlign w:val="center"/>
          </w:tcPr>
          <w:p w14:paraId="0E96A3F8" w14:textId="7FE82159"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10861</w:t>
            </w:r>
          </w:p>
        </w:tc>
        <w:tc>
          <w:tcPr>
            <w:tcW w:w="0" w:type="auto"/>
            <w:vAlign w:val="center"/>
          </w:tcPr>
          <w:p w14:paraId="2A2C7C67" w14:textId="60E88D05"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GoogleNet</w:t>
            </w:r>
          </w:p>
        </w:tc>
        <w:tc>
          <w:tcPr>
            <w:tcW w:w="0" w:type="auto"/>
            <w:vAlign w:val="center"/>
          </w:tcPr>
          <w:p w14:paraId="732FB29A"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0.9935</w:t>
            </w:r>
          </w:p>
          <w:p w14:paraId="38FE5784" w14:textId="07E3BE14" w:rsidR="00EA4B36" w:rsidRPr="00D1736D" w:rsidRDefault="00EA4B36" w:rsidP="001D18A7">
            <w:pPr>
              <w:pStyle w:val="TableParagraph"/>
              <w:spacing w:before="107" w:line="276" w:lineRule="auto"/>
              <w:ind w:left="121" w:right="100"/>
              <w:jc w:val="center"/>
              <w:rPr>
                <w:rFonts w:ascii="Calibri" w:eastAsia="Century" w:hAnsiTheme="minorHAnsi" w:cstheme="minorHAnsi"/>
                <w:sz w:val="20"/>
                <w:szCs w:val="20"/>
                <w:rtl/>
              </w:rPr>
            </w:pPr>
            <w:r w:rsidRPr="00D1736D">
              <w:rPr>
                <w:rFonts w:asciiTheme="minorHAnsi" w:eastAsia="Century" w:hAnsiTheme="minorHAnsi" w:cstheme="minorHAnsi"/>
                <w:sz w:val="20"/>
                <w:szCs w:val="20"/>
              </w:rPr>
              <w:t>F1 score</w:t>
            </w:r>
          </w:p>
        </w:tc>
        <w:tc>
          <w:tcPr>
            <w:tcW w:w="0" w:type="auto"/>
            <w:vAlign w:val="center"/>
          </w:tcPr>
          <w:p w14:paraId="00BF722C" w14:textId="62E652AB"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tl/>
              </w:rPr>
              <w:fldChar w:fldCharType="begin" w:fldLock="1"/>
            </w:r>
            <w:r w:rsidRPr="00D1736D">
              <w:rPr>
                <w:rFonts w:asciiTheme="minorHAnsi" w:eastAsia="Century" w:hAnsiTheme="minorHAnsi" w:cstheme="minorHAnsi"/>
                <w:sz w:val="20"/>
                <w:szCs w:val="20"/>
              </w:rPr>
              <w:instrText>ADDIN CSL_CITATION {"citationItems":[{"id":"ITEM-1","itemData":{"author":[{"dropping-particle":"","family":"Mohanty","given":"Sharada P","non-dropping-particle":"","parse-names":false,"suffix":""},{"dropping-particle":"","family":"Hughes","given":"David P","non-dropping-particle":"","parse-names":false,"suffix":""},{"dropping-particle":"","family":"Salathé","given":"Marcel","non-dropping-particle":"","parse-names":false,"suffix":""}],"container-title":"Frontiers in plant science","id":"ITEM-1","issued":{"date-parts":[["2016"]]},"page":"1419","publisher":"Frontiers","title":"Using deep learning for image-based plant disease detection","type":"article-journal","volume":"7"},"uris":["http://www.mendeley.com/documents/?uuid=b04135a6-4032-4844-9a7b-2c6e008f0048"]}],"mendeley":{"formattedCitation":"(Mohanty et al., 2016)","plainTextFormattedCitation":"(Mohanty et al., 2016)","previouslyFormattedCitation":"(Mohanty et al., 2016)"},"properties":{"noteIndex":0},"schema":"https://github.com/citation-style-language/schema/raw/master/csl-citation.json"}</w:instrText>
            </w:r>
            <w:r w:rsidRPr="00D1736D">
              <w:rPr>
                <w:rFonts w:asciiTheme="minorHAnsi" w:eastAsia="Century" w:hAnsiTheme="minorHAnsi" w:cstheme="minorHAnsi"/>
                <w:sz w:val="20"/>
                <w:szCs w:val="20"/>
                <w:rtl/>
              </w:rPr>
              <w:fldChar w:fldCharType="separate"/>
            </w:r>
            <w:r w:rsidRPr="00D1736D">
              <w:rPr>
                <w:rFonts w:asciiTheme="minorHAnsi" w:eastAsia="Century" w:hAnsiTheme="minorHAnsi" w:cstheme="minorHAnsi"/>
                <w:noProof/>
                <w:sz w:val="20"/>
                <w:szCs w:val="20"/>
              </w:rPr>
              <w:t>(Mohanty et al., 2016)</w:t>
            </w:r>
            <w:r w:rsidRPr="00D1736D">
              <w:rPr>
                <w:rFonts w:asciiTheme="minorHAnsi" w:eastAsia="Century" w:hAnsiTheme="minorHAnsi" w:cstheme="minorHAnsi"/>
                <w:sz w:val="20"/>
                <w:szCs w:val="20"/>
                <w:rtl/>
              </w:rPr>
              <w:fldChar w:fldCharType="end"/>
            </w:r>
          </w:p>
        </w:tc>
      </w:tr>
      <w:tr w:rsidR="00BA3502" w:rsidRPr="00D1736D" w14:paraId="21560DB5" w14:textId="77777777" w:rsidTr="007C5892">
        <w:trPr>
          <w:trHeight w:val="416"/>
        </w:trPr>
        <w:tc>
          <w:tcPr>
            <w:tcW w:w="0" w:type="auto"/>
            <w:vAlign w:val="center"/>
          </w:tcPr>
          <w:p w14:paraId="47A7ABF9" w14:textId="3B44A0FC" w:rsidR="00EA4B36" w:rsidRPr="00D1736D" w:rsidRDefault="00E878A5" w:rsidP="001D18A7">
            <w:pPr>
              <w:pStyle w:val="TableParagraph"/>
              <w:spacing w:before="107" w:line="276" w:lineRule="auto"/>
              <w:ind w:left="121" w:right="100"/>
              <w:jc w:val="center"/>
              <w:rPr>
                <w:rFonts w:asciiTheme="minorHAnsi" w:eastAsia="Century" w:hAnsiTheme="minorHAnsi" w:cstheme="minorHAnsi"/>
                <w:sz w:val="20"/>
                <w:szCs w:val="20"/>
              </w:rPr>
            </w:pPr>
            <w:r>
              <w:rPr>
                <w:rFonts w:asciiTheme="minorHAnsi" w:eastAsia="Century" w:hAnsiTheme="minorHAnsi" w:cstheme="minorHAnsi"/>
                <w:sz w:val="20"/>
                <w:szCs w:val="20"/>
              </w:rPr>
              <w:t xml:space="preserve">Banana </w:t>
            </w:r>
            <w:r w:rsidR="00EA4B36" w:rsidRPr="00D1736D">
              <w:rPr>
                <w:rFonts w:asciiTheme="minorHAnsi" w:eastAsia="Century" w:hAnsiTheme="minorHAnsi" w:cstheme="minorHAnsi"/>
                <w:sz w:val="20"/>
                <w:szCs w:val="20"/>
              </w:rPr>
              <w:t>Leaves</w:t>
            </w:r>
          </w:p>
        </w:tc>
        <w:tc>
          <w:tcPr>
            <w:tcW w:w="0" w:type="auto"/>
            <w:vAlign w:val="center"/>
          </w:tcPr>
          <w:p w14:paraId="067D5763" w14:textId="1F197D3E"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Wtandard digital camera</w:t>
            </w:r>
          </w:p>
        </w:tc>
        <w:tc>
          <w:tcPr>
            <w:tcW w:w="1172" w:type="dxa"/>
            <w:vAlign w:val="center"/>
          </w:tcPr>
          <w:p w14:paraId="33B807C4" w14:textId="04D53B00" w:rsidR="00EA4B36" w:rsidRPr="00D1736D" w:rsidRDefault="00E878A5" w:rsidP="001D18A7">
            <w:pPr>
              <w:pStyle w:val="TableParagraph"/>
              <w:spacing w:before="107" w:line="276" w:lineRule="auto"/>
              <w:ind w:left="121" w:right="100"/>
              <w:jc w:val="center"/>
              <w:rPr>
                <w:rFonts w:asciiTheme="minorHAnsi" w:eastAsia="Century" w:hAnsiTheme="minorHAnsi" w:cstheme="minorHAnsi"/>
                <w:sz w:val="20"/>
                <w:szCs w:val="20"/>
              </w:rPr>
            </w:pPr>
            <w:r>
              <w:rPr>
                <w:rFonts w:asciiTheme="minorHAnsi" w:eastAsia="Century" w:hAnsiTheme="minorHAnsi" w:cstheme="minorHAnsi"/>
                <w:sz w:val="20"/>
                <w:szCs w:val="20"/>
              </w:rPr>
              <w:t>Field</w:t>
            </w:r>
          </w:p>
        </w:tc>
        <w:tc>
          <w:tcPr>
            <w:tcW w:w="791" w:type="dxa"/>
            <w:vAlign w:val="center"/>
          </w:tcPr>
          <w:p w14:paraId="118E21F9" w14:textId="28F0AA0A"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1850</w:t>
            </w:r>
          </w:p>
        </w:tc>
        <w:tc>
          <w:tcPr>
            <w:tcW w:w="0" w:type="auto"/>
            <w:vAlign w:val="center"/>
          </w:tcPr>
          <w:p w14:paraId="14B9F8FE" w14:textId="7993E0C2"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1850</w:t>
            </w:r>
          </w:p>
        </w:tc>
        <w:tc>
          <w:tcPr>
            <w:tcW w:w="0" w:type="auto"/>
            <w:vAlign w:val="center"/>
          </w:tcPr>
          <w:p w14:paraId="22B8E31E" w14:textId="10F8384E"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LeNet</w:t>
            </w:r>
          </w:p>
        </w:tc>
        <w:tc>
          <w:tcPr>
            <w:tcW w:w="0" w:type="auto"/>
            <w:vAlign w:val="center"/>
          </w:tcPr>
          <w:p w14:paraId="46FFA9C1"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0.9971</w:t>
            </w:r>
          </w:p>
          <w:p w14:paraId="3DF87C7C" w14:textId="59203C8F" w:rsidR="00EA4B36" w:rsidRPr="00D1736D" w:rsidRDefault="00EA4B36" w:rsidP="001D18A7">
            <w:pPr>
              <w:pStyle w:val="TableParagraph"/>
              <w:spacing w:before="107" w:line="276" w:lineRule="auto"/>
              <w:ind w:left="121" w:right="100"/>
              <w:jc w:val="center"/>
              <w:rPr>
                <w:rFonts w:ascii="Calibri" w:eastAsia="Century" w:hAnsiTheme="minorHAnsi" w:cstheme="minorHAnsi"/>
                <w:sz w:val="20"/>
                <w:szCs w:val="20"/>
                <w:rtl/>
              </w:rPr>
            </w:pPr>
            <w:r w:rsidRPr="00D1736D">
              <w:rPr>
                <w:rFonts w:asciiTheme="minorHAnsi" w:eastAsia="Century" w:hAnsiTheme="minorHAnsi" w:cstheme="minorHAnsi"/>
                <w:sz w:val="20"/>
                <w:szCs w:val="20"/>
              </w:rPr>
              <w:t>F1 score</w:t>
            </w:r>
          </w:p>
        </w:tc>
        <w:tc>
          <w:tcPr>
            <w:tcW w:w="0" w:type="auto"/>
            <w:vAlign w:val="center"/>
          </w:tcPr>
          <w:p w14:paraId="48A94DF5" w14:textId="1BFA12AB"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tl/>
              </w:rPr>
              <w:fldChar w:fldCharType="begin" w:fldLock="1"/>
            </w:r>
            <w:r w:rsidR="00A754EA">
              <w:rPr>
                <w:rFonts w:asciiTheme="minorHAnsi" w:eastAsia="Century" w:hAnsiTheme="minorHAnsi" w:cstheme="minorHAnsi"/>
                <w:sz w:val="20"/>
                <w:szCs w:val="20"/>
              </w:rPr>
              <w:instrText>ADDIN CSL_CITATION {"citationItems":[{"id":"ITEM-1","itemData":{"author":[{"dropping-particle":"","family":"Amara","given":"Jihen","non-dropping-particle":"","parse-names":false,"suffix":""},{"dropping-particle":"","family":"Bouaziz","given":"Bassem","non-dropping-particle":"","parse-names":false,"suffix":""},{"dropping-particle":"","family":"Algergawy","given":"Alsayed","non-dropping-particle":"","parse-names":false,"suffix":""}],"container-title":"BTW (Workshops)","id":"ITEM-1","issued":{"date-parts":[["2017"]]},"page":"79-88","title":"A Deep Learning-based Approach for Banana Leaf Diseases Classification.","type":"paper-conference"},"uris":["http://www.mendeley.com/documents/?uuid=4d98cfd3-9552-45c5-b742-c2949098f1b2"]}],"mendeley":{"formattedCitation":"(Amara et al., 2017)","plainTextFormattedCitation":"(Amara et al., 2017)","previouslyFormattedCitation":"(Amara et al., 2017)"},"properties":{"noteIndex":0},"schema":"https://github.com/citation-style-language/schema/raw/master/csl-citation.json"}</w:instrText>
            </w:r>
            <w:r w:rsidRPr="00D1736D">
              <w:rPr>
                <w:rFonts w:asciiTheme="minorHAnsi" w:eastAsia="Century" w:hAnsiTheme="minorHAnsi" w:cstheme="minorHAnsi"/>
                <w:sz w:val="20"/>
                <w:szCs w:val="20"/>
                <w:rtl/>
              </w:rPr>
              <w:fldChar w:fldCharType="separate"/>
            </w:r>
            <w:r w:rsidRPr="00D1736D">
              <w:rPr>
                <w:rFonts w:asciiTheme="minorHAnsi" w:eastAsia="Century" w:hAnsiTheme="minorHAnsi" w:cstheme="minorHAnsi"/>
                <w:noProof/>
                <w:sz w:val="20"/>
                <w:szCs w:val="20"/>
              </w:rPr>
              <w:t>(Amara et al., 2017)</w:t>
            </w:r>
            <w:r w:rsidRPr="00D1736D">
              <w:rPr>
                <w:rFonts w:asciiTheme="minorHAnsi" w:eastAsia="Century" w:hAnsiTheme="minorHAnsi" w:cstheme="minorHAnsi"/>
                <w:sz w:val="20"/>
                <w:szCs w:val="20"/>
                <w:rtl/>
              </w:rPr>
              <w:fldChar w:fldCharType="end"/>
            </w:r>
          </w:p>
        </w:tc>
      </w:tr>
      <w:tr w:rsidR="00BA3502" w:rsidRPr="00D1736D" w14:paraId="65C5182A" w14:textId="77777777" w:rsidTr="007C5892">
        <w:trPr>
          <w:trHeight w:val="1081"/>
        </w:trPr>
        <w:tc>
          <w:tcPr>
            <w:tcW w:w="0" w:type="auto"/>
            <w:vAlign w:val="center"/>
          </w:tcPr>
          <w:p w14:paraId="2D581547" w14:textId="6BD09735"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wheat, maize, soybeans sunflower and sugar beet</w:t>
            </w:r>
          </w:p>
        </w:tc>
        <w:tc>
          <w:tcPr>
            <w:tcW w:w="0" w:type="auto"/>
            <w:vAlign w:val="center"/>
          </w:tcPr>
          <w:p w14:paraId="1F1A5E98"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Multi-</w:t>
            </w:r>
          </w:p>
          <w:p w14:paraId="60A42C80" w14:textId="7BAC2573"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spectral camera acquired from</w:t>
            </w:r>
          </w:p>
          <w:p w14:paraId="273517E4" w14:textId="154C0458"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Landsat-8 and Sentinel-1A RS satellites</w:t>
            </w:r>
          </w:p>
        </w:tc>
        <w:tc>
          <w:tcPr>
            <w:tcW w:w="1172" w:type="dxa"/>
            <w:vAlign w:val="center"/>
          </w:tcPr>
          <w:p w14:paraId="6F9AAAA1" w14:textId="08E547E5" w:rsidR="00EA4B36" w:rsidRPr="00D1736D" w:rsidRDefault="00E878A5" w:rsidP="001D18A7">
            <w:pPr>
              <w:pStyle w:val="TableParagraph"/>
              <w:spacing w:before="107" w:line="276" w:lineRule="auto"/>
              <w:ind w:left="121" w:right="100"/>
              <w:jc w:val="center"/>
              <w:rPr>
                <w:rFonts w:asciiTheme="minorHAnsi" w:eastAsia="Century" w:hAnsiTheme="minorHAnsi" w:cstheme="minorHAnsi"/>
                <w:sz w:val="20"/>
                <w:szCs w:val="20"/>
              </w:rPr>
            </w:pPr>
            <w:r>
              <w:rPr>
                <w:rFonts w:asciiTheme="minorHAnsi" w:eastAsia="Century" w:hAnsiTheme="minorHAnsi" w:cstheme="minorHAnsi"/>
                <w:sz w:val="20"/>
                <w:szCs w:val="20"/>
              </w:rPr>
              <w:t>Field</w:t>
            </w:r>
          </w:p>
        </w:tc>
        <w:tc>
          <w:tcPr>
            <w:tcW w:w="791" w:type="dxa"/>
            <w:vAlign w:val="center"/>
          </w:tcPr>
          <w:p w14:paraId="3AE24A2A" w14:textId="360EC4A4"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274</w:t>
            </w:r>
          </w:p>
        </w:tc>
        <w:tc>
          <w:tcPr>
            <w:tcW w:w="0" w:type="auto"/>
            <w:vAlign w:val="center"/>
          </w:tcPr>
          <w:p w14:paraId="1643F9EA" w14:textId="26D2C592"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273</w:t>
            </w:r>
          </w:p>
        </w:tc>
        <w:tc>
          <w:tcPr>
            <w:tcW w:w="0" w:type="auto"/>
            <w:vAlign w:val="center"/>
          </w:tcPr>
          <w:p w14:paraId="02B9C7C0" w14:textId="15D4FE8B"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Author- defined CNN</w:t>
            </w:r>
          </w:p>
        </w:tc>
        <w:tc>
          <w:tcPr>
            <w:tcW w:w="0" w:type="auto"/>
            <w:vAlign w:val="center"/>
          </w:tcPr>
          <w:p w14:paraId="44C025EC"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0.946</w:t>
            </w:r>
          </w:p>
          <w:p w14:paraId="40FD57D8" w14:textId="1A7B9EC3" w:rsidR="00EA4B36" w:rsidRPr="00D1736D" w:rsidRDefault="00EA4B36" w:rsidP="001D18A7">
            <w:pPr>
              <w:pStyle w:val="TableParagraph"/>
              <w:spacing w:before="107" w:line="276" w:lineRule="auto"/>
              <w:ind w:left="121" w:right="100"/>
              <w:jc w:val="center"/>
              <w:rPr>
                <w:rFonts w:ascii="Calibri" w:eastAsia="Century" w:hAnsiTheme="minorHAnsi" w:cstheme="minorHAnsi"/>
                <w:sz w:val="20"/>
                <w:szCs w:val="20"/>
                <w:rtl/>
              </w:rPr>
            </w:pPr>
            <w:r w:rsidRPr="00D1736D">
              <w:rPr>
                <w:rFonts w:asciiTheme="minorHAnsi" w:eastAsia="Century" w:hAnsiTheme="minorHAnsi" w:cstheme="minorHAnsi"/>
                <w:sz w:val="20"/>
                <w:szCs w:val="20"/>
              </w:rPr>
              <w:t>accuracy</w:t>
            </w:r>
          </w:p>
        </w:tc>
        <w:tc>
          <w:tcPr>
            <w:tcW w:w="0" w:type="auto"/>
            <w:vAlign w:val="center"/>
          </w:tcPr>
          <w:p w14:paraId="5307AFA7" w14:textId="00CC8455"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tl/>
              </w:rPr>
              <w:fldChar w:fldCharType="begin" w:fldLock="1"/>
            </w:r>
            <w:r w:rsidRPr="00D1736D">
              <w:rPr>
                <w:rFonts w:asciiTheme="minorHAnsi" w:eastAsia="Century" w:hAnsiTheme="minorHAnsi" w:cstheme="minorHAnsi"/>
                <w:sz w:val="20"/>
                <w:szCs w:val="20"/>
              </w:rPr>
              <w:instrText>ADDIN CSL_CITATION {"citationItems":[{"id":"ITEM-1","itemData":{"author":[{"dropping-particle":"","family":"Kussul","given":"Nataliia","non-dropping-particle":"","parse-names":false,"suffix":""},{"dropping-particle":"","family":"Lavreniuk","given":"Mykola","non-dropping-particle":"","parse-names":false,"suffix":""},{"dropping-particle":"","family":"Skakun","given":"Sergii","non-dropping-particle":"","parse-names":false,"suffix":""},{"dropping-particle":"","family":"Shelestov","given":"Andrii","non-dropping-particle":"","parse-names":false,"suffix":""}],"container-title":"IEEE Geoscience and Remote Sensing Letters","id":"ITEM-1","issue":"5","issued":{"date-parts":[["2017"]]},"page":"778-782","publisher":"IEEE","title":"Deep learning classification of land cover and crop types using remote sensing data","type":"article-journal","volume":"14"},"uris":["http://www.mendeley.com/documents/?uuid=1d5e4c60-872c-46d5-af70-4cd221762752"]}],"mendeley":{"formattedCitation":"(Kussul et al., 2017)","plainTextFormattedCitation":"(Kussul et al., 2017)","previouslyFormattedCitation":"(Kussul et al., 2017)"},"properties":{"noteIndex":0},"schema":"https://github.com/citation-style-language/schema/raw/master/csl-citation.json"}</w:instrText>
            </w:r>
            <w:r w:rsidRPr="00D1736D">
              <w:rPr>
                <w:rFonts w:asciiTheme="minorHAnsi" w:eastAsia="Century" w:hAnsiTheme="minorHAnsi" w:cstheme="minorHAnsi"/>
                <w:sz w:val="20"/>
                <w:szCs w:val="20"/>
                <w:rtl/>
              </w:rPr>
              <w:fldChar w:fldCharType="separate"/>
            </w:r>
            <w:r w:rsidRPr="00D1736D">
              <w:rPr>
                <w:rFonts w:asciiTheme="minorHAnsi" w:eastAsia="Century" w:hAnsiTheme="minorHAnsi" w:cstheme="minorHAnsi"/>
                <w:noProof/>
                <w:sz w:val="20"/>
                <w:szCs w:val="20"/>
              </w:rPr>
              <w:t>(Kussul et al., 2017)</w:t>
            </w:r>
            <w:r w:rsidRPr="00D1736D">
              <w:rPr>
                <w:rFonts w:asciiTheme="minorHAnsi" w:eastAsia="Century" w:hAnsiTheme="minorHAnsi" w:cstheme="minorHAnsi"/>
                <w:sz w:val="20"/>
                <w:szCs w:val="20"/>
                <w:rtl/>
              </w:rPr>
              <w:fldChar w:fldCharType="end"/>
            </w:r>
          </w:p>
        </w:tc>
      </w:tr>
      <w:tr w:rsidR="00BA3502" w:rsidRPr="00D1736D" w14:paraId="4789957E" w14:textId="77777777" w:rsidTr="007C5892">
        <w:trPr>
          <w:trHeight w:val="1081"/>
        </w:trPr>
        <w:tc>
          <w:tcPr>
            <w:tcW w:w="0" w:type="auto"/>
            <w:vAlign w:val="center"/>
          </w:tcPr>
          <w:p w14:paraId="1F6766CD" w14:textId="390B69BD" w:rsidR="00EA4B36" w:rsidRPr="00D1736D" w:rsidRDefault="00E878A5" w:rsidP="001D18A7">
            <w:pPr>
              <w:pStyle w:val="TableParagraph"/>
              <w:spacing w:before="107" w:line="276" w:lineRule="auto"/>
              <w:ind w:left="121" w:right="100"/>
              <w:jc w:val="center"/>
              <w:rPr>
                <w:rFonts w:asciiTheme="minorHAnsi" w:eastAsia="Century" w:hAnsiTheme="minorHAnsi" w:cstheme="minorHAnsi"/>
                <w:sz w:val="20"/>
                <w:szCs w:val="20"/>
              </w:rPr>
            </w:pPr>
            <w:r>
              <w:rPr>
                <w:rFonts w:asciiTheme="minorHAnsi" w:eastAsia="Century" w:hAnsiTheme="minorHAnsi" w:cstheme="minorHAnsi"/>
                <w:sz w:val="20"/>
                <w:szCs w:val="20"/>
              </w:rPr>
              <w:t>B</w:t>
            </w:r>
            <w:r w:rsidRPr="00E878A5">
              <w:rPr>
                <w:rFonts w:asciiTheme="minorHAnsi" w:eastAsia="Century" w:hAnsiTheme="minorHAnsi" w:cstheme="minorHAnsi"/>
                <w:sz w:val="20"/>
                <w:szCs w:val="20"/>
              </w:rPr>
              <w:t xml:space="preserve">arley </w:t>
            </w:r>
            <w:r>
              <w:rPr>
                <w:rFonts w:asciiTheme="minorHAnsi" w:eastAsia="Century" w:hAnsiTheme="minorHAnsi" w:cstheme="minorHAnsi"/>
                <w:sz w:val="20"/>
                <w:szCs w:val="20"/>
              </w:rPr>
              <w:t>w</w:t>
            </w:r>
            <w:r w:rsidRPr="00E878A5">
              <w:rPr>
                <w:rFonts w:asciiTheme="minorHAnsi" w:eastAsia="Century" w:hAnsiTheme="minorHAnsi" w:cstheme="minorHAnsi"/>
                <w:sz w:val="20"/>
                <w:szCs w:val="20"/>
              </w:rPr>
              <w:t>eed</w:t>
            </w:r>
          </w:p>
        </w:tc>
        <w:tc>
          <w:tcPr>
            <w:tcW w:w="0" w:type="auto"/>
            <w:vAlign w:val="center"/>
          </w:tcPr>
          <w:p w14:paraId="5CDF936C" w14:textId="559F4B8C"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Sony a7 with a 35 mm lens</w:t>
            </w:r>
          </w:p>
        </w:tc>
        <w:tc>
          <w:tcPr>
            <w:tcW w:w="1172" w:type="dxa"/>
            <w:vAlign w:val="center"/>
          </w:tcPr>
          <w:p w14:paraId="21132984" w14:textId="4D66B455" w:rsidR="00EA4B36" w:rsidRPr="00D1736D" w:rsidRDefault="00E878A5" w:rsidP="001D18A7">
            <w:pPr>
              <w:pStyle w:val="TableParagraph"/>
              <w:spacing w:before="107" w:line="276" w:lineRule="auto"/>
              <w:ind w:left="121" w:right="100"/>
              <w:jc w:val="center"/>
              <w:rPr>
                <w:rFonts w:asciiTheme="minorHAnsi" w:eastAsia="Century" w:hAnsiTheme="minorHAnsi" w:cstheme="minorHAnsi"/>
                <w:sz w:val="20"/>
                <w:szCs w:val="20"/>
              </w:rPr>
            </w:pPr>
            <w:r>
              <w:rPr>
                <w:rFonts w:asciiTheme="minorHAnsi" w:eastAsia="Century" w:hAnsiTheme="minorHAnsi" w:cstheme="minorHAnsi"/>
                <w:sz w:val="20"/>
                <w:szCs w:val="20"/>
              </w:rPr>
              <w:t>Field</w:t>
            </w:r>
          </w:p>
        </w:tc>
        <w:tc>
          <w:tcPr>
            <w:tcW w:w="791" w:type="dxa"/>
            <w:vAlign w:val="center"/>
          </w:tcPr>
          <w:p w14:paraId="082784FB" w14:textId="1B90E7A3"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36</w:t>
            </w:r>
          </w:p>
        </w:tc>
        <w:tc>
          <w:tcPr>
            <w:tcW w:w="0" w:type="auto"/>
            <w:vAlign w:val="center"/>
          </w:tcPr>
          <w:p w14:paraId="6F25567D" w14:textId="5C446C62"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12</w:t>
            </w:r>
          </w:p>
        </w:tc>
        <w:tc>
          <w:tcPr>
            <w:tcW w:w="0" w:type="auto"/>
            <w:vAlign w:val="center"/>
          </w:tcPr>
          <w:p w14:paraId="2A55AC8B" w14:textId="62FF2243"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VGGNet</w:t>
            </w:r>
          </w:p>
        </w:tc>
        <w:tc>
          <w:tcPr>
            <w:tcW w:w="0" w:type="auto"/>
            <w:vAlign w:val="center"/>
          </w:tcPr>
          <w:p w14:paraId="26D57F0C" w14:textId="13865205" w:rsidR="00EA4B36" w:rsidRPr="00D1736D" w:rsidRDefault="00EA4B36" w:rsidP="001D18A7">
            <w:pPr>
              <w:pStyle w:val="TableParagraph"/>
              <w:spacing w:before="107" w:line="276" w:lineRule="auto"/>
              <w:ind w:left="121" w:right="100"/>
              <w:jc w:val="center"/>
              <w:rPr>
                <w:rFonts w:ascii="Calibri" w:eastAsia="Century" w:hAnsiTheme="minorHAnsi" w:cstheme="minorHAnsi"/>
                <w:sz w:val="20"/>
                <w:szCs w:val="20"/>
                <w:rtl/>
              </w:rPr>
            </w:pPr>
            <w:r w:rsidRPr="00D1736D">
              <w:rPr>
                <w:rFonts w:asciiTheme="minorHAnsi" w:eastAsia="Century" w:hAnsiTheme="minorHAnsi" w:cstheme="minorHAnsi"/>
                <w:sz w:val="20"/>
                <w:szCs w:val="20"/>
              </w:rPr>
              <w:t>0.79 accuracy</w:t>
            </w:r>
          </w:p>
        </w:tc>
        <w:tc>
          <w:tcPr>
            <w:tcW w:w="0" w:type="auto"/>
            <w:vAlign w:val="center"/>
          </w:tcPr>
          <w:p w14:paraId="056C7341" w14:textId="521FBE54"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tl/>
              </w:rPr>
              <w:fldChar w:fldCharType="begin" w:fldLock="1"/>
            </w:r>
            <w:r w:rsidRPr="00D1736D">
              <w:rPr>
                <w:rFonts w:asciiTheme="minorHAnsi" w:eastAsia="Century" w:hAnsiTheme="minorHAnsi" w:cstheme="minorHAnsi"/>
                <w:sz w:val="20"/>
                <w:szCs w:val="20"/>
              </w:rPr>
              <w:instrText>ADDIN CSL_CITATION {"citationItems":[{"id":"ITEM-1","itemData":{"author":[{"dropping-particle":"","family":"Mortensen","given":"Anders Krogh","non-dropping-particle":"","parse-names":false,"suffix":""},{"dropping-particle":"","family":"Dyrmann","given":"Mads","non-dropping-particle":"","parse-names":false,"suffix":""},{"dropping-particle":"","family":"Karstoft","given":"Henrik","non-dropping-particle":"","parse-names":false,"suffix":""},{"dropping-particle":"","family":"Jørgensen","given":"Rasmus Nyholm","non-dropping-particle":"","parse-names":false,"suffix":""},{"dropping-particle":"","family":"Gislum","given":"René","non-dropping-particle":"","parse-names":false,"suffix":""},{"dropping-particle":"","family":"others","given":"","non-dropping-particle":"","parse-names":false,"suffix":""}],"container-title":"CIGR-AgEng Conference, 26-29 June 2016, Aarhus, Denmark. Abstracts and Full papers","id":"ITEM-1","issued":{"date-parts":[["2016"]]},"page":"1-6","title":"Semantic segmentation of mixed crops using deep convolutional neural network.","type":"paper-conference"},"uris":["http://www.mendeley.com/documents/?uuid=a1c7119f-72dc-4376-a4c4-a2856a98b4b3"]}],"mendeley":{"formattedCitation":"(Mortensen et al., 2016)","plainTextFormattedCitation":"(Mortensen et al., 2016)","previouslyFormattedCitation":"(Mortensen et al., 2016)"},"properties":{"noteIndex":0},"schema":"https://github.com/citation-style-language/schema/raw/master/csl-citation.json"}</w:instrText>
            </w:r>
            <w:r w:rsidRPr="00D1736D">
              <w:rPr>
                <w:rFonts w:asciiTheme="minorHAnsi" w:eastAsia="Century" w:hAnsiTheme="minorHAnsi" w:cstheme="minorHAnsi"/>
                <w:sz w:val="20"/>
                <w:szCs w:val="20"/>
                <w:rtl/>
              </w:rPr>
              <w:fldChar w:fldCharType="separate"/>
            </w:r>
            <w:r w:rsidRPr="00D1736D">
              <w:rPr>
                <w:rFonts w:asciiTheme="minorHAnsi" w:eastAsia="Century" w:hAnsiTheme="minorHAnsi" w:cstheme="minorHAnsi"/>
                <w:noProof/>
                <w:sz w:val="20"/>
                <w:szCs w:val="20"/>
              </w:rPr>
              <w:t>(Mortensen et al., 2016)</w:t>
            </w:r>
            <w:r w:rsidRPr="00D1736D">
              <w:rPr>
                <w:rFonts w:asciiTheme="minorHAnsi" w:eastAsia="Century" w:hAnsiTheme="minorHAnsi" w:cstheme="minorHAnsi"/>
                <w:sz w:val="20"/>
                <w:szCs w:val="20"/>
                <w:rtl/>
              </w:rPr>
              <w:fldChar w:fldCharType="end"/>
            </w:r>
          </w:p>
        </w:tc>
      </w:tr>
      <w:tr w:rsidR="00BA3502" w:rsidRPr="00D1736D" w14:paraId="47E08711" w14:textId="77777777" w:rsidTr="007C5892">
        <w:trPr>
          <w:trHeight w:val="1081"/>
        </w:trPr>
        <w:tc>
          <w:tcPr>
            <w:tcW w:w="0" w:type="auto"/>
            <w:vAlign w:val="center"/>
          </w:tcPr>
          <w:p w14:paraId="1357B183" w14:textId="190E9F0A"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22 different types of crops</w:t>
            </w:r>
          </w:p>
        </w:tc>
        <w:tc>
          <w:tcPr>
            <w:tcW w:w="0" w:type="auto"/>
            <w:vAlign w:val="center"/>
          </w:tcPr>
          <w:p w14:paraId="2641B9F8" w14:textId="202264CA"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Canon IXUS 220 HS with a CMOS de 12.1 MP sensor and a 24 mm equivalent focal length</w:t>
            </w:r>
          </w:p>
        </w:tc>
        <w:tc>
          <w:tcPr>
            <w:tcW w:w="1172" w:type="dxa"/>
            <w:vAlign w:val="center"/>
          </w:tcPr>
          <w:p w14:paraId="7CF20854" w14:textId="22EC04E6" w:rsidR="00EA4B36" w:rsidRPr="00D1736D" w:rsidRDefault="00C55AC5" w:rsidP="001D18A7">
            <w:pPr>
              <w:pStyle w:val="TableParagraph"/>
              <w:spacing w:before="107" w:line="276" w:lineRule="auto"/>
              <w:ind w:left="121" w:right="100"/>
              <w:jc w:val="center"/>
              <w:rPr>
                <w:rFonts w:asciiTheme="minorHAnsi" w:eastAsia="Century" w:hAnsiTheme="minorHAnsi" w:cstheme="minorHAnsi"/>
                <w:sz w:val="20"/>
                <w:szCs w:val="20"/>
              </w:rPr>
            </w:pPr>
            <w:r>
              <w:rPr>
                <w:rFonts w:asciiTheme="minorHAnsi" w:eastAsia="Century" w:hAnsiTheme="minorHAnsi" w:cstheme="minorHAnsi"/>
                <w:sz w:val="20"/>
                <w:szCs w:val="20"/>
              </w:rPr>
              <w:t>Field</w:t>
            </w:r>
          </w:p>
        </w:tc>
        <w:tc>
          <w:tcPr>
            <w:tcW w:w="791" w:type="dxa"/>
            <w:vAlign w:val="center"/>
          </w:tcPr>
          <w:p w14:paraId="42882E98" w14:textId="772C637F"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180</w:t>
            </w:r>
          </w:p>
        </w:tc>
        <w:tc>
          <w:tcPr>
            <w:tcW w:w="0" w:type="auto"/>
            <w:vAlign w:val="center"/>
          </w:tcPr>
          <w:p w14:paraId="7D704C57" w14:textId="55F4CDA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36</w:t>
            </w:r>
          </w:p>
        </w:tc>
        <w:tc>
          <w:tcPr>
            <w:tcW w:w="0" w:type="auto"/>
            <w:vAlign w:val="center"/>
          </w:tcPr>
          <w:p w14:paraId="692AD45C" w14:textId="0922D986"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CNN-HistNN network</w:t>
            </w:r>
          </w:p>
        </w:tc>
        <w:tc>
          <w:tcPr>
            <w:tcW w:w="0" w:type="auto"/>
            <w:vAlign w:val="center"/>
          </w:tcPr>
          <w:p w14:paraId="23053F9E"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0.9</w:t>
            </w:r>
          </w:p>
          <w:p w14:paraId="789CA4A3" w14:textId="1B6653E9" w:rsidR="00EA4B36" w:rsidRPr="00D1736D" w:rsidRDefault="00EA4B36" w:rsidP="001D18A7">
            <w:pPr>
              <w:pStyle w:val="TableParagraph"/>
              <w:spacing w:before="107" w:line="276" w:lineRule="auto"/>
              <w:ind w:left="121" w:right="100"/>
              <w:jc w:val="center"/>
              <w:rPr>
                <w:rFonts w:ascii="Calibri" w:eastAsia="Century" w:hAnsiTheme="minorHAnsi" w:cstheme="minorHAnsi"/>
                <w:sz w:val="20"/>
                <w:szCs w:val="20"/>
                <w:rtl/>
              </w:rPr>
            </w:pPr>
            <w:r w:rsidRPr="00D1736D">
              <w:rPr>
                <w:rFonts w:asciiTheme="minorHAnsi" w:eastAsia="Century" w:hAnsiTheme="minorHAnsi" w:cstheme="minorHAnsi"/>
                <w:sz w:val="20"/>
                <w:szCs w:val="20"/>
              </w:rPr>
              <w:t>F1 score</w:t>
            </w:r>
          </w:p>
        </w:tc>
        <w:tc>
          <w:tcPr>
            <w:tcW w:w="0" w:type="auto"/>
            <w:vAlign w:val="center"/>
          </w:tcPr>
          <w:p w14:paraId="69A29E27" w14:textId="6777C3BA"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tl/>
              </w:rPr>
              <w:fldChar w:fldCharType="begin" w:fldLock="1"/>
            </w:r>
            <w:r w:rsidRPr="00D1736D">
              <w:rPr>
                <w:rFonts w:asciiTheme="minorHAnsi" w:eastAsia="Century" w:hAnsiTheme="minorHAnsi" w:cstheme="minorHAnsi"/>
                <w:sz w:val="20"/>
                <w:szCs w:val="20"/>
              </w:rPr>
              <w:instrText>ADDIN CSL_CITATION {"citationItems":[{"id":"ITEM-1","itemData":{"author":[{"dropping-particle":"","family":"Rebetez","given":"Julien","non-dropping-particle":"","parse-names":false,"suffix":""},{"dropping-particle":"","family":"Satizábal","given":"Héctor F","non-dropping-particle":"","parse-names":false,"suffix":""},{"dropping-particle":"","family":"Mota","given":"Matteo","non-dropping-particle":"","parse-names":false,"suffix":""},{"dropping-particle":"","family":"Noll","given":"Dorothea","non-dropping-particle":"","parse-names":false,"suffix":""},{"dropping-particle":"","family":"Büchi","given":"Lucie","non-dropping-particle":"","parse-names":false,"suffix":""},{"dropping-particle":"","family":"Wendling","given":"Marina","non-dropping-particle":"","parse-names":false,"suffix":""},{"dropping-particle":"","family":"Cannelle","given":"Bertrand","non-dropping-particle":"","parse-names":false,"suffix":""},{"dropping-particle":"","family":"Pérez-Uribe","given":"Andrés","non-dropping-particle":"","parse-names":false,"suffix":""},{"dropping-particle":"","family":"Burgos","given":"Stéphane","non-dropping-particle":"","parse-names":false,"suffix":""}],"container-title":"ESANN","id":"ITEM-1","issued":{"date-parts":[["2016"]]},"title":"Augmenting a convolutional neural network with local histograms-A case study in crop classification from high-resolution UAV imagery.","type":"paper-conference"},"uris":["http://www.mendeley.com/documents/?uuid=a7cae732-bfc7-402d-adb0-a9d5542abcbf"]}],"mendeley":{"formattedCitation":"(Rebetez et al., 2016)","plainTextFormattedCitation":"(Rebetez et al., 2016)","previouslyFormattedCitation":"(Rebetez et al., 2016)"},"properties":{"noteIndex":0},"schema":"https://github.com/citation-style-language/schema/raw/master/csl-citation.json"}</w:instrText>
            </w:r>
            <w:r w:rsidRPr="00D1736D">
              <w:rPr>
                <w:rFonts w:asciiTheme="minorHAnsi" w:eastAsia="Century" w:hAnsiTheme="minorHAnsi" w:cstheme="minorHAnsi"/>
                <w:sz w:val="20"/>
                <w:szCs w:val="20"/>
                <w:rtl/>
              </w:rPr>
              <w:fldChar w:fldCharType="separate"/>
            </w:r>
            <w:r w:rsidRPr="00D1736D">
              <w:rPr>
                <w:rFonts w:asciiTheme="minorHAnsi" w:eastAsia="Century" w:hAnsiTheme="minorHAnsi" w:cstheme="minorHAnsi"/>
                <w:noProof/>
                <w:sz w:val="20"/>
                <w:szCs w:val="20"/>
              </w:rPr>
              <w:t>(Rebetez et al., 2016)</w:t>
            </w:r>
            <w:r w:rsidRPr="00D1736D">
              <w:rPr>
                <w:rFonts w:asciiTheme="minorHAnsi" w:eastAsia="Century" w:hAnsiTheme="minorHAnsi" w:cstheme="minorHAnsi"/>
                <w:sz w:val="20"/>
                <w:szCs w:val="20"/>
                <w:rtl/>
              </w:rPr>
              <w:fldChar w:fldCharType="end"/>
            </w:r>
          </w:p>
        </w:tc>
      </w:tr>
      <w:tr w:rsidR="00BA3502" w:rsidRPr="00D1736D" w14:paraId="06885ED6" w14:textId="77777777" w:rsidTr="007C5892">
        <w:trPr>
          <w:trHeight w:val="1657"/>
        </w:trPr>
        <w:tc>
          <w:tcPr>
            <w:tcW w:w="0" w:type="auto"/>
            <w:vAlign w:val="center"/>
          </w:tcPr>
          <w:p w14:paraId="348A694B"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7 views of different plants:</w:t>
            </w:r>
          </w:p>
          <w:p w14:paraId="275C39FE" w14:textId="481E9AE2"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entire plant, branch, flower, fruit, leaf, stem and scans</w:t>
            </w:r>
          </w:p>
        </w:tc>
        <w:tc>
          <w:tcPr>
            <w:tcW w:w="0" w:type="auto"/>
            <w:vAlign w:val="center"/>
          </w:tcPr>
          <w:p w14:paraId="18299D8B" w14:textId="64E31D6B"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RGB digital camera</w:t>
            </w:r>
          </w:p>
        </w:tc>
        <w:tc>
          <w:tcPr>
            <w:tcW w:w="1172" w:type="dxa"/>
            <w:vAlign w:val="center"/>
          </w:tcPr>
          <w:p w14:paraId="7F46C601" w14:textId="54B71931" w:rsidR="00EA4B36"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Pr>
                <w:rFonts w:asciiTheme="minorHAnsi" w:eastAsia="Century" w:hAnsiTheme="minorHAnsi" w:cstheme="minorHAnsi"/>
                <w:sz w:val="20"/>
                <w:szCs w:val="20"/>
              </w:rPr>
              <w:t>Field</w:t>
            </w:r>
          </w:p>
        </w:tc>
        <w:tc>
          <w:tcPr>
            <w:tcW w:w="791" w:type="dxa"/>
            <w:vAlign w:val="center"/>
          </w:tcPr>
          <w:p w14:paraId="0F8D8FED" w14:textId="5384B91B"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91758</w:t>
            </w:r>
          </w:p>
        </w:tc>
        <w:tc>
          <w:tcPr>
            <w:tcW w:w="0" w:type="auto"/>
            <w:vAlign w:val="center"/>
          </w:tcPr>
          <w:p w14:paraId="44D733F1" w14:textId="25BE1A93"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21446</w:t>
            </w:r>
          </w:p>
        </w:tc>
        <w:tc>
          <w:tcPr>
            <w:tcW w:w="0" w:type="auto"/>
            <w:vAlign w:val="center"/>
          </w:tcPr>
          <w:p w14:paraId="384235A0" w14:textId="5A74EEDD"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AlexNet</w:t>
            </w:r>
          </w:p>
        </w:tc>
        <w:tc>
          <w:tcPr>
            <w:tcW w:w="0" w:type="auto"/>
            <w:vAlign w:val="center"/>
          </w:tcPr>
          <w:p w14:paraId="3FADDE5F"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0.487</w:t>
            </w:r>
          </w:p>
          <w:p w14:paraId="0C38BC5B"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Precision</w:t>
            </w:r>
          </w:p>
          <w:p w14:paraId="38FA22CC" w14:textId="77777777" w:rsidR="00EA4B36" w:rsidRPr="00D1736D" w:rsidRDefault="00EA4B36" w:rsidP="001D18A7">
            <w:pPr>
              <w:pStyle w:val="TableParagraph"/>
              <w:spacing w:before="107" w:line="276" w:lineRule="auto"/>
              <w:ind w:left="121" w:right="100"/>
              <w:jc w:val="center"/>
              <w:rPr>
                <w:rFonts w:ascii="Calibri" w:eastAsia="Century" w:hAnsiTheme="minorHAnsi" w:cstheme="minorHAnsi"/>
                <w:sz w:val="20"/>
                <w:szCs w:val="20"/>
                <w:rtl/>
              </w:rPr>
            </w:pPr>
          </w:p>
        </w:tc>
        <w:tc>
          <w:tcPr>
            <w:tcW w:w="0" w:type="auto"/>
            <w:vAlign w:val="center"/>
          </w:tcPr>
          <w:p w14:paraId="1997AAE4" w14:textId="2C64FAE6"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tl/>
              </w:rPr>
              <w:fldChar w:fldCharType="begin" w:fldLock="1"/>
            </w:r>
            <w:r w:rsidRPr="00D1736D">
              <w:rPr>
                <w:rFonts w:asciiTheme="minorHAnsi" w:eastAsia="Century" w:hAnsiTheme="minorHAnsi" w:cstheme="minorHAnsi"/>
                <w:sz w:val="20"/>
                <w:szCs w:val="20"/>
              </w:rPr>
              <w:instrText>ADDIN CSL_CITATION {"citationItems":[{"id":"ITEM-1","itemData":{"author":[{"dropping-particle":"","family":"Reyes","given":"Angie K","non-dropping-particle":"","parse-names":false,"suffix":""},{"dropping-particle":"","family":"Caicedo","given":"Juan C","non-dropping-particle":"","parse-names":false,"suffix":""},{"dropping-particle":"","family":"Camargo","given":"Jorge E","non-dropping-particle":"","parse-names":false,"suffix":""}],"container-title":"CLEF (Working Notes)","id":"ITEM-1","issued":{"date-parts":[["2015"]]},"title":"Fine-tuning Deep Convolutional Networks for Plant Recognition.","type":"article-journal","volume":"1391"},"uris":["http://www.mendeley.com/documents/?uuid=3e506dec-4055-4c7b-9b83-117cb9382166"]}],"mendeley":{"formattedCitation":"(Reyes et al., 2015)","plainTextFormattedCitation":"(Reyes et al., 2015)","previouslyFormattedCitation":"(Reyes et al., 2015)"},"properties":{"noteIndex":0},"schema":"https://github.com/citation-style-language/schema/raw/master/csl-citation.json"}</w:instrText>
            </w:r>
            <w:r w:rsidRPr="00D1736D">
              <w:rPr>
                <w:rFonts w:asciiTheme="minorHAnsi" w:eastAsia="Century" w:hAnsiTheme="minorHAnsi" w:cstheme="minorHAnsi"/>
                <w:sz w:val="20"/>
                <w:szCs w:val="20"/>
                <w:rtl/>
              </w:rPr>
              <w:fldChar w:fldCharType="separate"/>
            </w:r>
            <w:r w:rsidRPr="00D1736D">
              <w:rPr>
                <w:rFonts w:asciiTheme="minorHAnsi" w:eastAsia="Century" w:hAnsiTheme="minorHAnsi" w:cstheme="minorHAnsi"/>
                <w:noProof/>
                <w:sz w:val="20"/>
                <w:szCs w:val="20"/>
              </w:rPr>
              <w:t>(Reyes et al., 2015)</w:t>
            </w:r>
            <w:r w:rsidRPr="00D1736D">
              <w:rPr>
                <w:rFonts w:asciiTheme="minorHAnsi" w:eastAsia="Century" w:hAnsiTheme="minorHAnsi" w:cstheme="minorHAnsi"/>
                <w:sz w:val="20"/>
                <w:szCs w:val="20"/>
                <w:rtl/>
              </w:rPr>
              <w:fldChar w:fldCharType="end"/>
            </w:r>
          </w:p>
        </w:tc>
      </w:tr>
      <w:tr w:rsidR="00BA3502" w:rsidRPr="00D1736D" w14:paraId="0080F576" w14:textId="77777777" w:rsidTr="007C5892">
        <w:trPr>
          <w:trHeight w:val="295"/>
        </w:trPr>
        <w:tc>
          <w:tcPr>
            <w:tcW w:w="0" w:type="auto"/>
            <w:vAlign w:val="center"/>
          </w:tcPr>
          <w:p w14:paraId="39A3C0C6" w14:textId="18EBFBED"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44 different plant species</w:t>
            </w:r>
          </w:p>
        </w:tc>
        <w:tc>
          <w:tcPr>
            <w:tcW w:w="0" w:type="auto"/>
            <w:vAlign w:val="center"/>
          </w:tcPr>
          <w:p w14:paraId="5A274C10" w14:textId="105668E1"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w:t>
            </w:r>
          </w:p>
        </w:tc>
        <w:tc>
          <w:tcPr>
            <w:tcW w:w="1172" w:type="dxa"/>
            <w:vAlign w:val="center"/>
          </w:tcPr>
          <w:p w14:paraId="4AFC540B" w14:textId="25B0DCDE" w:rsidR="00EA4B36"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BA3502">
              <w:rPr>
                <w:rFonts w:asciiTheme="minorHAnsi" w:eastAsia="Century" w:hAnsiTheme="minorHAnsi" w:cstheme="minorHAnsi"/>
                <w:sz w:val="20"/>
                <w:szCs w:val="20"/>
              </w:rPr>
              <w:t>Laboratory</w:t>
            </w:r>
          </w:p>
        </w:tc>
        <w:tc>
          <w:tcPr>
            <w:tcW w:w="791" w:type="dxa"/>
            <w:vAlign w:val="center"/>
          </w:tcPr>
          <w:p w14:paraId="309DDD60" w14:textId="592712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w:t>
            </w:r>
          </w:p>
        </w:tc>
        <w:tc>
          <w:tcPr>
            <w:tcW w:w="0" w:type="auto"/>
            <w:vAlign w:val="center"/>
          </w:tcPr>
          <w:p w14:paraId="3342845E" w14:textId="143D249F"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w:t>
            </w:r>
          </w:p>
        </w:tc>
        <w:tc>
          <w:tcPr>
            <w:tcW w:w="0" w:type="auto"/>
            <w:vAlign w:val="center"/>
          </w:tcPr>
          <w:p w14:paraId="475D3286" w14:textId="6FC18B71"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AlexNet</w:t>
            </w:r>
          </w:p>
        </w:tc>
        <w:tc>
          <w:tcPr>
            <w:tcW w:w="0" w:type="auto"/>
            <w:vAlign w:val="center"/>
          </w:tcPr>
          <w:p w14:paraId="779E9A5D" w14:textId="77777777"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0.996</w:t>
            </w:r>
          </w:p>
          <w:p w14:paraId="2D83990D" w14:textId="1A94E18A" w:rsidR="00EA4B36" w:rsidRPr="00D1736D" w:rsidRDefault="00EA4B36" w:rsidP="001D18A7">
            <w:pPr>
              <w:pStyle w:val="TableParagraph"/>
              <w:spacing w:before="107" w:line="276" w:lineRule="auto"/>
              <w:ind w:left="121" w:right="100"/>
              <w:jc w:val="center"/>
              <w:rPr>
                <w:rFonts w:ascii="Calibri" w:eastAsia="Century" w:hAnsiTheme="minorHAnsi" w:cstheme="minorHAnsi"/>
                <w:sz w:val="20"/>
                <w:szCs w:val="20"/>
                <w:rtl/>
              </w:rPr>
            </w:pPr>
            <w:r w:rsidRPr="00D1736D">
              <w:rPr>
                <w:rFonts w:asciiTheme="minorHAnsi" w:eastAsia="Century" w:hAnsiTheme="minorHAnsi" w:cstheme="minorHAnsi"/>
                <w:sz w:val="20"/>
                <w:szCs w:val="20"/>
              </w:rPr>
              <w:t>Accuracy</w:t>
            </w:r>
          </w:p>
        </w:tc>
        <w:tc>
          <w:tcPr>
            <w:tcW w:w="0" w:type="auto"/>
            <w:vAlign w:val="center"/>
          </w:tcPr>
          <w:p w14:paraId="591F25AF" w14:textId="6F15AC65" w:rsidR="00EA4B36" w:rsidRPr="00D1736D" w:rsidRDefault="00EA4B36"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tl/>
              </w:rPr>
              <w:fldChar w:fldCharType="begin" w:fldLock="1"/>
            </w:r>
            <w:r w:rsidRPr="00D1736D">
              <w:rPr>
                <w:rFonts w:asciiTheme="minorHAnsi" w:eastAsia="Century" w:hAnsiTheme="minorHAnsi" w:cstheme="minorHAnsi"/>
                <w:sz w:val="20"/>
                <w:szCs w:val="20"/>
              </w:rPr>
              <w:instrText>ADDIN CSL_CITATION {"citationItems":[{"id":"ITEM-1","itemData":{"author":[{"dropping-particle":"","family":"Lee","given":"Sue Han","non-dropping-particle":"","parse-names":false,"suffix":""},{"dropping-particle":"","family":"Chan","given":"Chee Seng","non-dropping-particle":"","parse-names":false,"suffix":""},{"dropping-particle":"","family":"Wilkin","given":"Paul","non-dropping-particle":"","parse-names":false,"suffix":""},{"dropping-particle":"","family":"Remagnino","given":"Paolo","non-dropping-particle":"","parse-names":false,"suffix":""}],"container-title":"2015 IEEE International Conference on Image Processing (ICIP)","id":"ITEM-1","issued":{"date-parts":[["2015"]]},"page":"452-456","title":"Deep-plant: Plant identification with convolutional neural networks","type":"paper-conference"},"uris":["http://www.mendeley.com/documents/?uuid=8e913150-9020-4f67-9ac8-d54c86ff643c"]}],"mendeley":{"formattedCitation":"(S. H. Lee et al., 2015)","plainTextFormattedCitation":"(S. H. Lee et al., 2015)","previouslyFormattedCitation":"(S. H. Lee et al., 2015)"},"properties":{"noteIndex":0},"schema":"https://github.com/citation-style-language/schema/raw/master/csl-citation.json"}</w:instrText>
            </w:r>
            <w:r w:rsidRPr="00D1736D">
              <w:rPr>
                <w:rFonts w:asciiTheme="minorHAnsi" w:eastAsia="Century" w:hAnsiTheme="minorHAnsi" w:cstheme="minorHAnsi"/>
                <w:sz w:val="20"/>
                <w:szCs w:val="20"/>
                <w:rtl/>
              </w:rPr>
              <w:fldChar w:fldCharType="separate"/>
            </w:r>
            <w:r w:rsidRPr="00D1736D">
              <w:rPr>
                <w:rFonts w:asciiTheme="minorHAnsi" w:eastAsia="Century" w:hAnsiTheme="minorHAnsi" w:cstheme="minorHAnsi"/>
                <w:noProof/>
                <w:sz w:val="20"/>
                <w:szCs w:val="20"/>
              </w:rPr>
              <w:t>(S. H. Lee et al., 2015)</w:t>
            </w:r>
            <w:r w:rsidRPr="00D1736D">
              <w:rPr>
                <w:rFonts w:asciiTheme="minorHAnsi" w:eastAsia="Century" w:hAnsiTheme="minorHAnsi" w:cstheme="minorHAnsi"/>
                <w:sz w:val="20"/>
                <w:szCs w:val="20"/>
                <w:rtl/>
              </w:rPr>
              <w:fldChar w:fldCharType="end"/>
            </w:r>
          </w:p>
        </w:tc>
      </w:tr>
      <w:tr w:rsidR="00BA3502" w:rsidRPr="00D1736D" w14:paraId="3FABC4B2" w14:textId="77777777" w:rsidTr="007C5892">
        <w:trPr>
          <w:trHeight w:val="151"/>
        </w:trPr>
        <w:tc>
          <w:tcPr>
            <w:tcW w:w="0" w:type="auto"/>
            <w:vAlign w:val="center"/>
          </w:tcPr>
          <w:p w14:paraId="36610FA1" w14:textId="3EADB8D8"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white bean</w:t>
            </w:r>
          </w:p>
          <w:p w14:paraId="449647C7" w14:textId="2DE0B797"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Merge w:val="restart"/>
            <w:vAlign w:val="center"/>
          </w:tcPr>
          <w:p w14:paraId="544C7449" w14:textId="0DA6759E"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lastRenderedPageBreak/>
              <w:t xml:space="preserve">Hewlett Packard </w:t>
            </w:r>
            <w:r w:rsidRPr="00D1736D">
              <w:rPr>
                <w:rFonts w:asciiTheme="minorHAnsi" w:eastAsia="Century" w:hAnsiTheme="minorHAnsi" w:cstheme="minorHAnsi"/>
                <w:sz w:val="20"/>
                <w:szCs w:val="20"/>
              </w:rPr>
              <w:lastRenderedPageBreak/>
              <w:t>Scanjet-G 3110 scanner</w:t>
            </w:r>
          </w:p>
        </w:tc>
        <w:tc>
          <w:tcPr>
            <w:tcW w:w="1172" w:type="dxa"/>
            <w:vMerge w:val="restart"/>
            <w:vAlign w:val="center"/>
          </w:tcPr>
          <w:p w14:paraId="6D728EA5" w14:textId="0045F79C"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BA3502">
              <w:rPr>
                <w:rFonts w:asciiTheme="minorHAnsi" w:eastAsia="Century" w:hAnsiTheme="minorHAnsi" w:cstheme="minorHAnsi"/>
                <w:sz w:val="20"/>
                <w:szCs w:val="20"/>
              </w:rPr>
              <w:lastRenderedPageBreak/>
              <w:t>Laboratory</w:t>
            </w:r>
          </w:p>
        </w:tc>
        <w:tc>
          <w:tcPr>
            <w:tcW w:w="791" w:type="dxa"/>
            <w:vAlign w:val="center"/>
          </w:tcPr>
          <w:p w14:paraId="1415E9F1" w14:textId="4D310AA7"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155</w:t>
            </w:r>
          </w:p>
        </w:tc>
        <w:tc>
          <w:tcPr>
            <w:tcW w:w="0" w:type="auto"/>
            <w:vAlign w:val="center"/>
          </w:tcPr>
          <w:p w14:paraId="27BC78BA" w14:textId="6ED77743"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17</w:t>
            </w:r>
          </w:p>
        </w:tc>
        <w:tc>
          <w:tcPr>
            <w:tcW w:w="0" w:type="auto"/>
            <w:vMerge w:val="restart"/>
            <w:vAlign w:val="center"/>
          </w:tcPr>
          <w:p w14:paraId="6010476F" w14:textId="7866140A"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 xml:space="preserve">Author- </w:t>
            </w:r>
            <w:r w:rsidRPr="00D1736D">
              <w:rPr>
                <w:rFonts w:asciiTheme="minorHAnsi" w:eastAsia="Century" w:hAnsiTheme="minorHAnsi" w:cstheme="minorHAnsi"/>
                <w:sz w:val="20"/>
                <w:szCs w:val="20"/>
              </w:rPr>
              <w:lastRenderedPageBreak/>
              <w:t>defined CNN</w:t>
            </w:r>
          </w:p>
        </w:tc>
        <w:tc>
          <w:tcPr>
            <w:tcW w:w="0" w:type="auto"/>
            <w:vAlign w:val="center"/>
          </w:tcPr>
          <w:p w14:paraId="5C9D396E" w14:textId="77777777"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lastRenderedPageBreak/>
              <w:t>0.9</w:t>
            </w:r>
          </w:p>
          <w:p w14:paraId="2AE4FC13" w14:textId="16B12A0C" w:rsidR="00BA3502" w:rsidRPr="00D1736D" w:rsidRDefault="00BA3502" w:rsidP="001D18A7">
            <w:pPr>
              <w:pStyle w:val="TableParagraph"/>
              <w:spacing w:before="107" w:line="276" w:lineRule="auto"/>
              <w:ind w:left="121" w:right="100"/>
              <w:jc w:val="center"/>
              <w:rPr>
                <w:rFonts w:ascii="Calibri" w:eastAsia="Century" w:hAnsiTheme="minorHAnsi" w:cstheme="minorHAnsi"/>
                <w:sz w:val="20"/>
                <w:szCs w:val="20"/>
                <w:rtl/>
              </w:rPr>
            </w:pPr>
            <w:r w:rsidRPr="00D1736D">
              <w:rPr>
                <w:rFonts w:asciiTheme="minorHAnsi" w:eastAsia="Century" w:hAnsiTheme="minorHAnsi" w:cstheme="minorHAnsi"/>
                <w:sz w:val="20"/>
                <w:szCs w:val="20"/>
              </w:rPr>
              <w:lastRenderedPageBreak/>
              <w:t>Accuracy</w:t>
            </w:r>
          </w:p>
        </w:tc>
        <w:tc>
          <w:tcPr>
            <w:tcW w:w="0" w:type="auto"/>
            <w:vMerge w:val="restart"/>
            <w:vAlign w:val="center"/>
          </w:tcPr>
          <w:p w14:paraId="5A8EE987" w14:textId="2C935307"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tl/>
              </w:rPr>
              <w:lastRenderedPageBreak/>
              <w:fldChar w:fldCharType="begin" w:fldLock="1"/>
            </w:r>
            <w:r w:rsidRPr="00D1736D">
              <w:rPr>
                <w:rFonts w:asciiTheme="minorHAnsi" w:eastAsia="Century" w:hAnsiTheme="minorHAnsi" w:cstheme="minorHAnsi"/>
                <w:sz w:val="20"/>
                <w:szCs w:val="20"/>
              </w:rPr>
              <w:instrText>ADDIN CSL_CITATION {"citationItems":[{"id":"ITEM-1","itemData":{"author":[{"dropping-particle":"","family":"Grinblat","given":"Guillermo L","non-dropping-particle":"","parse-names":false,"suffix":""},{"dropping-particle":"","family":"Uzal","given":"Lucas C","non-dropping-particle":"","parse-names":false,"suffix":""},{"dropping-particle":"","family":"Larese","given":"Mónica G","non-dropping-particle":"","parse-names":false,"suffix":""},{"dropping-particle":"","family":"Granitto","given":"Pablo M","non-dropping-particle":"","parse-names":false,"suffix":""}],"container-title":"Computers and Electronics in Agriculture","id":"ITEM-1","issued":{"date-parts":[["2016"]]},"page":"418-424","publisher":"Elsevier","title":"Deep learning for plant identification using vein morphological patterns","type":"article-journal","volume":"127"},"uris":["http://www.mendeley.com/documents/?uuid=990f66e1-5bac-42c4-8ff8-b96bbc56d947"]}],"mendeley":{"formattedCitation":"(Grinblat et al., 2016)","plainTextFormattedCitation":"(Grinblat et al., 2016)","previouslyFormattedCitation":"(Grinblat et al., 2016)"},"properties":{"noteIndex":0},"schema":"https://github.com/citation-style-language/schema/raw/master/csl-citation.json"}</w:instrText>
            </w:r>
            <w:r w:rsidRPr="00D1736D">
              <w:rPr>
                <w:rFonts w:asciiTheme="minorHAnsi" w:eastAsia="Century" w:hAnsiTheme="minorHAnsi" w:cstheme="minorHAnsi"/>
                <w:sz w:val="20"/>
                <w:szCs w:val="20"/>
                <w:rtl/>
              </w:rPr>
              <w:fldChar w:fldCharType="separate"/>
            </w:r>
            <w:r w:rsidRPr="00D1736D">
              <w:rPr>
                <w:rFonts w:asciiTheme="minorHAnsi" w:eastAsia="Century" w:hAnsiTheme="minorHAnsi" w:cstheme="minorHAnsi"/>
                <w:noProof/>
                <w:sz w:val="20"/>
                <w:szCs w:val="20"/>
              </w:rPr>
              <w:t xml:space="preserve">(Grinblat et al., </w:t>
            </w:r>
            <w:r w:rsidRPr="00D1736D">
              <w:rPr>
                <w:rFonts w:asciiTheme="minorHAnsi" w:eastAsia="Century" w:hAnsiTheme="minorHAnsi" w:cstheme="minorHAnsi"/>
                <w:noProof/>
                <w:sz w:val="20"/>
                <w:szCs w:val="20"/>
              </w:rPr>
              <w:lastRenderedPageBreak/>
              <w:t>2016)</w:t>
            </w:r>
            <w:r w:rsidRPr="00D1736D">
              <w:rPr>
                <w:rFonts w:asciiTheme="minorHAnsi" w:eastAsia="Century" w:hAnsiTheme="minorHAnsi" w:cstheme="minorHAnsi"/>
                <w:sz w:val="20"/>
                <w:szCs w:val="20"/>
                <w:rtl/>
              </w:rPr>
              <w:fldChar w:fldCharType="end"/>
            </w:r>
          </w:p>
        </w:tc>
      </w:tr>
      <w:tr w:rsidR="00BA3502" w:rsidRPr="00D1736D" w14:paraId="29DB97A6" w14:textId="77777777" w:rsidTr="007C5892">
        <w:trPr>
          <w:trHeight w:val="416"/>
        </w:trPr>
        <w:tc>
          <w:tcPr>
            <w:tcW w:w="0" w:type="auto"/>
            <w:vAlign w:val="center"/>
          </w:tcPr>
          <w:p w14:paraId="7FEE820C" w14:textId="724E7C1C"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lastRenderedPageBreak/>
              <w:t>red bean</w:t>
            </w:r>
          </w:p>
        </w:tc>
        <w:tc>
          <w:tcPr>
            <w:tcW w:w="0" w:type="auto"/>
            <w:vMerge/>
            <w:vAlign w:val="center"/>
          </w:tcPr>
          <w:p w14:paraId="7BFFF387" w14:textId="77777777"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1172" w:type="dxa"/>
            <w:vMerge/>
            <w:vAlign w:val="center"/>
          </w:tcPr>
          <w:p w14:paraId="00A4013C" w14:textId="59EFDF68"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791" w:type="dxa"/>
            <w:vAlign w:val="center"/>
          </w:tcPr>
          <w:p w14:paraId="252E74E9" w14:textId="5ED731F2"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245</w:t>
            </w:r>
          </w:p>
        </w:tc>
        <w:tc>
          <w:tcPr>
            <w:tcW w:w="0" w:type="auto"/>
            <w:vAlign w:val="center"/>
          </w:tcPr>
          <w:p w14:paraId="0247D3A8" w14:textId="6DD5F9B6"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27</w:t>
            </w:r>
          </w:p>
        </w:tc>
        <w:tc>
          <w:tcPr>
            <w:tcW w:w="0" w:type="auto"/>
            <w:vMerge/>
            <w:vAlign w:val="center"/>
          </w:tcPr>
          <w:p w14:paraId="56FAA4A1" w14:textId="77777777"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Align w:val="center"/>
          </w:tcPr>
          <w:p w14:paraId="25A6D638" w14:textId="77777777"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0.983</w:t>
            </w:r>
          </w:p>
          <w:p w14:paraId="0321DC14" w14:textId="0C74DD3E"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Accuracy</w:t>
            </w:r>
          </w:p>
        </w:tc>
        <w:tc>
          <w:tcPr>
            <w:tcW w:w="0" w:type="auto"/>
            <w:vMerge/>
            <w:vAlign w:val="center"/>
          </w:tcPr>
          <w:p w14:paraId="556FE1BA" w14:textId="2DA73826"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p>
        </w:tc>
      </w:tr>
      <w:tr w:rsidR="00BA3502" w:rsidRPr="00D1736D" w14:paraId="3B07433B" w14:textId="77777777" w:rsidTr="007C5892">
        <w:trPr>
          <w:trHeight w:val="54"/>
        </w:trPr>
        <w:tc>
          <w:tcPr>
            <w:tcW w:w="0" w:type="auto"/>
            <w:vAlign w:val="center"/>
          </w:tcPr>
          <w:p w14:paraId="437F8A0A" w14:textId="6C846341"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soybean</w:t>
            </w:r>
          </w:p>
        </w:tc>
        <w:tc>
          <w:tcPr>
            <w:tcW w:w="0" w:type="auto"/>
            <w:vMerge/>
            <w:vAlign w:val="center"/>
          </w:tcPr>
          <w:p w14:paraId="0EDF6A18" w14:textId="77777777"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1172" w:type="dxa"/>
            <w:vMerge/>
            <w:vAlign w:val="center"/>
          </w:tcPr>
          <w:p w14:paraId="005B729D" w14:textId="625A8739"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791" w:type="dxa"/>
            <w:vAlign w:val="center"/>
          </w:tcPr>
          <w:p w14:paraId="2BF5C0A2" w14:textId="2ED018FD"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380</w:t>
            </w:r>
          </w:p>
        </w:tc>
        <w:tc>
          <w:tcPr>
            <w:tcW w:w="0" w:type="auto"/>
            <w:vAlign w:val="center"/>
          </w:tcPr>
          <w:p w14:paraId="0DEBDD3F" w14:textId="7DB36736"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42</w:t>
            </w:r>
          </w:p>
        </w:tc>
        <w:tc>
          <w:tcPr>
            <w:tcW w:w="0" w:type="auto"/>
            <w:vMerge/>
            <w:vAlign w:val="center"/>
          </w:tcPr>
          <w:p w14:paraId="31529DE1" w14:textId="77777777"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Align w:val="center"/>
          </w:tcPr>
          <w:p w14:paraId="7A583E28" w14:textId="77777777"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0.988</w:t>
            </w:r>
          </w:p>
          <w:p w14:paraId="5FD45378" w14:textId="26556BEF"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Accuracy</w:t>
            </w:r>
          </w:p>
        </w:tc>
        <w:tc>
          <w:tcPr>
            <w:tcW w:w="0" w:type="auto"/>
            <w:vMerge/>
            <w:vAlign w:val="center"/>
          </w:tcPr>
          <w:p w14:paraId="109D53F8" w14:textId="4504AFAD" w:rsidR="00BA3502" w:rsidRPr="00D1736D" w:rsidRDefault="00BA3502" w:rsidP="001D18A7">
            <w:pPr>
              <w:pStyle w:val="TableParagraph"/>
              <w:spacing w:before="107" w:line="276" w:lineRule="auto"/>
              <w:ind w:left="121" w:right="100"/>
              <w:jc w:val="center"/>
              <w:rPr>
                <w:rFonts w:asciiTheme="minorHAnsi" w:eastAsia="Century" w:hAnsiTheme="minorHAnsi" w:cstheme="minorHAnsi"/>
                <w:sz w:val="20"/>
                <w:szCs w:val="20"/>
              </w:rPr>
            </w:pPr>
          </w:p>
        </w:tc>
      </w:tr>
      <w:tr w:rsidR="00045C75" w:rsidRPr="00D1736D" w14:paraId="2F1EAC21" w14:textId="77777777" w:rsidTr="007C5892">
        <w:trPr>
          <w:trHeight w:val="1081"/>
        </w:trPr>
        <w:tc>
          <w:tcPr>
            <w:tcW w:w="0" w:type="auto"/>
            <w:vAlign w:val="center"/>
          </w:tcPr>
          <w:p w14:paraId="03D0A4C9" w14:textId="5928B10F"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wheat</w:t>
            </w:r>
          </w:p>
        </w:tc>
        <w:tc>
          <w:tcPr>
            <w:tcW w:w="0" w:type="auto"/>
            <w:vMerge w:val="restart"/>
            <w:vAlign w:val="center"/>
          </w:tcPr>
          <w:p w14:paraId="764E5F73" w14:textId="2BA22326"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tl/>
                <w:lang w:bidi="he-IL"/>
              </w:rPr>
            </w:pPr>
            <w:r w:rsidRPr="00D1736D">
              <w:rPr>
                <w:rFonts w:asciiTheme="minorHAnsi" w:eastAsia="Century" w:hAnsiTheme="minorHAnsi" w:cstheme="minorHAnsi"/>
                <w:sz w:val="20"/>
                <w:szCs w:val="20"/>
              </w:rPr>
              <w:t>Standard digital camera</w:t>
            </w:r>
          </w:p>
        </w:tc>
        <w:tc>
          <w:tcPr>
            <w:tcW w:w="1172" w:type="dxa"/>
            <w:vMerge w:val="restart"/>
            <w:vAlign w:val="center"/>
          </w:tcPr>
          <w:p w14:paraId="30703C1D" w14:textId="0677F53D"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Pr>
                <w:rFonts w:asciiTheme="minorHAnsi" w:eastAsia="Century" w:hAnsiTheme="minorHAnsi" w:cstheme="minorHAnsi"/>
                <w:sz w:val="20"/>
                <w:szCs w:val="20"/>
              </w:rPr>
              <w:t>Open-field</w:t>
            </w:r>
          </w:p>
        </w:tc>
        <w:tc>
          <w:tcPr>
            <w:tcW w:w="791" w:type="dxa"/>
            <w:vMerge w:val="restart"/>
            <w:vAlign w:val="center"/>
          </w:tcPr>
          <w:p w14:paraId="37B0B3F7" w14:textId="4F48A1B3"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w:t>
            </w:r>
          </w:p>
        </w:tc>
        <w:tc>
          <w:tcPr>
            <w:tcW w:w="0" w:type="auto"/>
            <w:vMerge w:val="restart"/>
            <w:vAlign w:val="center"/>
          </w:tcPr>
          <w:p w14:paraId="10F4E7DF" w14:textId="2838A6B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w:t>
            </w:r>
          </w:p>
        </w:tc>
        <w:tc>
          <w:tcPr>
            <w:tcW w:w="0" w:type="auto"/>
            <w:vMerge w:val="restart"/>
            <w:vAlign w:val="center"/>
          </w:tcPr>
          <w:p w14:paraId="49E400B2" w14:textId="06072EDC"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AlexNet</w:t>
            </w:r>
          </w:p>
        </w:tc>
        <w:tc>
          <w:tcPr>
            <w:tcW w:w="0" w:type="auto"/>
            <w:vAlign w:val="center"/>
          </w:tcPr>
          <w:p w14:paraId="361A7CC7"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0.8368</w:t>
            </w:r>
          </w:p>
          <w:p w14:paraId="3131A6AD"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Accuracy</w:t>
            </w:r>
          </w:p>
          <w:p w14:paraId="58D40028"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0.8364</w:t>
            </w:r>
          </w:p>
          <w:p w14:paraId="76B40B6E" w14:textId="5816D90B" w:rsidR="00045C75" w:rsidRPr="00D1736D" w:rsidRDefault="00045C75" w:rsidP="001D18A7">
            <w:pPr>
              <w:pStyle w:val="TableParagraph"/>
              <w:spacing w:before="107" w:line="276" w:lineRule="auto"/>
              <w:ind w:left="121" w:right="100"/>
              <w:jc w:val="center"/>
              <w:rPr>
                <w:rFonts w:ascii="Calibri" w:eastAsia="Century" w:hAnsiTheme="minorHAnsi" w:cstheme="minorHAnsi"/>
                <w:sz w:val="20"/>
                <w:szCs w:val="20"/>
                <w:rtl/>
              </w:rPr>
            </w:pPr>
            <w:r w:rsidRPr="00D1736D">
              <w:rPr>
                <w:rFonts w:asciiTheme="minorHAnsi" w:eastAsia="Century" w:hAnsiTheme="minorHAnsi" w:cstheme="minorHAnsi"/>
                <w:sz w:val="20"/>
                <w:szCs w:val="20"/>
              </w:rPr>
              <w:t>F1 score</w:t>
            </w:r>
          </w:p>
        </w:tc>
        <w:tc>
          <w:tcPr>
            <w:tcW w:w="0" w:type="auto"/>
            <w:vMerge w:val="restart"/>
            <w:vAlign w:val="center"/>
          </w:tcPr>
          <w:p w14:paraId="0073D6E1" w14:textId="6F930858"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tl/>
              </w:rPr>
              <w:fldChar w:fldCharType="begin" w:fldLock="1"/>
            </w:r>
            <w:r w:rsidRPr="00D1736D">
              <w:rPr>
                <w:rFonts w:asciiTheme="minorHAnsi" w:eastAsia="Century" w:hAnsiTheme="minorHAnsi" w:cstheme="minorHAnsi"/>
                <w:sz w:val="20"/>
                <w:szCs w:val="20"/>
              </w:rPr>
              <w:instrText>ADDIN CSL_CITATION {"citationItems":[{"id":"ITEM-1","itemData":{"author":[{"dropping-particle":"","family":"Yalcin","given":"Hulya","non-dropping-particle":"","parse-names":false,"suffix":""}],"container-title":"2017 6th International Conference on Agro-Geoinformatics","id":"ITEM-1","issued":{"date-parts":[["2017"]]},"page":"1-5","title":"Plant phenology recognition using deep learning: Deep-Pheno","type":"paper-conference"},"uris":["http://www.mendeley.com/documents/?uuid=d81032ff-d5fa-4ce7-ab53-9e34de8541a3"]}],"mendeley":{"formattedCitation":"(Yalcin, 2017)","plainTextFormattedCitation":"(Yalcin, 2017)","previouslyFormattedCitation":"(Yalcin, 2017)"},"properties":{"noteIndex":0},"schema":"https://github.com/citation-style-language/schema/raw/master/csl-citation.json"}</w:instrText>
            </w:r>
            <w:r w:rsidRPr="00D1736D">
              <w:rPr>
                <w:rFonts w:asciiTheme="minorHAnsi" w:eastAsia="Century" w:hAnsiTheme="minorHAnsi" w:cstheme="minorHAnsi"/>
                <w:sz w:val="20"/>
                <w:szCs w:val="20"/>
                <w:rtl/>
              </w:rPr>
              <w:fldChar w:fldCharType="separate"/>
            </w:r>
            <w:r w:rsidRPr="00D1736D">
              <w:rPr>
                <w:rFonts w:asciiTheme="minorHAnsi" w:eastAsia="Century" w:hAnsiTheme="minorHAnsi" w:cstheme="minorHAnsi"/>
                <w:noProof/>
                <w:sz w:val="20"/>
                <w:szCs w:val="20"/>
              </w:rPr>
              <w:t>(Yalcin, 2017)</w:t>
            </w:r>
            <w:r w:rsidRPr="00D1736D">
              <w:rPr>
                <w:rFonts w:asciiTheme="minorHAnsi" w:eastAsia="Century" w:hAnsiTheme="minorHAnsi" w:cstheme="minorHAnsi"/>
                <w:sz w:val="20"/>
                <w:szCs w:val="20"/>
                <w:rtl/>
              </w:rPr>
              <w:fldChar w:fldCharType="end"/>
            </w:r>
          </w:p>
        </w:tc>
      </w:tr>
      <w:tr w:rsidR="00045C75" w:rsidRPr="00D1736D" w14:paraId="6EB9A8D7" w14:textId="77777777" w:rsidTr="007C5892">
        <w:trPr>
          <w:trHeight w:val="1081"/>
        </w:trPr>
        <w:tc>
          <w:tcPr>
            <w:tcW w:w="0" w:type="auto"/>
            <w:vAlign w:val="center"/>
          </w:tcPr>
          <w:p w14:paraId="43416F24" w14:textId="1CBCE58D"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barley</w:t>
            </w:r>
          </w:p>
        </w:tc>
        <w:tc>
          <w:tcPr>
            <w:tcW w:w="0" w:type="auto"/>
            <w:vMerge/>
            <w:vAlign w:val="center"/>
          </w:tcPr>
          <w:p w14:paraId="4051A1BB"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1172" w:type="dxa"/>
            <w:vMerge/>
            <w:vAlign w:val="center"/>
          </w:tcPr>
          <w:p w14:paraId="259081CB" w14:textId="43D1134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791" w:type="dxa"/>
            <w:vMerge/>
            <w:vAlign w:val="center"/>
          </w:tcPr>
          <w:p w14:paraId="16B651C3" w14:textId="5CBEFA2D"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Merge/>
            <w:vAlign w:val="center"/>
          </w:tcPr>
          <w:p w14:paraId="6B6B5C9C"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Merge/>
            <w:vAlign w:val="center"/>
          </w:tcPr>
          <w:p w14:paraId="1A97ADD0"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Align w:val="center"/>
          </w:tcPr>
          <w:p w14:paraId="7F916504"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0.7843</w:t>
            </w:r>
          </w:p>
          <w:p w14:paraId="07DD4B7C"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Accuracy</w:t>
            </w:r>
          </w:p>
          <w:p w14:paraId="4FA57F6E"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0.7715</w:t>
            </w:r>
          </w:p>
          <w:p w14:paraId="292891F5" w14:textId="1B167F52"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F1 score</w:t>
            </w:r>
          </w:p>
        </w:tc>
        <w:tc>
          <w:tcPr>
            <w:tcW w:w="0" w:type="auto"/>
            <w:vMerge/>
            <w:vAlign w:val="center"/>
          </w:tcPr>
          <w:p w14:paraId="6B2C18FA" w14:textId="742777B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r>
      <w:tr w:rsidR="00045C75" w:rsidRPr="00D1736D" w14:paraId="00F80566" w14:textId="77777777" w:rsidTr="007C5892">
        <w:trPr>
          <w:trHeight w:val="1081"/>
        </w:trPr>
        <w:tc>
          <w:tcPr>
            <w:tcW w:w="0" w:type="auto"/>
            <w:vAlign w:val="center"/>
          </w:tcPr>
          <w:p w14:paraId="445A55A2" w14:textId="1061C6D9"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lentil</w:t>
            </w:r>
          </w:p>
        </w:tc>
        <w:tc>
          <w:tcPr>
            <w:tcW w:w="0" w:type="auto"/>
            <w:vMerge/>
            <w:vAlign w:val="center"/>
          </w:tcPr>
          <w:p w14:paraId="589404B0"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1172" w:type="dxa"/>
            <w:vMerge/>
            <w:vAlign w:val="center"/>
          </w:tcPr>
          <w:p w14:paraId="4D11A81F" w14:textId="5B1423DC"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791" w:type="dxa"/>
            <w:vMerge/>
            <w:vAlign w:val="center"/>
          </w:tcPr>
          <w:p w14:paraId="4184BB44" w14:textId="33CFFC5F"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Merge/>
            <w:vAlign w:val="center"/>
          </w:tcPr>
          <w:p w14:paraId="1C10E5B0"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Merge/>
            <w:vAlign w:val="center"/>
          </w:tcPr>
          <w:p w14:paraId="26357CFD"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Align w:val="center"/>
          </w:tcPr>
          <w:p w14:paraId="491F36E5"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0.7417</w:t>
            </w:r>
          </w:p>
          <w:p w14:paraId="4D89BB51"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Accuracy</w:t>
            </w:r>
          </w:p>
          <w:p w14:paraId="37E4013F"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0.7376</w:t>
            </w:r>
          </w:p>
          <w:p w14:paraId="455C53DB" w14:textId="41109A2A"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F1 score</w:t>
            </w:r>
          </w:p>
        </w:tc>
        <w:tc>
          <w:tcPr>
            <w:tcW w:w="0" w:type="auto"/>
            <w:vMerge/>
            <w:vAlign w:val="center"/>
          </w:tcPr>
          <w:p w14:paraId="115EB93A" w14:textId="14741BD4"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r>
      <w:tr w:rsidR="00045C75" w:rsidRPr="00D1736D" w14:paraId="1653D0D8" w14:textId="77777777" w:rsidTr="007C5892">
        <w:trPr>
          <w:trHeight w:val="1081"/>
        </w:trPr>
        <w:tc>
          <w:tcPr>
            <w:tcW w:w="0" w:type="auto"/>
            <w:vAlign w:val="center"/>
          </w:tcPr>
          <w:p w14:paraId="65AAE743" w14:textId="4AFEE3CF"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cotton</w:t>
            </w:r>
          </w:p>
        </w:tc>
        <w:tc>
          <w:tcPr>
            <w:tcW w:w="0" w:type="auto"/>
            <w:vMerge/>
            <w:vAlign w:val="center"/>
          </w:tcPr>
          <w:p w14:paraId="6876E50E"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1172" w:type="dxa"/>
            <w:vMerge/>
            <w:vAlign w:val="center"/>
          </w:tcPr>
          <w:p w14:paraId="6BDD511E" w14:textId="774C1634"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791" w:type="dxa"/>
            <w:vMerge/>
            <w:vAlign w:val="center"/>
          </w:tcPr>
          <w:p w14:paraId="343E439F" w14:textId="396B7E69"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Merge/>
            <w:vAlign w:val="center"/>
          </w:tcPr>
          <w:p w14:paraId="53B4F610"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Merge/>
            <w:vAlign w:val="center"/>
          </w:tcPr>
          <w:p w14:paraId="12E49D01"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Align w:val="center"/>
          </w:tcPr>
          <w:p w14:paraId="34F713A7"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0.8658</w:t>
            </w:r>
          </w:p>
          <w:p w14:paraId="05B9B1B5"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Accuracy</w:t>
            </w:r>
          </w:p>
          <w:p w14:paraId="3FE31D88"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0.8654</w:t>
            </w:r>
          </w:p>
          <w:p w14:paraId="4C74F4C3" w14:textId="06F0CDC4"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F1 score</w:t>
            </w:r>
          </w:p>
        </w:tc>
        <w:tc>
          <w:tcPr>
            <w:tcW w:w="0" w:type="auto"/>
            <w:vMerge/>
            <w:vAlign w:val="center"/>
          </w:tcPr>
          <w:p w14:paraId="3B4E1805" w14:textId="0209C91C"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r>
      <w:tr w:rsidR="00045C75" w:rsidRPr="00D1736D" w14:paraId="0330175B" w14:textId="77777777" w:rsidTr="007C5892">
        <w:trPr>
          <w:trHeight w:val="938"/>
        </w:trPr>
        <w:tc>
          <w:tcPr>
            <w:tcW w:w="0" w:type="auto"/>
            <w:vAlign w:val="center"/>
          </w:tcPr>
          <w:p w14:paraId="693ACC61" w14:textId="380D341A"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pepper</w:t>
            </w:r>
          </w:p>
        </w:tc>
        <w:tc>
          <w:tcPr>
            <w:tcW w:w="0" w:type="auto"/>
            <w:vMerge/>
            <w:vAlign w:val="center"/>
          </w:tcPr>
          <w:p w14:paraId="0FBF9196"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1172" w:type="dxa"/>
            <w:vMerge/>
            <w:vAlign w:val="center"/>
          </w:tcPr>
          <w:p w14:paraId="0AACD7AA" w14:textId="6F4D56A5"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791" w:type="dxa"/>
            <w:vMerge/>
            <w:vAlign w:val="center"/>
          </w:tcPr>
          <w:p w14:paraId="4340F3FE" w14:textId="247DD6F9"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Merge/>
            <w:vAlign w:val="center"/>
          </w:tcPr>
          <w:p w14:paraId="2DDD4292"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Merge/>
            <w:vAlign w:val="center"/>
          </w:tcPr>
          <w:p w14:paraId="397BE62B"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Align w:val="center"/>
          </w:tcPr>
          <w:p w14:paraId="5F128622"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0.8728</w:t>
            </w:r>
          </w:p>
          <w:p w14:paraId="64B0AD73"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Accuracy</w:t>
            </w:r>
          </w:p>
          <w:p w14:paraId="68FB1294"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0.8714</w:t>
            </w:r>
          </w:p>
          <w:p w14:paraId="25D94574" w14:textId="0304B6FF"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F1 score</w:t>
            </w:r>
          </w:p>
        </w:tc>
        <w:tc>
          <w:tcPr>
            <w:tcW w:w="0" w:type="auto"/>
            <w:vMerge/>
            <w:vAlign w:val="center"/>
          </w:tcPr>
          <w:p w14:paraId="11010C4C" w14:textId="3DDEC285"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r>
      <w:tr w:rsidR="00045C75" w:rsidRPr="00D1736D" w14:paraId="29F23C29" w14:textId="77777777" w:rsidTr="007C5892">
        <w:trPr>
          <w:trHeight w:val="660"/>
        </w:trPr>
        <w:tc>
          <w:tcPr>
            <w:tcW w:w="0" w:type="auto"/>
            <w:vAlign w:val="center"/>
          </w:tcPr>
          <w:p w14:paraId="621E105B" w14:textId="02A7EB6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corn</w:t>
            </w:r>
          </w:p>
        </w:tc>
        <w:tc>
          <w:tcPr>
            <w:tcW w:w="0" w:type="auto"/>
            <w:vMerge/>
            <w:vAlign w:val="center"/>
          </w:tcPr>
          <w:p w14:paraId="3666555E"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1172" w:type="dxa"/>
            <w:vMerge/>
            <w:vAlign w:val="center"/>
          </w:tcPr>
          <w:p w14:paraId="0ABB38D2" w14:textId="59B68983"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791" w:type="dxa"/>
            <w:vMerge/>
            <w:vAlign w:val="center"/>
          </w:tcPr>
          <w:p w14:paraId="0EE5B69E" w14:textId="23DA59FE"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Merge/>
            <w:vAlign w:val="center"/>
          </w:tcPr>
          <w:p w14:paraId="1D9B791B"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Merge/>
            <w:vAlign w:val="center"/>
          </w:tcPr>
          <w:p w14:paraId="3F88B12B"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c>
          <w:tcPr>
            <w:tcW w:w="0" w:type="auto"/>
            <w:vAlign w:val="center"/>
          </w:tcPr>
          <w:p w14:paraId="66ED1872"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0.8658</w:t>
            </w:r>
          </w:p>
          <w:p w14:paraId="30CFB604"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Accuracy</w:t>
            </w:r>
          </w:p>
          <w:p w14:paraId="2B8697D0" w14:textId="77777777"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0.8654</w:t>
            </w:r>
          </w:p>
          <w:p w14:paraId="0B333979" w14:textId="657AD0AA"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F1 score</w:t>
            </w:r>
          </w:p>
        </w:tc>
        <w:tc>
          <w:tcPr>
            <w:tcW w:w="0" w:type="auto"/>
            <w:vMerge/>
            <w:vAlign w:val="center"/>
          </w:tcPr>
          <w:p w14:paraId="1A3F20C9" w14:textId="1B4A4484" w:rsidR="00045C75" w:rsidRPr="00D1736D" w:rsidRDefault="00045C75" w:rsidP="001D18A7">
            <w:pPr>
              <w:pStyle w:val="TableParagraph"/>
              <w:spacing w:before="107" w:line="276" w:lineRule="auto"/>
              <w:ind w:left="121" w:right="100"/>
              <w:jc w:val="center"/>
              <w:rPr>
                <w:rFonts w:asciiTheme="minorHAnsi" w:eastAsia="Century" w:hAnsiTheme="minorHAnsi" w:cstheme="minorHAnsi"/>
                <w:sz w:val="20"/>
                <w:szCs w:val="20"/>
              </w:rPr>
            </w:pPr>
          </w:p>
        </w:tc>
      </w:tr>
      <w:tr w:rsidR="00BA3502" w:rsidRPr="00D1736D" w14:paraId="1A803BA0" w14:textId="77777777" w:rsidTr="007C5892">
        <w:trPr>
          <w:trHeight w:val="423"/>
        </w:trPr>
        <w:tc>
          <w:tcPr>
            <w:tcW w:w="0" w:type="auto"/>
            <w:vAlign w:val="center"/>
          </w:tcPr>
          <w:p w14:paraId="5E8E24BB" w14:textId="2A9FF265" w:rsidR="00BA3502" w:rsidRPr="00D1736D" w:rsidRDefault="00045C75" w:rsidP="001D18A7">
            <w:pPr>
              <w:pStyle w:val="TableParagraph"/>
              <w:spacing w:before="5" w:line="276" w:lineRule="auto"/>
              <w:jc w:val="center"/>
              <w:rPr>
                <w:rFonts w:asciiTheme="minorHAnsi" w:eastAsia="Century" w:hAnsiTheme="minorHAnsi" w:cstheme="minorHAnsi"/>
                <w:sz w:val="20"/>
                <w:szCs w:val="20"/>
              </w:rPr>
            </w:pPr>
            <w:r>
              <w:rPr>
                <w:rFonts w:asciiTheme="minorHAnsi" w:eastAsia="Century" w:hAnsiTheme="minorHAnsi" w:cstheme="minorHAnsi"/>
                <w:sz w:val="20"/>
                <w:szCs w:val="20"/>
              </w:rPr>
              <w:t xml:space="preserve">  91 types of w</w:t>
            </w:r>
            <w:r w:rsidR="00BA3502" w:rsidRPr="00D1736D">
              <w:rPr>
                <w:rFonts w:asciiTheme="minorHAnsi" w:eastAsia="Century" w:hAnsiTheme="minorHAnsi" w:cstheme="minorHAnsi"/>
                <w:sz w:val="20"/>
                <w:szCs w:val="20"/>
              </w:rPr>
              <w:t>eed</w:t>
            </w:r>
            <w:r>
              <w:rPr>
                <w:rFonts w:asciiTheme="minorHAnsi" w:eastAsia="Century" w:hAnsiTheme="minorHAnsi" w:cstheme="minorHAnsi"/>
                <w:sz w:val="20"/>
                <w:szCs w:val="20"/>
              </w:rPr>
              <w:t xml:space="preserve"> seeds</w:t>
            </w:r>
          </w:p>
        </w:tc>
        <w:tc>
          <w:tcPr>
            <w:tcW w:w="0" w:type="auto"/>
            <w:vAlign w:val="center"/>
          </w:tcPr>
          <w:p w14:paraId="0E241545" w14:textId="062B2400" w:rsidR="00BA3502" w:rsidRPr="00D1736D" w:rsidRDefault="00BA3502" w:rsidP="001D18A7">
            <w:pPr>
              <w:pStyle w:val="TableParagraph"/>
              <w:spacing w:before="107" w:line="276" w:lineRule="auto"/>
              <w:ind w:left="104" w:right="97"/>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Standard digital camera</w:t>
            </w:r>
          </w:p>
        </w:tc>
        <w:tc>
          <w:tcPr>
            <w:tcW w:w="1172" w:type="dxa"/>
            <w:vAlign w:val="center"/>
          </w:tcPr>
          <w:p w14:paraId="78F9C4D3" w14:textId="748BE55F" w:rsidR="00BA3502" w:rsidRPr="00D1736D" w:rsidRDefault="00045C75" w:rsidP="001D18A7">
            <w:pPr>
              <w:pStyle w:val="TableParagraph"/>
              <w:spacing w:before="5" w:line="276" w:lineRule="auto"/>
              <w:jc w:val="center"/>
              <w:rPr>
                <w:rFonts w:asciiTheme="minorHAnsi" w:eastAsia="Century" w:hAnsiTheme="minorHAnsi" w:cstheme="minorHAnsi"/>
                <w:sz w:val="20"/>
                <w:szCs w:val="20"/>
              </w:rPr>
            </w:pPr>
            <w:r w:rsidRPr="00BA3502">
              <w:rPr>
                <w:rFonts w:asciiTheme="minorHAnsi" w:eastAsia="Century" w:hAnsiTheme="minorHAnsi" w:cstheme="minorHAnsi"/>
                <w:sz w:val="20"/>
                <w:szCs w:val="20"/>
              </w:rPr>
              <w:t>Laboratory</w:t>
            </w:r>
          </w:p>
        </w:tc>
        <w:tc>
          <w:tcPr>
            <w:tcW w:w="791" w:type="dxa"/>
            <w:vAlign w:val="center"/>
          </w:tcPr>
          <w:p w14:paraId="1950AACC" w14:textId="4B7F9812" w:rsidR="00BA3502" w:rsidRPr="00D1736D" w:rsidRDefault="00BA3502" w:rsidP="001D18A7">
            <w:pPr>
              <w:pStyle w:val="TableParagraph"/>
              <w:spacing w:before="5" w:line="276" w:lineRule="auto"/>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3155</w:t>
            </w:r>
          </w:p>
        </w:tc>
        <w:tc>
          <w:tcPr>
            <w:tcW w:w="0" w:type="auto"/>
            <w:vAlign w:val="center"/>
          </w:tcPr>
          <w:p w14:paraId="46B50676" w14:textId="3DAFED76" w:rsidR="00BA3502" w:rsidRPr="00D1736D" w:rsidRDefault="00BA3502" w:rsidP="001D18A7">
            <w:pPr>
              <w:pStyle w:val="TableParagraph"/>
              <w:spacing w:line="276" w:lineRule="auto"/>
              <w:ind w:left="48" w:right="46"/>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825</w:t>
            </w:r>
          </w:p>
        </w:tc>
        <w:tc>
          <w:tcPr>
            <w:tcW w:w="0" w:type="auto"/>
            <w:vAlign w:val="center"/>
          </w:tcPr>
          <w:p w14:paraId="215B0B4A" w14:textId="54265F4C" w:rsidR="00BA3502" w:rsidRPr="00D1736D" w:rsidRDefault="00BA3502" w:rsidP="001D18A7">
            <w:pPr>
              <w:pStyle w:val="TableParagraph"/>
              <w:spacing w:before="1" w:line="276" w:lineRule="auto"/>
              <w:ind w:left="25" w:right="42"/>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PCANet</w:t>
            </w:r>
          </w:p>
        </w:tc>
        <w:tc>
          <w:tcPr>
            <w:tcW w:w="0" w:type="auto"/>
            <w:vAlign w:val="center"/>
          </w:tcPr>
          <w:p w14:paraId="33A3FC40" w14:textId="77777777" w:rsidR="00BA3502" w:rsidRPr="00D1736D" w:rsidRDefault="00BA3502" w:rsidP="001D18A7">
            <w:pPr>
              <w:pStyle w:val="TableParagraph"/>
              <w:spacing w:before="2" w:line="276" w:lineRule="auto"/>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0.91</w:t>
            </w:r>
          </w:p>
          <w:p w14:paraId="2CF66D97" w14:textId="3510EBB5" w:rsidR="00BA3502" w:rsidRPr="00D1736D" w:rsidRDefault="00BA3502" w:rsidP="001D18A7">
            <w:pPr>
              <w:pStyle w:val="TableParagraph"/>
              <w:spacing w:before="2" w:line="276" w:lineRule="auto"/>
              <w:jc w:val="center"/>
              <w:rPr>
                <w:rFonts w:ascii="Calibri" w:eastAsia="Century" w:cstheme="minorHAnsi"/>
                <w:sz w:val="20"/>
                <w:szCs w:val="20"/>
                <w:rtl/>
              </w:rPr>
            </w:pPr>
            <w:r w:rsidRPr="00D1736D">
              <w:rPr>
                <w:rFonts w:asciiTheme="minorHAnsi" w:eastAsia="Century" w:hAnsiTheme="minorHAnsi" w:cstheme="minorHAnsi"/>
                <w:sz w:val="20"/>
                <w:szCs w:val="20"/>
              </w:rPr>
              <w:t>F1 score</w:t>
            </w:r>
          </w:p>
        </w:tc>
        <w:tc>
          <w:tcPr>
            <w:tcW w:w="0" w:type="auto"/>
            <w:vAlign w:val="center"/>
          </w:tcPr>
          <w:p w14:paraId="6F71111C" w14:textId="47308F4E" w:rsidR="00BA3502" w:rsidRPr="00D1736D" w:rsidRDefault="00BA3502" w:rsidP="001D18A7">
            <w:pPr>
              <w:pStyle w:val="TableParagraph"/>
              <w:spacing w:before="2" w:line="276" w:lineRule="auto"/>
              <w:jc w:val="center"/>
              <w:rPr>
                <w:rFonts w:asciiTheme="minorHAnsi" w:eastAsia="Century" w:hAnsiTheme="minorHAnsi" w:cstheme="minorHAnsi"/>
                <w:sz w:val="20"/>
                <w:szCs w:val="20"/>
              </w:rPr>
            </w:pPr>
            <w:r w:rsidRPr="00D1736D">
              <w:rPr>
                <w:rFonts w:eastAsia="Century" w:cstheme="minorHAnsi"/>
                <w:sz w:val="20"/>
                <w:szCs w:val="20"/>
                <w:rtl/>
              </w:rPr>
              <w:fldChar w:fldCharType="begin" w:fldLock="1"/>
            </w:r>
            <w:r w:rsidRPr="00D1736D">
              <w:rPr>
                <w:rFonts w:eastAsia="Century" w:cstheme="minorHAnsi"/>
                <w:sz w:val="20"/>
                <w:szCs w:val="20"/>
              </w:rPr>
              <w:instrText>ADDIN CSL_CITATION {"citationItems":[{"id":"ITEM-1","itemData":{"author":[{"dropping-particle":"","family":"Xinshao","given":"Wang","non-dropping-particle":"","parse-names":false,"suffix":""},{"dropping-particle":"","family":"Cheng","given":"Cai","non-dropping-particle":"","parse-names":false,"suffix":""}],"container-title":"2015 Asia-Pacific Signal and Information Processing Association Annual Summit and Conference (APSIPA)","id":"ITEM-1","issued":{"date-parts":[["2015"]]},"page":"408-415","title":"Weed seeds classification based on PCANet deep learning baseline","type":"paper-conference"},"uris":["http://www.mendeley.com/documents/?uuid=89374afd-0481-4e8b-be14-f269d9ee8630"]}],"mendeley":{"formattedCitation":"(Xinshao &amp; Cheng, 2015)","plainTextFormattedCitation":"(Xinshao &amp; Cheng, 2015)","previouslyFormattedCitation":"(Xinshao &amp; Cheng, 2015)"},"properties":{"noteIndex":0},"schema":"https://github.com/citation-style-language/schema/raw/master/csl-citation.json"}</w:instrText>
            </w:r>
            <w:r w:rsidRPr="00D1736D">
              <w:rPr>
                <w:rFonts w:eastAsia="Century" w:cstheme="minorHAnsi"/>
                <w:sz w:val="20"/>
                <w:szCs w:val="20"/>
                <w:rtl/>
              </w:rPr>
              <w:fldChar w:fldCharType="separate"/>
            </w:r>
            <w:r w:rsidRPr="00D1736D">
              <w:rPr>
                <w:rFonts w:eastAsia="Century" w:cstheme="minorHAnsi"/>
                <w:noProof/>
                <w:sz w:val="20"/>
                <w:szCs w:val="20"/>
              </w:rPr>
              <w:t>(Xinshao &amp; Cheng, 2015)</w:t>
            </w:r>
            <w:r w:rsidRPr="00D1736D">
              <w:rPr>
                <w:rFonts w:eastAsia="Century" w:cstheme="minorHAnsi"/>
                <w:sz w:val="20"/>
                <w:szCs w:val="20"/>
                <w:rtl/>
              </w:rPr>
              <w:fldChar w:fldCharType="end"/>
            </w:r>
          </w:p>
        </w:tc>
      </w:tr>
      <w:tr w:rsidR="00BA3502" w:rsidRPr="00D1736D" w14:paraId="5DB0FB2F" w14:textId="77777777" w:rsidTr="007C5892">
        <w:trPr>
          <w:trHeight w:val="233"/>
        </w:trPr>
        <w:tc>
          <w:tcPr>
            <w:tcW w:w="0" w:type="auto"/>
            <w:vAlign w:val="center"/>
          </w:tcPr>
          <w:p w14:paraId="082C2677" w14:textId="4159848E" w:rsidR="00BA3502" w:rsidRPr="00D1736D" w:rsidRDefault="00045C75" w:rsidP="001D18A7">
            <w:pPr>
              <w:pStyle w:val="TableParagraph"/>
              <w:spacing w:before="5" w:line="276" w:lineRule="auto"/>
              <w:jc w:val="center"/>
              <w:rPr>
                <w:rFonts w:asciiTheme="minorHAnsi" w:eastAsia="Century" w:hAnsiTheme="minorHAnsi" w:cstheme="minorHAnsi"/>
                <w:sz w:val="20"/>
                <w:szCs w:val="20"/>
              </w:rPr>
            </w:pPr>
            <w:r>
              <w:rPr>
                <w:rFonts w:asciiTheme="minorHAnsi" w:eastAsia="Century" w:hAnsiTheme="minorHAnsi" w:cstheme="minorHAnsi"/>
                <w:sz w:val="20"/>
                <w:szCs w:val="20"/>
              </w:rPr>
              <w:t>22 types of w</w:t>
            </w:r>
            <w:r w:rsidR="00BA3502" w:rsidRPr="00D1736D">
              <w:rPr>
                <w:rFonts w:asciiTheme="minorHAnsi" w:eastAsia="Century" w:hAnsiTheme="minorHAnsi" w:cstheme="minorHAnsi"/>
                <w:sz w:val="20"/>
                <w:szCs w:val="20"/>
              </w:rPr>
              <w:t>eed</w:t>
            </w:r>
          </w:p>
        </w:tc>
        <w:tc>
          <w:tcPr>
            <w:tcW w:w="0" w:type="auto"/>
            <w:vAlign w:val="center"/>
          </w:tcPr>
          <w:p w14:paraId="20CC4973" w14:textId="407031FC" w:rsidR="00BA3502" w:rsidRPr="00D1736D" w:rsidRDefault="00BA3502" w:rsidP="001D18A7">
            <w:pPr>
              <w:pStyle w:val="TableParagraph"/>
              <w:spacing w:before="107" w:line="276" w:lineRule="auto"/>
              <w:ind w:left="104" w:right="97"/>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Data provided from different RGB cameras and scanners</w:t>
            </w:r>
          </w:p>
        </w:tc>
        <w:tc>
          <w:tcPr>
            <w:tcW w:w="1172" w:type="dxa"/>
            <w:vAlign w:val="center"/>
          </w:tcPr>
          <w:p w14:paraId="36F0D561" w14:textId="55A22411" w:rsidR="00BA3502" w:rsidRPr="00D1736D" w:rsidRDefault="00045C75" w:rsidP="001D18A7">
            <w:pPr>
              <w:pStyle w:val="TableParagraph"/>
              <w:spacing w:before="5" w:line="276" w:lineRule="auto"/>
              <w:jc w:val="center"/>
              <w:rPr>
                <w:rFonts w:asciiTheme="minorHAnsi" w:eastAsia="Century" w:hAnsiTheme="minorHAnsi" w:cstheme="minorHAnsi"/>
                <w:sz w:val="20"/>
                <w:szCs w:val="20"/>
              </w:rPr>
            </w:pPr>
            <w:r w:rsidRPr="00BA3502">
              <w:rPr>
                <w:rFonts w:asciiTheme="minorHAnsi" w:eastAsia="Century" w:hAnsiTheme="minorHAnsi" w:cstheme="minorHAnsi"/>
                <w:sz w:val="20"/>
                <w:szCs w:val="20"/>
              </w:rPr>
              <w:t>Laboratory</w:t>
            </w:r>
          </w:p>
        </w:tc>
        <w:tc>
          <w:tcPr>
            <w:tcW w:w="791" w:type="dxa"/>
            <w:vAlign w:val="center"/>
          </w:tcPr>
          <w:p w14:paraId="582A7D4F" w14:textId="2100CE23" w:rsidR="00BA3502" w:rsidRPr="00D1736D" w:rsidRDefault="00BA3502" w:rsidP="001D18A7">
            <w:pPr>
              <w:pStyle w:val="TableParagraph"/>
              <w:spacing w:before="5" w:line="276" w:lineRule="auto"/>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6248</w:t>
            </w:r>
          </w:p>
        </w:tc>
        <w:tc>
          <w:tcPr>
            <w:tcW w:w="0" w:type="auto"/>
            <w:vAlign w:val="center"/>
          </w:tcPr>
          <w:p w14:paraId="711627A9" w14:textId="22A58193" w:rsidR="00BA3502" w:rsidRPr="00D1736D" w:rsidRDefault="00BA3502" w:rsidP="001D18A7">
            <w:pPr>
              <w:pStyle w:val="TableParagraph"/>
              <w:spacing w:line="276" w:lineRule="auto"/>
              <w:ind w:left="48" w:right="46"/>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4165</w:t>
            </w:r>
          </w:p>
        </w:tc>
        <w:tc>
          <w:tcPr>
            <w:tcW w:w="0" w:type="auto"/>
            <w:vAlign w:val="center"/>
          </w:tcPr>
          <w:p w14:paraId="63D704AE" w14:textId="51405077" w:rsidR="00BA3502" w:rsidRPr="00D1736D" w:rsidRDefault="00BA3502" w:rsidP="001D18A7">
            <w:pPr>
              <w:pStyle w:val="TableParagraph"/>
              <w:spacing w:before="107" w:line="276" w:lineRule="auto"/>
              <w:ind w:left="118" w:right="50"/>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VGG16</w:t>
            </w:r>
          </w:p>
        </w:tc>
        <w:tc>
          <w:tcPr>
            <w:tcW w:w="0" w:type="auto"/>
            <w:vAlign w:val="center"/>
          </w:tcPr>
          <w:p w14:paraId="652F4B07" w14:textId="77777777" w:rsidR="00BA3502" w:rsidRPr="00D1736D" w:rsidRDefault="00BA3502" w:rsidP="001D18A7">
            <w:pPr>
              <w:pStyle w:val="TableParagraph"/>
              <w:spacing w:before="2" w:line="276" w:lineRule="auto"/>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0.86</w:t>
            </w:r>
          </w:p>
          <w:p w14:paraId="4A2404F3" w14:textId="625E484C" w:rsidR="00BA3502" w:rsidRPr="00D1736D" w:rsidRDefault="00BA3502" w:rsidP="001D18A7">
            <w:pPr>
              <w:pStyle w:val="TableParagraph"/>
              <w:spacing w:before="2" w:line="276" w:lineRule="auto"/>
              <w:jc w:val="center"/>
              <w:rPr>
                <w:rFonts w:ascii="Calibri" w:eastAsia="Century" w:cstheme="minorHAnsi"/>
                <w:sz w:val="20"/>
                <w:szCs w:val="20"/>
                <w:rtl/>
              </w:rPr>
            </w:pPr>
            <w:r w:rsidRPr="00D1736D">
              <w:rPr>
                <w:rFonts w:asciiTheme="minorHAnsi" w:eastAsia="Century" w:hAnsiTheme="minorHAnsi" w:cstheme="minorHAnsi"/>
                <w:sz w:val="20"/>
                <w:szCs w:val="20"/>
              </w:rPr>
              <w:t>Accuracy</w:t>
            </w:r>
          </w:p>
        </w:tc>
        <w:tc>
          <w:tcPr>
            <w:tcW w:w="0" w:type="auto"/>
            <w:vAlign w:val="center"/>
          </w:tcPr>
          <w:p w14:paraId="25679692" w14:textId="04D713EC" w:rsidR="00BA3502" w:rsidRPr="00D1736D" w:rsidRDefault="00BA3502" w:rsidP="001D18A7">
            <w:pPr>
              <w:pStyle w:val="TableParagraph"/>
              <w:spacing w:before="2" w:line="276" w:lineRule="auto"/>
              <w:jc w:val="center"/>
              <w:rPr>
                <w:rFonts w:asciiTheme="minorHAnsi" w:eastAsia="Century" w:hAnsiTheme="minorHAnsi" w:cstheme="minorHAnsi"/>
                <w:sz w:val="20"/>
                <w:szCs w:val="20"/>
              </w:rPr>
            </w:pPr>
            <w:r w:rsidRPr="00D1736D">
              <w:rPr>
                <w:rFonts w:eastAsia="Century" w:cstheme="minorHAnsi"/>
                <w:sz w:val="20"/>
                <w:szCs w:val="20"/>
                <w:rtl/>
              </w:rPr>
              <w:fldChar w:fldCharType="begin" w:fldLock="1"/>
            </w:r>
            <w:r w:rsidRPr="00D1736D">
              <w:rPr>
                <w:rFonts w:eastAsia="Century" w:cstheme="minorHAnsi"/>
                <w:sz w:val="20"/>
                <w:szCs w:val="20"/>
              </w:rPr>
              <w:instrText>ADDIN CSL_CITATION {"citationItems":[{"id":"ITEM-1","itemData":{"author":[{"dropping-particle":"","family":"Dyrmann","given":"Mads","non-dropping-particle":"","parse-names":false,"suffix":""},{"dropping-particle":"","family":"Karstoft","given":"Henrik","non-dropping-particle":"","parse-names":false,"suffix":""},{"dropping-particle":"","family":"Midtiby","given":"Henrik Skov","non-dropping-particle":"","parse-names":false,"suffix":""}],"container-title":"Biosystems Engineering","id":"ITEM-1","issued":{"date-parts":[["2016"]]},"page":"72-80","publisher":"Elsevier","title":"Plant species classification using deep convolutional neural network","type":"article-journal","volume":"151"},"uris":["http://www.mendeley.com/documents/?uuid=4ad6162c-9bb0-402c-9ee7-709ce7758992"]}],"mendeley":{"formattedCitation":"(Dyrmann, Karstoft, et al., 2016)","plainTextFormattedCitation":"(Dyrmann, Karstoft, et al., 2016)","previouslyFormattedCitation":"(Dyrmann, Karstoft, et al., 2016)"},"properties":{"noteIndex":0},"schema":"https://github.com/citation-style-language/schema/raw/master/csl-citation.json"}</w:instrText>
            </w:r>
            <w:r w:rsidRPr="00D1736D">
              <w:rPr>
                <w:rFonts w:eastAsia="Century" w:cstheme="minorHAnsi"/>
                <w:sz w:val="20"/>
                <w:szCs w:val="20"/>
                <w:rtl/>
              </w:rPr>
              <w:fldChar w:fldCharType="separate"/>
            </w:r>
            <w:r w:rsidRPr="00D1736D">
              <w:rPr>
                <w:rFonts w:eastAsia="Century" w:cstheme="minorHAnsi"/>
                <w:noProof/>
                <w:sz w:val="20"/>
                <w:szCs w:val="20"/>
              </w:rPr>
              <w:t>(Dyrmann, Karstoft, et al., 2016)</w:t>
            </w:r>
            <w:r w:rsidRPr="00D1736D">
              <w:rPr>
                <w:rFonts w:eastAsia="Century" w:cstheme="minorHAnsi"/>
                <w:sz w:val="20"/>
                <w:szCs w:val="20"/>
                <w:rtl/>
              </w:rPr>
              <w:fldChar w:fldCharType="end"/>
            </w:r>
          </w:p>
        </w:tc>
      </w:tr>
      <w:tr w:rsidR="00BA3502" w:rsidRPr="00D1736D" w14:paraId="1284AA38" w14:textId="77777777" w:rsidTr="007C5892">
        <w:trPr>
          <w:trHeight w:val="233"/>
        </w:trPr>
        <w:tc>
          <w:tcPr>
            <w:tcW w:w="0" w:type="auto"/>
            <w:vAlign w:val="center"/>
          </w:tcPr>
          <w:p w14:paraId="0E1539F2" w14:textId="7BD3894F" w:rsidR="00BA3502" w:rsidRPr="00D1736D" w:rsidRDefault="00BA3502" w:rsidP="001D18A7">
            <w:pPr>
              <w:pStyle w:val="TableParagraph"/>
              <w:spacing w:before="5" w:line="276" w:lineRule="auto"/>
              <w:jc w:val="center"/>
              <w:rPr>
                <w:rFonts w:asciiTheme="minorHAnsi" w:eastAsia="Century" w:hAnsiTheme="minorHAnsi" w:cstheme="minorHAnsi"/>
                <w:sz w:val="20"/>
                <w:szCs w:val="20"/>
              </w:rPr>
            </w:pPr>
            <w:r w:rsidRPr="00D1736D">
              <w:rPr>
                <w:rFonts w:asciiTheme="minorHAnsi" w:hAnsiTheme="minorHAnsi" w:cstheme="minorHAnsi"/>
                <w:sz w:val="20"/>
              </w:rPr>
              <w:t>Wheat</w:t>
            </w:r>
            <w:r w:rsidRPr="00D1736D">
              <w:rPr>
                <w:rFonts w:asciiTheme="minorHAnsi" w:eastAsia="Century" w:hAnsiTheme="minorHAnsi" w:cstheme="minorHAnsi"/>
                <w:sz w:val="20"/>
                <w:szCs w:val="20"/>
              </w:rPr>
              <w:t xml:space="preserve"> and barley</w:t>
            </w:r>
          </w:p>
        </w:tc>
        <w:tc>
          <w:tcPr>
            <w:tcW w:w="0" w:type="auto"/>
            <w:vAlign w:val="center"/>
          </w:tcPr>
          <w:p w14:paraId="5F5CADD0" w14:textId="5C22E8D9" w:rsidR="00BA3502" w:rsidRPr="00D1736D" w:rsidRDefault="00BA3502" w:rsidP="001D18A7">
            <w:pPr>
              <w:pStyle w:val="TableParagraph"/>
              <w:spacing w:before="107" w:line="276" w:lineRule="auto"/>
              <w:ind w:left="104" w:right="97"/>
              <w:jc w:val="center"/>
              <w:rPr>
                <w:rFonts w:asciiTheme="minorHAnsi" w:eastAsia="Century" w:hAnsiTheme="minorHAnsi" w:cstheme="minorHAnsi"/>
                <w:sz w:val="20"/>
                <w:szCs w:val="20"/>
              </w:rPr>
            </w:pPr>
            <w:r w:rsidRPr="00D1736D">
              <w:rPr>
                <w:rFonts w:asciiTheme="minorHAnsi" w:hAnsiTheme="minorHAnsi" w:cstheme="minorHAnsi"/>
                <w:sz w:val="18"/>
              </w:rPr>
              <w:t>Canon PowerShot G15 camera</w:t>
            </w:r>
          </w:p>
        </w:tc>
        <w:tc>
          <w:tcPr>
            <w:tcW w:w="1172" w:type="dxa"/>
            <w:vAlign w:val="center"/>
          </w:tcPr>
          <w:p w14:paraId="5EA5B51A" w14:textId="7910AFBF" w:rsidR="00BA3502" w:rsidRPr="00D1736D" w:rsidRDefault="00045C75" w:rsidP="001D18A7">
            <w:pPr>
              <w:pStyle w:val="TableParagraph"/>
              <w:spacing w:before="5" w:line="276" w:lineRule="auto"/>
              <w:jc w:val="center"/>
              <w:rPr>
                <w:rFonts w:asciiTheme="minorHAnsi" w:eastAsia="Century" w:hAnsiTheme="minorHAnsi" w:cstheme="minorHAnsi"/>
                <w:sz w:val="20"/>
                <w:szCs w:val="20"/>
              </w:rPr>
            </w:pPr>
            <w:r>
              <w:rPr>
                <w:rFonts w:asciiTheme="minorHAnsi" w:eastAsia="Century" w:hAnsiTheme="minorHAnsi" w:cstheme="minorHAnsi"/>
                <w:sz w:val="20"/>
                <w:szCs w:val="20"/>
              </w:rPr>
              <w:t>Field</w:t>
            </w:r>
          </w:p>
        </w:tc>
        <w:tc>
          <w:tcPr>
            <w:tcW w:w="791" w:type="dxa"/>
            <w:vAlign w:val="center"/>
          </w:tcPr>
          <w:p w14:paraId="0184E78C" w14:textId="5036BAB6" w:rsidR="00BA3502" w:rsidRPr="00D1736D" w:rsidRDefault="00BA3502" w:rsidP="001D18A7">
            <w:pPr>
              <w:pStyle w:val="TableParagraph"/>
              <w:spacing w:before="5" w:line="276" w:lineRule="auto"/>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4000</w:t>
            </w:r>
          </w:p>
        </w:tc>
        <w:tc>
          <w:tcPr>
            <w:tcW w:w="0" w:type="auto"/>
            <w:vAlign w:val="center"/>
          </w:tcPr>
          <w:p w14:paraId="62B3974F" w14:textId="262B7F48" w:rsidR="00BA3502" w:rsidRPr="00D1736D" w:rsidRDefault="00BA3502" w:rsidP="001D18A7">
            <w:pPr>
              <w:pStyle w:val="TableParagraph"/>
              <w:spacing w:line="276" w:lineRule="auto"/>
              <w:ind w:left="48" w:right="46"/>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500</w:t>
            </w:r>
          </w:p>
        </w:tc>
        <w:tc>
          <w:tcPr>
            <w:tcW w:w="0" w:type="auto"/>
            <w:vAlign w:val="center"/>
          </w:tcPr>
          <w:p w14:paraId="60C94FD0" w14:textId="74028B7A" w:rsidR="00BA3502" w:rsidRPr="00D1736D" w:rsidRDefault="00BA3502" w:rsidP="001D18A7">
            <w:pPr>
              <w:pStyle w:val="TableParagraph"/>
              <w:spacing w:before="107" w:line="276" w:lineRule="auto"/>
              <w:ind w:left="118" w:right="50"/>
              <w:jc w:val="center"/>
              <w:rPr>
                <w:rFonts w:asciiTheme="minorHAnsi" w:eastAsia="Century" w:hAnsiTheme="minorHAnsi" w:cstheme="minorHAnsi"/>
                <w:sz w:val="20"/>
                <w:szCs w:val="20"/>
              </w:rPr>
            </w:pPr>
            <w:r w:rsidRPr="00D1736D">
              <w:rPr>
                <w:rFonts w:asciiTheme="minorHAnsi" w:hAnsiTheme="minorHAnsi" w:cstheme="minorHAnsi"/>
                <w:w w:val="95"/>
                <w:sz w:val="20"/>
              </w:rPr>
              <w:t>DenseN</w:t>
            </w:r>
            <w:r w:rsidRPr="00D1736D">
              <w:rPr>
                <w:rFonts w:asciiTheme="minorHAnsi" w:hAnsiTheme="minorHAnsi" w:cstheme="minorHAnsi"/>
                <w:sz w:val="20"/>
              </w:rPr>
              <w:t>et</w:t>
            </w:r>
          </w:p>
        </w:tc>
        <w:tc>
          <w:tcPr>
            <w:tcW w:w="0" w:type="auto"/>
            <w:vAlign w:val="center"/>
          </w:tcPr>
          <w:p w14:paraId="56087602" w14:textId="77777777" w:rsidR="00BA3502" w:rsidRPr="00D1736D" w:rsidRDefault="00BA3502" w:rsidP="001D18A7">
            <w:pPr>
              <w:pStyle w:val="TableParagraph"/>
              <w:spacing w:before="2" w:line="276" w:lineRule="auto"/>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0.97</w:t>
            </w:r>
          </w:p>
          <w:p w14:paraId="135E9EB0" w14:textId="1DA401DF" w:rsidR="00BA3502" w:rsidRPr="00D1736D" w:rsidRDefault="00BA3502" w:rsidP="001D18A7">
            <w:pPr>
              <w:pStyle w:val="TableParagraph"/>
              <w:spacing w:before="2" w:line="276" w:lineRule="auto"/>
              <w:jc w:val="center"/>
              <w:rPr>
                <w:rFonts w:ascii="Calibri" w:eastAsia="Century" w:cstheme="minorHAnsi"/>
                <w:sz w:val="20"/>
                <w:szCs w:val="20"/>
                <w:rtl/>
              </w:rPr>
            </w:pPr>
            <w:r w:rsidRPr="00D1736D">
              <w:rPr>
                <w:rFonts w:asciiTheme="minorHAnsi" w:eastAsia="Century" w:hAnsiTheme="minorHAnsi" w:cstheme="minorHAnsi"/>
                <w:sz w:val="20"/>
                <w:szCs w:val="20"/>
              </w:rPr>
              <w:t>Accuracy</w:t>
            </w:r>
          </w:p>
        </w:tc>
        <w:tc>
          <w:tcPr>
            <w:tcW w:w="0" w:type="auto"/>
            <w:vAlign w:val="center"/>
          </w:tcPr>
          <w:p w14:paraId="5D19A856" w14:textId="62DEAB4D" w:rsidR="00BA3502" w:rsidRPr="00D1736D" w:rsidRDefault="00BA3502" w:rsidP="001D18A7">
            <w:pPr>
              <w:pStyle w:val="TableParagraph"/>
              <w:spacing w:before="2" w:line="276" w:lineRule="auto"/>
              <w:jc w:val="center"/>
              <w:rPr>
                <w:rFonts w:asciiTheme="minorHAnsi" w:eastAsia="Century" w:hAnsiTheme="minorHAnsi" w:cstheme="minorHAnsi"/>
                <w:sz w:val="20"/>
                <w:szCs w:val="20"/>
              </w:rPr>
            </w:pPr>
            <w:r w:rsidRPr="00D1736D">
              <w:rPr>
                <w:rFonts w:eastAsia="Century" w:cstheme="minorHAnsi"/>
                <w:sz w:val="20"/>
                <w:szCs w:val="20"/>
                <w:rtl/>
              </w:rPr>
              <w:fldChar w:fldCharType="begin" w:fldLock="1"/>
            </w:r>
            <w:r w:rsidRPr="00D1736D">
              <w:rPr>
                <w:rFonts w:eastAsia="Century" w:cstheme="minorHAnsi"/>
                <w:sz w:val="20"/>
                <w:szCs w:val="20"/>
              </w:rPr>
              <w:instrText>ADDIN CSL_CITATION {"citationItems":[{"id":"ITEM-1","itemData":{"author":[{"dropping-particle":"","family":"Sørensen","given":"René A","non-dropping-particle":"","parse-names":false,"suffix":""},{"dropping-particle":"","family":"Rasmussen","given":"Jesper","non-dropping-particle":"","parse-names":false,"suffix":""},{"dropping-particle":"","family":"Nielsen","given":"Jon","non-dropping-particle":"","parse-names":false,"suffix":""},{"dropping-particle":"","family":"Jørgensen","given":"Rasmus N","non-dropping-particle":"","parse-names":false,"suffix":""}],"container-title":"2017 EFITA WCCA CONGRESS","id":"ITEM-1","issued":{"date-parts":[["2017"]]},"page":"161","title":"Thistle detection using convolutional neural networks","type":"paper-conference"},"uris":["http://www.mendeley.com/documents/?uuid=a27bcb22-0a25-41ab-80fa-0081481035f2"]}],"mendeley":{"formattedCitation":"(Sørensen, Rasmussen, Nielsen, &amp; Jørgensen, 2017)","plainTextFormattedCitation":"(Sørensen, Rasmussen, Nielsen, &amp; Jørgensen, 2017)","previouslyFormattedCitation":"(Sørensen, Rasmussen, Nielsen, &amp; Jørgensen, 2017)"},"properties":{"noteIndex":0},"schema":"https://github.com/citation-style-language/schema/raw/master/csl-citation.json"}</w:instrText>
            </w:r>
            <w:r w:rsidRPr="00D1736D">
              <w:rPr>
                <w:rFonts w:eastAsia="Century" w:cstheme="minorHAnsi"/>
                <w:sz w:val="20"/>
                <w:szCs w:val="20"/>
                <w:rtl/>
              </w:rPr>
              <w:fldChar w:fldCharType="separate"/>
            </w:r>
            <w:r w:rsidRPr="00D1736D">
              <w:rPr>
                <w:rFonts w:eastAsia="Century" w:cstheme="minorHAnsi"/>
                <w:noProof/>
                <w:sz w:val="20"/>
                <w:szCs w:val="20"/>
              </w:rPr>
              <w:t xml:space="preserve">(Sørensen, Rasmussen, </w:t>
            </w:r>
            <w:r w:rsidRPr="00D1736D">
              <w:rPr>
                <w:rFonts w:eastAsia="Century" w:cstheme="minorHAnsi"/>
                <w:noProof/>
                <w:sz w:val="20"/>
                <w:szCs w:val="20"/>
              </w:rPr>
              <w:lastRenderedPageBreak/>
              <w:t>Nielsen, &amp; Jørgensen, 2017)</w:t>
            </w:r>
            <w:r w:rsidRPr="00D1736D">
              <w:rPr>
                <w:rFonts w:eastAsia="Century" w:cstheme="minorHAnsi"/>
                <w:sz w:val="20"/>
                <w:szCs w:val="20"/>
                <w:rtl/>
              </w:rPr>
              <w:fldChar w:fldCharType="end"/>
            </w:r>
          </w:p>
        </w:tc>
      </w:tr>
      <w:tr w:rsidR="00BA3502" w:rsidRPr="00D1736D" w14:paraId="74D6856F" w14:textId="77777777" w:rsidTr="007C5892">
        <w:trPr>
          <w:trHeight w:val="233"/>
        </w:trPr>
        <w:tc>
          <w:tcPr>
            <w:tcW w:w="0" w:type="auto"/>
            <w:vAlign w:val="center"/>
          </w:tcPr>
          <w:p w14:paraId="436868FA" w14:textId="77777777" w:rsidR="00BA3502" w:rsidRPr="00D1736D" w:rsidRDefault="00BA3502" w:rsidP="001D18A7">
            <w:pPr>
              <w:pStyle w:val="TableParagraph"/>
              <w:spacing w:before="107" w:line="276" w:lineRule="auto"/>
              <w:jc w:val="center"/>
              <w:rPr>
                <w:rFonts w:asciiTheme="minorHAnsi" w:eastAsia="Century" w:hAnsiTheme="minorHAnsi" w:cstheme="minorHAnsi"/>
                <w:sz w:val="20"/>
                <w:szCs w:val="20"/>
              </w:rPr>
            </w:pPr>
          </w:p>
          <w:p w14:paraId="179011B2" w14:textId="77777777" w:rsidR="00BA3502" w:rsidRPr="00D1736D" w:rsidRDefault="00BA3502" w:rsidP="001D18A7">
            <w:pPr>
              <w:pStyle w:val="TableParagraph"/>
              <w:spacing w:before="107" w:line="276" w:lineRule="auto"/>
              <w:jc w:val="center"/>
              <w:rPr>
                <w:rFonts w:asciiTheme="minorHAnsi" w:eastAsia="Century" w:hAnsiTheme="minorHAnsi" w:cstheme="minorHAnsi"/>
                <w:sz w:val="20"/>
                <w:szCs w:val="20"/>
              </w:rPr>
            </w:pPr>
          </w:p>
          <w:p w14:paraId="3D3EE023" w14:textId="0D038919" w:rsidR="00BA3502" w:rsidRPr="00D1736D" w:rsidRDefault="00BA3502" w:rsidP="001D18A7">
            <w:pPr>
              <w:pStyle w:val="TableParagraph"/>
              <w:spacing w:before="5" w:line="276" w:lineRule="auto"/>
              <w:jc w:val="center"/>
              <w:rPr>
                <w:rFonts w:asciiTheme="minorHAnsi" w:hAnsiTheme="minorHAnsi" w:cstheme="minorHAnsi"/>
                <w:sz w:val="20"/>
              </w:rPr>
            </w:pPr>
            <w:r w:rsidRPr="00D1736D">
              <w:rPr>
                <w:rFonts w:asciiTheme="minorHAnsi" w:eastAsia="Century" w:hAnsiTheme="minorHAnsi" w:cstheme="minorHAnsi"/>
                <w:sz w:val="20"/>
                <w:szCs w:val="20"/>
              </w:rPr>
              <w:t>Wheat</w:t>
            </w:r>
          </w:p>
        </w:tc>
        <w:tc>
          <w:tcPr>
            <w:tcW w:w="0" w:type="auto"/>
            <w:vAlign w:val="center"/>
          </w:tcPr>
          <w:p w14:paraId="5BAF36BB" w14:textId="77777777" w:rsidR="00BA3502" w:rsidRPr="00D1736D" w:rsidRDefault="00BA3502" w:rsidP="001D18A7">
            <w:pPr>
              <w:pStyle w:val="TableParagraph"/>
              <w:spacing w:before="107" w:line="276" w:lineRule="auto"/>
              <w:jc w:val="center"/>
              <w:rPr>
                <w:rFonts w:asciiTheme="minorHAnsi" w:eastAsia="Century" w:hAnsiTheme="minorHAnsi" w:cstheme="minorHAnsi"/>
                <w:sz w:val="20"/>
                <w:szCs w:val="20"/>
              </w:rPr>
            </w:pPr>
          </w:p>
          <w:p w14:paraId="302983DF" w14:textId="4010DA82" w:rsidR="00BA3502" w:rsidRPr="00D1736D" w:rsidRDefault="00BA3502" w:rsidP="001D18A7">
            <w:pPr>
              <w:pStyle w:val="TableParagraph"/>
              <w:spacing w:before="107" w:line="276" w:lineRule="auto"/>
              <w:ind w:left="104" w:right="97"/>
              <w:jc w:val="center"/>
              <w:rPr>
                <w:rFonts w:asciiTheme="minorHAnsi" w:hAnsiTheme="minorHAnsi" w:cstheme="minorHAnsi"/>
                <w:sz w:val="18"/>
              </w:rPr>
            </w:pPr>
            <w:r w:rsidRPr="00D1736D">
              <w:rPr>
                <w:rFonts w:asciiTheme="minorHAnsi" w:eastAsia="Century" w:hAnsiTheme="minorHAnsi" w:cstheme="minorHAnsi"/>
                <w:sz w:val="20"/>
                <w:szCs w:val="20"/>
              </w:rPr>
              <w:t>Consumer grade 12MP camera</w:t>
            </w:r>
          </w:p>
        </w:tc>
        <w:tc>
          <w:tcPr>
            <w:tcW w:w="1172" w:type="dxa"/>
            <w:vAlign w:val="center"/>
          </w:tcPr>
          <w:p w14:paraId="20A786A6" w14:textId="79B9C071" w:rsidR="00BA3502" w:rsidRPr="00D1736D" w:rsidRDefault="00045C75" w:rsidP="001D18A7">
            <w:pPr>
              <w:pStyle w:val="TableParagraph"/>
              <w:spacing w:before="107" w:line="276" w:lineRule="auto"/>
              <w:jc w:val="center"/>
              <w:rPr>
                <w:rFonts w:asciiTheme="minorHAnsi" w:eastAsia="Century" w:hAnsiTheme="minorHAnsi" w:cstheme="minorHAnsi"/>
                <w:sz w:val="20"/>
                <w:szCs w:val="20"/>
              </w:rPr>
            </w:pPr>
            <w:r>
              <w:rPr>
                <w:rFonts w:asciiTheme="minorHAnsi" w:eastAsia="Century" w:hAnsiTheme="minorHAnsi" w:cstheme="minorHAnsi"/>
                <w:sz w:val="20"/>
                <w:szCs w:val="20"/>
              </w:rPr>
              <w:t>Field</w:t>
            </w:r>
          </w:p>
        </w:tc>
        <w:tc>
          <w:tcPr>
            <w:tcW w:w="791" w:type="dxa"/>
            <w:vAlign w:val="center"/>
          </w:tcPr>
          <w:p w14:paraId="3016325B" w14:textId="1621903F" w:rsidR="00BA3502" w:rsidRPr="00D1736D" w:rsidRDefault="00BA3502" w:rsidP="001D18A7">
            <w:pPr>
              <w:pStyle w:val="TableParagraph"/>
              <w:spacing w:before="107" w:line="276" w:lineRule="auto"/>
              <w:jc w:val="center"/>
              <w:rPr>
                <w:rFonts w:asciiTheme="minorHAnsi" w:eastAsia="Century" w:hAnsiTheme="minorHAnsi" w:cstheme="minorHAnsi"/>
                <w:sz w:val="20"/>
                <w:szCs w:val="20"/>
              </w:rPr>
            </w:pPr>
          </w:p>
          <w:p w14:paraId="5E969750" w14:textId="77777777" w:rsidR="00BA3502" w:rsidRPr="00D1736D" w:rsidRDefault="00BA3502" w:rsidP="001D18A7">
            <w:pPr>
              <w:pStyle w:val="TableParagraph"/>
              <w:spacing w:before="107" w:line="276" w:lineRule="auto"/>
              <w:jc w:val="center"/>
              <w:rPr>
                <w:rFonts w:asciiTheme="minorHAnsi" w:eastAsia="Century" w:hAnsiTheme="minorHAnsi" w:cstheme="minorHAnsi"/>
                <w:sz w:val="20"/>
                <w:szCs w:val="20"/>
              </w:rPr>
            </w:pPr>
          </w:p>
          <w:p w14:paraId="43B4BDBB" w14:textId="5237B220" w:rsidR="00BA3502" w:rsidRPr="00D1736D" w:rsidRDefault="00BA3502" w:rsidP="001D18A7">
            <w:pPr>
              <w:pStyle w:val="TableParagraph"/>
              <w:spacing w:before="5" w:line="276" w:lineRule="auto"/>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415</w:t>
            </w:r>
          </w:p>
        </w:tc>
        <w:tc>
          <w:tcPr>
            <w:tcW w:w="0" w:type="auto"/>
            <w:vAlign w:val="center"/>
          </w:tcPr>
          <w:p w14:paraId="3DB95C34" w14:textId="77777777" w:rsidR="00BA3502" w:rsidRPr="00D1736D" w:rsidRDefault="00BA3502" w:rsidP="001D18A7">
            <w:pPr>
              <w:pStyle w:val="TableParagraph"/>
              <w:spacing w:before="107" w:line="276" w:lineRule="auto"/>
              <w:jc w:val="center"/>
              <w:rPr>
                <w:rFonts w:asciiTheme="minorHAnsi" w:eastAsia="Century" w:hAnsiTheme="minorHAnsi" w:cstheme="minorHAnsi"/>
                <w:sz w:val="20"/>
                <w:szCs w:val="20"/>
              </w:rPr>
            </w:pPr>
          </w:p>
          <w:p w14:paraId="0B1303EC" w14:textId="77777777" w:rsidR="00BA3502" w:rsidRPr="00D1736D" w:rsidRDefault="00BA3502" w:rsidP="001D18A7">
            <w:pPr>
              <w:pStyle w:val="TableParagraph"/>
              <w:spacing w:before="107" w:line="276" w:lineRule="auto"/>
              <w:jc w:val="center"/>
              <w:rPr>
                <w:rFonts w:asciiTheme="minorHAnsi" w:eastAsia="Century" w:hAnsiTheme="minorHAnsi" w:cstheme="minorHAnsi"/>
                <w:sz w:val="20"/>
                <w:szCs w:val="20"/>
              </w:rPr>
            </w:pPr>
          </w:p>
          <w:p w14:paraId="07DF7FDC" w14:textId="738A1DB8" w:rsidR="00BA3502" w:rsidRPr="00D1736D" w:rsidRDefault="00BA3502" w:rsidP="001D18A7">
            <w:pPr>
              <w:pStyle w:val="TableParagraph"/>
              <w:spacing w:line="276" w:lineRule="auto"/>
              <w:ind w:left="48" w:right="46"/>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105</w:t>
            </w:r>
          </w:p>
        </w:tc>
        <w:tc>
          <w:tcPr>
            <w:tcW w:w="0" w:type="auto"/>
            <w:vAlign w:val="center"/>
          </w:tcPr>
          <w:p w14:paraId="334FE559" w14:textId="66161802" w:rsidR="00BA3502" w:rsidRPr="00D1736D" w:rsidRDefault="00BA3502" w:rsidP="001D18A7">
            <w:pPr>
              <w:pStyle w:val="TableParagraph"/>
              <w:spacing w:before="107" w:line="276" w:lineRule="auto"/>
              <w:ind w:left="118" w:right="50"/>
              <w:jc w:val="center"/>
              <w:rPr>
                <w:rFonts w:asciiTheme="minorHAnsi" w:hAnsiTheme="minorHAnsi" w:cstheme="minorHAnsi"/>
                <w:w w:val="95"/>
                <w:sz w:val="20"/>
              </w:rPr>
            </w:pPr>
            <w:r w:rsidRPr="00D1736D">
              <w:rPr>
                <w:rFonts w:asciiTheme="minorHAnsi" w:eastAsia="Century" w:hAnsiTheme="minorHAnsi" w:cstheme="minorHAnsi"/>
                <w:sz w:val="20"/>
                <w:szCs w:val="20"/>
              </w:rPr>
              <w:t>Stacked hour- glass CNN</w:t>
            </w:r>
          </w:p>
        </w:tc>
        <w:tc>
          <w:tcPr>
            <w:tcW w:w="0" w:type="auto"/>
            <w:vAlign w:val="center"/>
          </w:tcPr>
          <w:p w14:paraId="37E88501" w14:textId="77777777" w:rsidR="00BA3502" w:rsidRPr="00D1736D" w:rsidRDefault="00BA3502" w:rsidP="001D18A7">
            <w:pPr>
              <w:pStyle w:val="TableParagraph"/>
              <w:spacing w:before="107" w:line="276" w:lineRule="auto"/>
              <w:ind w:left="115" w:right="121"/>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0.83-0.89</w:t>
            </w:r>
          </w:p>
          <w:p w14:paraId="6E434BA8" w14:textId="77777777" w:rsidR="00BA3502" w:rsidRPr="00D1736D" w:rsidRDefault="00BA3502" w:rsidP="001D18A7">
            <w:pPr>
              <w:pStyle w:val="TableParagraph"/>
              <w:spacing w:before="107" w:line="276" w:lineRule="auto"/>
              <w:ind w:left="141" w:right="153"/>
              <w:jc w:val="center"/>
              <w:rPr>
                <w:rFonts w:asciiTheme="minorHAnsi" w:eastAsia="Century" w:hAnsiTheme="minorHAnsi" w:cstheme="minorHAnsi"/>
                <w:sz w:val="20"/>
                <w:szCs w:val="20"/>
              </w:rPr>
            </w:pPr>
            <w:r w:rsidRPr="00D1736D">
              <w:rPr>
                <w:rFonts w:asciiTheme="minorHAnsi" w:eastAsia="Century" w:hAnsiTheme="minorHAnsi" w:cstheme="minorHAnsi"/>
                <w:sz w:val="20"/>
                <w:szCs w:val="20"/>
              </w:rPr>
              <w:t>for spikes 0.88-0.96</w:t>
            </w:r>
          </w:p>
          <w:p w14:paraId="391EB184" w14:textId="26BA5322" w:rsidR="00BA3502" w:rsidRPr="00D1736D" w:rsidRDefault="00BA3502" w:rsidP="001D18A7">
            <w:pPr>
              <w:pStyle w:val="TableParagraph"/>
              <w:spacing w:before="107" w:line="276" w:lineRule="auto"/>
              <w:ind w:left="115" w:right="121"/>
              <w:jc w:val="center"/>
              <w:rPr>
                <w:rFonts w:eastAsia="Century" w:cstheme="minorHAnsi"/>
                <w:sz w:val="20"/>
                <w:szCs w:val="20"/>
              </w:rPr>
            </w:pPr>
            <w:r w:rsidRPr="00D1736D">
              <w:rPr>
                <w:rFonts w:asciiTheme="minorHAnsi" w:eastAsia="Century" w:hAnsiTheme="minorHAnsi" w:cstheme="minorHAnsi"/>
                <w:sz w:val="20"/>
                <w:szCs w:val="20"/>
              </w:rPr>
              <w:t>for spikelets, F1 score</w:t>
            </w:r>
          </w:p>
        </w:tc>
        <w:tc>
          <w:tcPr>
            <w:tcW w:w="0" w:type="auto"/>
            <w:vAlign w:val="center"/>
          </w:tcPr>
          <w:p w14:paraId="297ED2F7" w14:textId="2FFA8720" w:rsidR="00BA3502" w:rsidRPr="00D1736D" w:rsidRDefault="00BA3502" w:rsidP="001D18A7">
            <w:pPr>
              <w:pStyle w:val="TableParagraph"/>
              <w:spacing w:before="107" w:line="276" w:lineRule="auto"/>
              <w:ind w:left="115" w:right="121"/>
              <w:jc w:val="center"/>
              <w:rPr>
                <w:rFonts w:asciiTheme="minorHAnsi" w:eastAsia="Century" w:hAnsiTheme="minorHAnsi" w:cstheme="minorHAnsi"/>
                <w:sz w:val="20"/>
                <w:szCs w:val="20"/>
              </w:rPr>
            </w:pPr>
            <w:r w:rsidRPr="00D1736D">
              <w:rPr>
                <w:rFonts w:eastAsia="Century" w:cstheme="minorHAnsi"/>
                <w:sz w:val="20"/>
                <w:szCs w:val="20"/>
              </w:rPr>
              <w:fldChar w:fldCharType="begin" w:fldLock="1"/>
            </w:r>
            <w:r w:rsidRPr="00D1736D">
              <w:rPr>
                <w:rFonts w:eastAsia="Century" w:cstheme="minorHAnsi"/>
                <w:sz w:val="20"/>
                <w:szCs w:val="20"/>
              </w:rPr>
              <w:instrText>ADDIN CSL_CITATION {"citationItems":[{"id":"ITEM-1","itemData":{"author":[{"dropping-particle":"","family":"Pound","given":"Michael P","non-dropping-particle":"","parse-names":false,"suffix":""},{"dropping-particle":"","family":"Atkinson","given":"Jonathan A","non-dropping-particle":"","parse-names":false,"suffix":""},{"dropping-particle":"","family":"Wells","given":"Darren M","non-dropping-particle":"","parse-names":false,"suffix":""},{"dropping-particle":"","family":"Pridmore","given":"Tony P","non-dropping-particle":"","parse-names":false,"suffix":""},{"dropping-particle":"","family":"French","given":"Andrew P","non-dropping-particle":"","parse-names":false,"suffix":""}],"container-title":"Proceedings of the IEEE International Conference on Computer Vision","id":"ITEM-1","issued":{"date-parts":[["2017"]]},"page":"2055-2063","title":"Deep learning for multi-task plant phenotyping","type":"paper-conference"},"uris":["http://www.mendeley.com/documents/?uuid=a83bbcdd-e56e-46a8-a0db-60c42ad7866e"]}],"mendeley":{"formattedCitation":"(Pound, Atkinson, Wells, Pridmore, &amp; French, 2017)","plainTextFormattedCitation":"(Pound, Atkinson, Wells, Pridmore, &amp; French, 2017)","previouslyFormattedCitation":"(Pound, Atkinson, Wells, Pridmore, &amp; French, 2017)"},"properties":{"noteIndex":0},"schema":"https://github.com/citation-style-language/schema/raw/master/csl-citation.json"}</w:instrText>
            </w:r>
            <w:r w:rsidRPr="00D1736D">
              <w:rPr>
                <w:rFonts w:eastAsia="Century" w:cstheme="minorHAnsi"/>
                <w:sz w:val="20"/>
                <w:szCs w:val="20"/>
              </w:rPr>
              <w:fldChar w:fldCharType="separate"/>
            </w:r>
            <w:r w:rsidRPr="00D1736D">
              <w:rPr>
                <w:rFonts w:eastAsia="Century" w:cstheme="minorHAnsi"/>
                <w:noProof/>
                <w:sz w:val="20"/>
                <w:szCs w:val="20"/>
              </w:rPr>
              <w:t>(Pound, Atkinson, Wells, Pridmore, &amp; French, 2017)</w:t>
            </w:r>
            <w:r w:rsidRPr="00D1736D">
              <w:rPr>
                <w:rFonts w:eastAsia="Century" w:cstheme="minorHAnsi"/>
                <w:sz w:val="20"/>
                <w:szCs w:val="20"/>
              </w:rPr>
              <w:fldChar w:fldCharType="end"/>
            </w:r>
          </w:p>
        </w:tc>
      </w:tr>
    </w:tbl>
    <w:p w14:paraId="449AD9FE" w14:textId="03A9C316" w:rsidR="00402D38" w:rsidRPr="00D1736D" w:rsidRDefault="00402D38" w:rsidP="001D18A7">
      <w:pPr>
        <w:bidi w:val="0"/>
        <w:spacing w:line="276" w:lineRule="auto"/>
        <w:rPr>
          <w:rFonts w:cstheme="minorHAnsi"/>
          <w:rtl/>
        </w:rPr>
      </w:pPr>
      <w:r w:rsidRPr="00D1736D">
        <w:rPr>
          <w:rFonts w:cstheme="minorHAnsi"/>
          <w:rtl/>
        </w:rPr>
        <w:br w:type="page"/>
      </w:r>
    </w:p>
    <w:p w14:paraId="424A169F" w14:textId="12D8C544" w:rsidR="00F76591" w:rsidRPr="00D1736D" w:rsidRDefault="008D5D06" w:rsidP="001D18A7">
      <w:pPr>
        <w:pStyle w:val="Heading2"/>
        <w:bidi w:val="0"/>
        <w:spacing w:line="276" w:lineRule="auto"/>
        <w:rPr>
          <w:rFonts w:asciiTheme="minorHAnsi" w:hAnsiTheme="minorHAnsi" w:cstheme="minorHAnsi"/>
        </w:rPr>
      </w:pPr>
      <w:bookmarkStart w:id="480" w:name="_Toc14857545"/>
      <w:bookmarkStart w:id="481" w:name="_Toc14857791"/>
      <w:bookmarkStart w:id="482" w:name="_Toc19806692"/>
      <w:r w:rsidRPr="00D1736D">
        <w:rPr>
          <w:rFonts w:asciiTheme="minorHAnsi" w:hAnsiTheme="minorHAnsi" w:cstheme="minorHAnsi"/>
        </w:rPr>
        <w:lastRenderedPageBreak/>
        <w:t xml:space="preserve">2.5.2 </w:t>
      </w:r>
      <w:r w:rsidR="00840FE5" w:rsidRPr="00D1736D">
        <w:rPr>
          <w:rFonts w:asciiTheme="minorHAnsi" w:hAnsiTheme="minorHAnsi" w:cstheme="minorHAnsi"/>
        </w:rPr>
        <w:t xml:space="preserve">Object detection and </w:t>
      </w:r>
      <w:r w:rsidR="0096537F" w:rsidRPr="00D1736D">
        <w:rPr>
          <w:rFonts w:asciiTheme="minorHAnsi" w:hAnsiTheme="minorHAnsi" w:cstheme="minorHAnsi"/>
        </w:rPr>
        <w:t>y</w:t>
      </w:r>
      <w:r w:rsidR="00F76591" w:rsidRPr="00D1736D">
        <w:rPr>
          <w:rFonts w:asciiTheme="minorHAnsi" w:hAnsiTheme="minorHAnsi" w:cstheme="minorHAnsi"/>
        </w:rPr>
        <w:t xml:space="preserve">ield </w:t>
      </w:r>
      <w:r w:rsidR="00105CBF" w:rsidRPr="00D1736D">
        <w:rPr>
          <w:rFonts w:asciiTheme="minorHAnsi" w:hAnsiTheme="minorHAnsi" w:cstheme="minorHAnsi"/>
        </w:rPr>
        <w:t>estimation</w:t>
      </w:r>
      <w:r w:rsidR="00F76591" w:rsidRPr="00D1736D">
        <w:rPr>
          <w:rFonts w:asciiTheme="minorHAnsi" w:hAnsiTheme="minorHAnsi" w:cstheme="minorHAnsi"/>
        </w:rPr>
        <w:t xml:space="preserve"> </w:t>
      </w:r>
      <w:r w:rsidR="00343763" w:rsidRPr="00D1736D">
        <w:rPr>
          <w:rFonts w:asciiTheme="minorHAnsi" w:hAnsiTheme="minorHAnsi" w:cstheme="minorHAnsi"/>
        </w:rPr>
        <w:t>researches</w:t>
      </w:r>
      <w:r w:rsidR="00F76591" w:rsidRPr="00D1736D">
        <w:rPr>
          <w:rFonts w:asciiTheme="minorHAnsi" w:hAnsiTheme="minorHAnsi" w:cstheme="minorHAnsi"/>
        </w:rPr>
        <w:t xml:space="preserve"> in agriculture</w:t>
      </w:r>
      <w:bookmarkEnd w:id="480"/>
      <w:bookmarkEnd w:id="481"/>
      <w:bookmarkEnd w:id="482"/>
    </w:p>
    <w:p w14:paraId="241FD9C8" w14:textId="4C79C3D0" w:rsidR="005C1F3E" w:rsidRPr="00D1736D" w:rsidRDefault="00220A52" w:rsidP="008D67EC">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Recently, yield estimation has gained particular attention and the latest works have shown impressive results in different scenarios, such as apple orchards and mango orchards </w:t>
      </w:r>
      <w:r w:rsidR="00E835AC" w:rsidRPr="00D1736D">
        <w:rPr>
          <w:rFonts w:eastAsia="Century" w:cstheme="minorHAnsi"/>
          <w:sz w:val="23"/>
          <w:szCs w:val="23"/>
          <w:lang w:bidi="en-US"/>
        </w:rPr>
        <w:fldChar w:fldCharType="begin" w:fldLock="1"/>
      </w:r>
      <w:r w:rsidR="00B67FA7">
        <w:rPr>
          <w:rFonts w:eastAsia="Century" w:cstheme="minorHAnsi"/>
          <w:sz w:val="23"/>
          <w:szCs w:val="23"/>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00E835AC" w:rsidRPr="00D1736D">
        <w:rPr>
          <w:rFonts w:eastAsia="Century" w:cstheme="minorHAnsi"/>
          <w:sz w:val="23"/>
          <w:szCs w:val="23"/>
          <w:lang w:bidi="en-US"/>
        </w:rPr>
        <w:fldChar w:fldCharType="separate"/>
      </w:r>
      <w:r w:rsidR="00B67FA7" w:rsidRPr="00B67FA7">
        <w:rPr>
          <w:rFonts w:eastAsia="Century" w:cstheme="minorHAnsi"/>
          <w:noProof/>
          <w:sz w:val="23"/>
          <w:szCs w:val="23"/>
          <w:lang w:bidi="en-US"/>
        </w:rPr>
        <w:t>(Koirala et al., 2019a)</w:t>
      </w:r>
      <w:r w:rsidR="00E835AC" w:rsidRPr="00D1736D">
        <w:rPr>
          <w:rFonts w:eastAsia="Century" w:cstheme="minorHAnsi"/>
          <w:sz w:val="23"/>
          <w:szCs w:val="23"/>
          <w:lang w:bidi="en-US"/>
        </w:rPr>
        <w:fldChar w:fldCharType="end"/>
      </w:r>
      <w:r w:rsidR="00E835AC" w:rsidRPr="00D1736D">
        <w:rPr>
          <w:rFonts w:eastAsia="Century" w:cstheme="minorHAnsi"/>
          <w:sz w:val="23"/>
          <w:szCs w:val="23"/>
          <w:lang w:bidi="en-US"/>
        </w:rPr>
        <w:t>.</w:t>
      </w:r>
      <w:r w:rsidR="004778A6">
        <w:rPr>
          <w:rFonts w:eastAsia="Century" w:cstheme="minorHAnsi"/>
          <w:sz w:val="23"/>
          <w:szCs w:val="23"/>
          <w:lang w:bidi="en-US"/>
        </w:rPr>
        <w:t xml:space="preserve"> </w:t>
      </w:r>
      <w:r w:rsidR="00042891" w:rsidRPr="00D1736D">
        <w:rPr>
          <w:rFonts w:eastAsia="Century" w:cstheme="minorHAnsi"/>
          <w:sz w:val="23"/>
          <w:szCs w:val="23"/>
          <w:lang w:bidi="en-US"/>
        </w:rPr>
        <w:t xml:space="preserve">Much </w:t>
      </w:r>
      <w:r w:rsidR="004778A6">
        <w:rPr>
          <w:rFonts w:eastAsia="Century" w:cstheme="minorHAnsi"/>
          <w:sz w:val="23"/>
          <w:szCs w:val="23"/>
          <w:lang w:bidi="en-US"/>
        </w:rPr>
        <w:t xml:space="preserve">of the </w:t>
      </w:r>
      <w:r w:rsidR="00042891" w:rsidRPr="00D1736D">
        <w:rPr>
          <w:rFonts w:eastAsia="Century" w:cstheme="minorHAnsi"/>
          <w:sz w:val="23"/>
          <w:szCs w:val="23"/>
          <w:lang w:bidi="en-US"/>
        </w:rPr>
        <w:t>published work has focused on improving the accuracy of algorithms to accurately predict the number of fruits within images. Less work has been reported that relates image fruit counts to actual yield</w:t>
      </w:r>
      <w:r w:rsidR="00105CBF" w:rsidRPr="00D1736D">
        <w:rPr>
          <w:rFonts w:eastAsia="Century" w:cstheme="minorHAnsi"/>
          <w:sz w:val="23"/>
          <w:szCs w:val="23"/>
          <w:lang w:bidi="en-US"/>
        </w:rPr>
        <w:t xml:space="preserve"> </w:t>
      </w:r>
      <w:r w:rsidR="00105CBF" w:rsidRPr="00D1736D">
        <w:rPr>
          <w:rFonts w:eastAsia="Century" w:cstheme="minorHAnsi"/>
          <w:sz w:val="23"/>
          <w:szCs w:val="23"/>
          <w:lang w:bidi="en-US"/>
        </w:rPr>
        <w:fldChar w:fldCharType="begin" w:fldLock="1"/>
      </w:r>
      <w:r w:rsidR="00D6619A">
        <w:rPr>
          <w:rFonts w:eastAsia="Century" w:cstheme="minorHAnsi"/>
          <w:sz w:val="23"/>
          <w:szCs w:val="23"/>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00105CBF" w:rsidRPr="00D1736D">
        <w:rPr>
          <w:rFonts w:eastAsia="Century" w:cstheme="minorHAnsi"/>
          <w:sz w:val="23"/>
          <w:szCs w:val="23"/>
          <w:lang w:bidi="en-US"/>
        </w:rPr>
        <w:fldChar w:fldCharType="separate"/>
      </w:r>
      <w:r w:rsidR="00D1736D" w:rsidRPr="00D1736D">
        <w:rPr>
          <w:rFonts w:eastAsia="Century" w:cstheme="minorHAnsi"/>
          <w:noProof/>
          <w:sz w:val="23"/>
          <w:szCs w:val="23"/>
          <w:lang w:bidi="en-US"/>
        </w:rPr>
        <w:t>(Koirala et al., 2019a)</w:t>
      </w:r>
      <w:r w:rsidR="00105CBF" w:rsidRPr="00D1736D">
        <w:rPr>
          <w:rFonts w:eastAsia="Century" w:cstheme="minorHAnsi"/>
          <w:sz w:val="23"/>
          <w:szCs w:val="23"/>
          <w:lang w:bidi="en-US"/>
        </w:rPr>
        <w:fldChar w:fldCharType="end"/>
      </w:r>
      <w:r w:rsidR="00105CBF" w:rsidRPr="00D1736D">
        <w:rPr>
          <w:rFonts w:eastAsia="Century" w:cstheme="minorHAnsi"/>
          <w:sz w:val="23"/>
          <w:szCs w:val="23"/>
          <w:lang w:bidi="en-US"/>
        </w:rPr>
        <w:t>. I</w:t>
      </w:r>
      <w:r w:rsidR="00042891" w:rsidRPr="00D1736D">
        <w:rPr>
          <w:rFonts w:eastAsia="Century" w:cstheme="minorHAnsi"/>
          <w:sz w:val="23"/>
          <w:szCs w:val="23"/>
          <w:lang w:bidi="en-US"/>
        </w:rPr>
        <w:t xml:space="preserve">n the majority of </w:t>
      </w:r>
      <w:r w:rsidR="00105CBF" w:rsidRPr="00D1736D">
        <w:rPr>
          <w:rFonts w:eastAsia="Century" w:cstheme="minorHAnsi"/>
          <w:sz w:val="23"/>
          <w:szCs w:val="23"/>
          <w:lang w:bidi="en-US"/>
        </w:rPr>
        <w:t>those</w:t>
      </w:r>
      <w:r w:rsidR="00042891" w:rsidRPr="00D1736D">
        <w:rPr>
          <w:rFonts w:eastAsia="Century" w:cstheme="minorHAnsi"/>
          <w:sz w:val="23"/>
          <w:szCs w:val="23"/>
          <w:lang w:bidi="en-US"/>
        </w:rPr>
        <w:t xml:space="preserve"> researches the problem of yield estimation is devised as a fruit detection task</w:t>
      </w:r>
      <w:r w:rsidR="00E835AC" w:rsidRPr="00D1736D">
        <w:rPr>
          <w:rFonts w:eastAsia="Century" w:cstheme="minorHAnsi"/>
          <w:sz w:val="23"/>
          <w:szCs w:val="23"/>
          <w:lang w:bidi="en-US"/>
        </w:rPr>
        <w:t xml:space="preserve"> that</w:t>
      </w:r>
      <w:r w:rsidRPr="00D1736D">
        <w:rPr>
          <w:rFonts w:eastAsia="Century" w:cstheme="minorHAnsi"/>
          <w:sz w:val="23"/>
          <w:szCs w:val="23"/>
          <w:lang w:bidi="en-US"/>
        </w:rPr>
        <w:t xml:space="preserve"> can be</w:t>
      </w:r>
      <w:r w:rsidR="00E835AC" w:rsidRPr="00D1736D">
        <w:rPr>
          <w:rFonts w:eastAsia="Century" w:cstheme="minorHAnsi"/>
          <w:sz w:val="23"/>
          <w:szCs w:val="23"/>
          <w:lang w:bidi="en-US"/>
        </w:rPr>
        <w:t xml:space="preserve"> </w:t>
      </w:r>
      <w:r w:rsidRPr="00D1736D">
        <w:rPr>
          <w:rFonts w:eastAsia="Century" w:cstheme="minorHAnsi"/>
          <w:sz w:val="23"/>
          <w:szCs w:val="23"/>
          <w:lang w:bidi="en-US"/>
        </w:rPr>
        <w:t xml:space="preserve">formulated as a more generic object counting problem and solved either indirectly by using object detectors </w:t>
      </w:r>
      <w:r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Bargoti","given":"Suchet","non-dropping-particle":"","parse-names":false,"suffix":""},{"dropping-particle":"","family":"Underwood","given":"James","non-dropping-particle":"","parse-names":false,"suffix":""}],"container-title":"2017 IEEE International Conference on Robotics and Automation (ICRA)","id":"ITEM-1","issued":{"date-parts":[["2017"]]},"page":"3626-3633","title":"Deep fruit detection in orchards","type":"paper-conference"},"uris":["http://www.mendeley.com/documents/?uuid=81205465-7a5d-47f6-bdcc-3d45159a27fa"]}],"mendeley":{"formattedCitation":"(Bargoti &amp; Underwood, 2017a)","plainTextFormattedCitation":"(Bargoti &amp; Underwood, 2017a)","previouslyFormattedCitation":"(Bargoti &amp; Underwood, 2017a)"},"properties":{"noteIndex":0},"schema":"https://github.com/citation-style-language/schema/raw/master/csl-citation.json"}</w:instrText>
      </w:r>
      <w:r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(Bargoti &amp; Underwood, 2017a)</w:t>
      </w:r>
      <w:r w:rsidRPr="00D1736D">
        <w:rPr>
          <w:rFonts w:eastAsia="Century" w:cstheme="minorHAnsi"/>
          <w:sz w:val="23"/>
          <w:szCs w:val="23"/>
          <w:lang w:bidi="en-US"/>
        </w:rPr>
        <w:fldChar w:fldCharType="end"/>
      </w:r>
      <w:r w:rsidRPr="00D1736D">
        <w:rPr>
          <w:rFonts w:eastAsia="Century" w:cstheme="minorHAnsi"/>
          <w:sz w:val="23"/>
          <w:szCs w:val="23"/>
          <w:lang w:bidi="en-US"/>
        </w:rPr>
        <w:t xml:space="preserve"> or explicitly with architectures that learn to count and set up a regression problem to directly infer the number of object instances in the image </w:t>
      </w:r>
      <w:r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Rahnemoonfar","given":"Maryam","non-dropping-particle":"","parse-names":false,"suffix":""},{"dropping-particle":"","family":"Sheppard","given":"Clay","non-dropping-particle":"","parse-names":false,"suffix":""}],"container-title":"Sensors","id":"ITEM-1","issue":"4","issued":{"date-parts":[["2017"]]},"page":"905","publisher":"Multidisciplinary Digital Publishing Institute","title":"Deep count: fruit counting based on deep simulated learning","type":"article-journal","volume":"17"},"uris":["http://www.mendeley.com/documents/?uuid=b1a53fd1-3d98-4704-b016-d2e16734f7f5"]}],"mendeley":{"formattedCitation":"(Rahnemoonfar &amp; Sheppard, 2017a)","plainTextFormattedCitation":"(Rahnemoonfar &amp; Sheppard, 2017a)","previouslyFormattedCitation":"(Rahnemoonfar &amp; Sheppard, 2017a)"},"properties":{"noteIndex":0},"schema":"https://github.com/citation-style-language/schema/raw/master/csl-citation.json"}</w:instrText>
      </w:r>
      <w:r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(Rahnemoonfar &amp; Sheppard, 2017a)</w:t>
      </w:r>
      <w:r w:rsidRPr="00D1736D">
        <w:rPr>
          <w:rFonts w:eastAsia="Century" w:cstheme="minorHAnsi"/>
          <w:sz w:val="23"/>
          <w:szCs w:val="23"/>
          <w:lang w:bidi="en-US"/>
        </w:rPr>
        <w:fldChar w:fldCharType="end"/>
      </w:r>
      <w:r w:rsidRPr="00D1736D">
        <w:rPr>
          <w:rFonts w:eastAsia="Century" w:cstheme="minorHAnsi"/>
          <w:sz w:val="23"/>
          <w:szCs w:val="23"/>
          <w:lang w:bidi="en-US"/>
        </w:rPr>
        <w:t>,</w:t>
      </w:r>
      <w:ins w:id="483" w:author="Yael Edan" w:date="2019-09-22T13:34:00Z">
        <w:r w:rsidR="008D67EC">
          <w:rPr>
            <w:rFonts w:eastAsia="Century" w:cstheme="minorHAnsi"/>
            <w:sz w:val="23"/>
            <w:szCs w:val="23"/>
            <w:lang w:bidi="en-US"/>
          </w:rPr>
          <w:t xml:space="preserve"> </w:t>
        </w:r>
      </w:ins>
      <w:r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{"citationItems":[{"id":"ITEM-1","itemData":{"author":[{"dropping-particle":"","family":"Chen","given":"Steven W","non-dropping-particle":"","parse-names":false,"suffix":""},{"dropping-particle":"","family":"Shivakumar","given":"Shreyas S","non-dropping-particle":"","parse-names":false,"suffix":""},{"dropping-particle":"","family":"Dcunha","given":"Sandeep","non-dropping-particle":"","parse-names":false,"suffix":""},{"dropping-particle":"","family":"Das","given":"Jnaneshwar","non-dropping-particle":"","parse-names":false,"suffix":""},{"dropping-particle":"","family":"Okon","given":"Edidiong","non-dropping-particle":"","parse-names":false,"suffix":""},{"dropping-particle":"","family":"Qu","given":"Chao","non-dropping-particle":"","parse-names":false,"suffix":""},{"dropping-particle":"","family":"Taylor","given":"Camillo J","non-dropping-particle":"","parse-names":false,"suffix":""},{"dropping-particle":"","family":"Kumar","given":"Vijay","non-dropping-particle":"","parse-names":false,"suffix":""}],"container-title":"IEEE Robotics and Automation Letters","id":"ITEM-1","issue":"2","issued":{"date-parts":[["2017"]]},"page":"781-788","publisher":"IEEE","title":"Counting apples and oranges with deep learning: A data-driven approach","type":"article-journal","volume":"2"},"uris":["http://www.mendeley.com/documents/?uuid=f2515b78-dbf7-4f36-a215-54a92f4f2f73"]}],"mendeley":{"formattedCitation":"(Chen et al., 2017)","plainTextFormattedCitation":"(Chen et al., 2017)","previouslyFormattedCitation":"(Chen et al., 2017)"},"properties":{"noteIndex":0},"schema":"https://github.com/citation-style-language/schema/raw/master/csl-citation.json"}</w:instrText>
      </w:r>
      <w:r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(Chen et al., 2017)</w:t>
      </w:r>
      <w:r w:rsidRPr="00D1736D">
        <w:rPr>
          <w:rFonts w:eastAsia="Century" w:cstheme="minorHAnsi"/>
          <w:sz w:val="23"/>
          <w:szCs w:val="23"/>
          <w:lang w:bidi="en-US"/>
        </w:rPr>
        <w:fldChar w:fldCharType="end"/>
      </w:r>
      <w:del w:id="484" w:author="Yael Edan" w:date="2019-09-22T13:34:00Z">
        <w:r w:rsidRPr="00D1736D" w:rsidDel="008D67EC">
          <w:rPr>
            <w:rFonts w:eastAsia="Century" w:cstheme="minorHAnsi"/>
            <w:sz w:val="23"/>
            <w:szCs w:val="23"/>
            <w:lang w:bidi="en-US"/>
          </w:rPr>
          <w:delText xml:space="preserve"> </w:delText>
        </w:r>
      </w:del>
      <w:r w:rsidRPr="00D1736D">
        <w:rPr>
          <w:rFonts w:eastAsia="Century" w:cstheme="minorHAnsi"/>
          <w:sz w:val="23"/>
          <w:szCs w:val="23"/>
          <w:lang w:bidi="en-US"/>
        </w:rPr>
        <w:t>.</w:t>
      </w:r>
      <w:del w:id="485" w:author="Yael Edan" w:date="2019-09-22T13:34:00Z">
        <w:r w:rsidR="002565EE" w:rsidRPr="00D1736D" w:rsidDel="008D67EC">
          <w:rPr>
            <w:rFonts w:eastAsia="Century" w:cstheme="minorHAnsi"/>
            <w:sz w:val="23"/>
            <w:szCs w:val="23"/>
            <w:lang w:bidi="en-US"/>
          </w:rPr>
          <w:delText xml:space="preserve"> </w:delText>
        </w:r>
        <w:r w:rsidR="004778A6" w:rsidDel="008D67EC">
          <w:rPr>
            <w:rFonts w:eastAsia="Century" w:cstheme="minorHAnsi"/>
            <w:sz w:val="23"/>
            <w:szCs w:val="23"/>
            <w:lang w:bidi="en-US"/>
          </w:rPr>
          <w:delText xml:space="preserve"> </w:delText>
        </w:r>
      </w:del>
      <w:ins w:id="486" w:author="Yael Edan" w:date="2019-09-22T13:34:00Z">
        <w:r w:rsidR="008D67EC">
          <w:rPr>
            <w:rFonts w:eastAsia="Century" w:cstheme="minorHAnsi"/>
            <w:sz w:val="23"/>
            <w:szCs w:val="23"/>
            <w:lang w:bidi="en-US"/>
          </w:rPr>
          <w:t xml:space="preserve"> </w:t>
        </w:r>
      </w:ins>
      <w:r w:rsidR="005C1F3E" w:rsidRPr="00D1736D">
        <w:rPr>
          <w:rFonts w:eastAsia="Century" w:cstheme="minorHAnsi"/>
          <w:sz w:val="23"/>
          <w:szCs w:val="23"/>
          <w:lang w:bidi="en-US"/>
        </w:rPr>
        <w:t xml:space="preserve">Since object detection is essential for counting, </w:t>
      </w:r>
      <w:r w:rsidR="004778A6">
        <w:rPr>
          <w:rFonts w:eastAsia="Century" w:cstheme="minorHAnsi"/>
          <w:sz w:val="23"/>
          <w:szCs w:val="23"/>
          <w:lang w:bidi="en-US"/>
        </w:rPr>
        <w:t xml:space="preserve">learning schemas such as based on </w:t>
      </w:r>
      <w:r w:rsidR="005C1F3E" w:rsidRPr="00D1736D">
        <w:rPr>
          <w:rFonts w:eastAsia="Century" w:cstheme="minorHAnsi"/>
          <w:sz w:val="23"/>
          <w:szCs w:val="23"/>
          <w:lang w:bidi="en-US"/>
        </w:rPr>
        <w:t>d</w:t>
      </w:r>
      <w:r w:rsidR="002565EE" w:rsidRPr="00D1736D">
        <w:rPr>
          <w:rFonts w:eastAsia="Century" w:cstheme="minorHAnsi"/>
          <w:sz w:val="23"/>
          <w:szCs w:val="23"/>
          <w:lang w:bidi="en-US"/>
        </w:rPr>
        <w:t xml:space="preserve">eep </w:t>
      </w:r>
      <w:r w:rsidR="00C90EC7" w:rsidRPr="00D1736D">
        <w:rPr>
          <w:rFonts w:eastAsia="Century" w:cstheme="minorHAnsi"/>
          <w:sz w:val="23"/>
          <w:szCs w:val="23"/>
          <w:lang w:bidi="en-US"/>
        </w:rPr>
        <w:t>convolution neural network</w:t>
      </w:r>
      <w:r w:rsidR="004778A6">
        <w:rPr>
          <w:rFonts w:eastAsia="Century" w:cstheme="minorHAnsi"/>
          <w:sz w:val="23"/>
          <w:szCs w:val="23"/>
          <w:lang w:bidi="en-US"/>
        </w:rPr>
        <w:t>,</w:t>
      </w:r>
      <w:r w:rsidR="002565EE" w:rsidRPr="00D1736D">
        <w:rPr>
          <w:rFonts w:eastAsia="Century" w:cstheme="minorHAnsi"/>
          <w:sz w:val="23"/>
          <w:szCs w:val="23"/>
          <w:lang w:bidi="en-US"/>
        </w:rPr>
        <w:t xml:space="preserve"> </w:t>
      </w:r>
      <w:r w:rsidR="004778A6">
        <w:rPr>
          <w:rFonts w:eastAsia="Century" w:cstheme="minorHAnsi"/>
          <w:sz w:val="23"/>
          <w:szCs w:val="23"/>
          <w:lang w:bidi="en-US"/>
        </w:rPr>
        <w:t>are</w:t>
      </w:r>
      <w:r w:rsidR="004778A6" w:rsidRPr="00D1736D">
        <w:rPr>
          <w:rFonts w:eastAsia="Century" w:cstheme="minorHAnsi"/>
          <w:sz w:val="23"/>
          <w:szCs w:val="23"/>
          <w:lang w:bidi="en-US"/>
        </w:rPr>
        <w:t xml:space="preserve"> </w:t>
      </w:r>
      <w:r w:rsidR="00350EB1" w:rsidRPr="00D1736D">
        <w:rPr>
          <w:rFonts w:eastAsia="Century" w:cstheme="minorHAnsi"/>
          <w:sz w:val="23"/>
          <w:szCs w:val="23"/>
          <w:lang w:bidi="en-US"/>
        </w:rPr>
        <w:t>taking a significant part on</w:t>
      </w:r>
      <w:r w:rsidR="002565EE" w:rsidRPr="00D1736D">
        <w:rPr>
          <w:rFonts w:eastAsia="Century" w:cstheme="minorHAnsi"/>
          <w:sz w:val="23"/>
          <w:szCs w:val="23"/>
          <w:lang w:bidi="en-US"/>
        </w:rPr>
        <w:t xml:space="preserve"> </w:t>
      </w:r>
      <w:r w:rsidR="00350EB1" w:rsidRPr="00D1736D">
        <w:rPr>
          <w:rFonts w:eastAsia="Century" w:cstheme="minorHAnsi"/>
          <w:sz w:val="23"/>
          <w:szCs w:val="23"/>
          <w:lang w:bidi="en-US"/>
        </w:rPr>
        <w:t>b</w:t>
      </w:r>
      <w:r w:rsidR="002565EE" w:rsidRPr="00D1736D">
        <w:rPr>
          <w:rFonts w:eastAsia="Century" w:cstheme="minorHAnsi"/>
          <w:sz w:val="23"/>
          <w:szCs w:val="23"/>
          <w:lang w:bidi="en-US"/>
        </w:rPr>
        <w:t xml:space="preserve">oth approaches </w:t>
      </w:r>
      <w:r w:rsidR="00350EB1" w:rsidRPr="00D1736D">
        <w:rPr>
          <w:rFonts w:eastAsia="Century" w:cstheme="minorHAnsi"/>
          <w:sz w:val="23"/>
          <w:szCs w:val="23"/>
          <w:lang w:bidi="en-US"/>
        </w:rPr>
        <w:t>of</w:t>
      </w:r>
      <w:r w:rsidR="002565EE" w:rsidRPr="00D1736D">
        <w:rPr>
          <w:rFonts w:eastAsia="Century" w:cstheme="minorHAnsi"/>
          <w:sz w:val="23"/>
          <w:szCs w:val="23"/>
          <w:lang w:bidi="en-US"/>
        </w:rPr>
        <w:t xml:space="preserve"> yield estimation, counting by detection a</w:t>
      </w:r>
      <w:r w:rsidR="00350EB1" w:rsidRPr="00D1736D">
        <w:rPr>
          <w:rFonts w:eastAsia="Century" w:cstheme="minorHAnsi"/>
          <w:sz w:val="23"/>
          <w:szCs w:val="23"/>
          <w:lang w:bidi="en-US"/>
        </w:rPr>
        <w:t>n</w:t>
      </w:r>
      <w:r w:rsidR="002565EE" w:rsidRPr="00D1736D">
        <w:rPr>
          <w:rFonts w:eastAsia="Century" w:cstheme="minorHAnsi"/>
          <w:sz w:val="23"/>
          <w:szCs w:val="23"/>
          <w:lang w:bidi="en-US"/>
        </w:rPr>
        <w:t xml:space="preserve">d counting by </w:t>
      </w:r>
      <w:r w:rsidR="005C1F3E" w:rsidRPr="00D1736D">
        <w:rPr>
          <w:rFonts w:eastAsia="Century" w:cstheme="minorHAnsi"/>
          <w:sz w:val="23"/>
          <w:szCs w:val="23"/>
          <w:lang w:bidi="en-US"/>
        </w:rPr>
        <w:t xml:space="preserve">regression. </w:t>
      </w:r>
    </w:p>
    <w:p w14:paraId="3D6876F9" w14:textId="6E2B27C9" w:rsidR="00AD4522" w:rsidRPr="00D1736D" w:rsidRDefault="00212DFA" w:rsidP="001D18A7">
      <w:pPr>
        <w:pStyle w:val="Heading3"/>
        <w:bidi w:val="0"/>
        <w:spacing w:line="276" w:lineRule="auto"/>
        <w:rPr>
          <w:rFonts w:asciiTheme="minorHAnsi" w:eastAsia="Century" w:hAnsiTheme="minorHAnsi" w:cstheme="minorHAnsi"/>
        </w:rPr>
      </w:pPr>
      <w:bookmarkStart w:id="487" w:name="_Toc14857546"/>
      <w:bookmarkStart w:id="488" w:name="_Toc14857792"/>
      <w:r w:rsidRPr="00D1736D">
        <w:rPr>
          <w:rFonts w:asciiTheme="minorHAnsi" w:eastAsia="Century" w:hAnsiTheme="minorHAnsi" w:cstheme="minorHAnsi"/>
        </w:rPr>
        <w:t>C</w:t>
      </w:r>
      <w:r w:rsidR="00AD4522" w:rsidRPr="00D1736D">
        <w:rPr>
          <w:rFonts w:asciiTheme="minorHAnsi" w:eastAsia="Century" w:hAnsiTheme="minorHAnsi" w:cstheme="minorHAnsi"/>
        </w:rPr>
        <w:t>ounting by detection</w:t>
      </w:r>
      <w:bookmarkEnd w:id="487"/>
      <w:bookmarkEnd w:id="488"/>
    </w:p>
    <w:p w14:paraId="1EFB3660" w14:textId="566CDA1C" w:rsidR="00DD64AB" w:rsidRPr="00D1736D" w:rsidRDefault="004778A6" w:rsidP="008D67EC">
      <w:pPr>
        <w:bidi w:val="0"/>
        <w:spacing w:line="276" w:lineRule="auto"/>
        <w:jc w:val="both"/>
        <w:rPr>
          <w:rFonts w:eastAsia="Century" w:cstheme="minorHAnsi"/>
          <w:sz w:val="23"/>
          <w:szCs w:val="23"/>
          <w:lang w:bidi="en-US"/>
        </w:rPr>
      </w:pPr>
      <w:r w:rsidRPr="00D1736D">
        <w:rPr>
          <w:rFonts w:eastAsia="Century" w:cstheme="minorHAnsi"/>
          <w:sz w:val="23"/>
          <w:szCs w:val="23"/>
        </w:rPr>
        <w:t>Counting</w:t>
      </w:r>
      <w:r w:rsidR="00AD4522" w:rsidRPr="00D1736D">
        <w:rPr>
          <w:rFonts w:eastAsia="Century" w:cstheme="minorHAnsi"/>
          <w:sz w:val="23"/>
          <w:szCs w:val="23"/>
        </w:rPr>
        <w:t xml:space="preserve"> by detection is considered </w:t>
      </w:r>
      <w:r w:rsidR="00FB5E0A" w:rsidRPr="00D1736D">
        <w:rPr>
          <w:rFonts w:eastAsia="Century" w:cstheme="minorHAnsi"/>
          <w:sz w:val="23"/>
          <w:szCs w:val="23"/>
          <w:lang w:bidi="en-US"/>
        </w:rPr>
        <w:t>straightforward</w:t>
      </w:r>
      <w:r w:rsidR="001440BE" w:rsidRPr="00D1736D">
        <w:rPr>
          <w:rFonts w:eastAsia="Century" w:cstheme="minorHAnsi"/>
          <w:sz w:val="23"/>
          <w:szCs w:val="23"/>
          <w:lang w:bidi="en-US"/>
        </w:rPr>
        <w:t>.</w:t>
      </w:r>
      <w:r w:rsidR="00AD4522" w:rsidRPr="00D1736D">
        <w:rPr>
          <w:rFonts w:eastAsia="Century" w:cstheme="minorHAnsi"/>
          <w:sz w:val="23"/>
          <w:szCs w:val="23"/>
          <w:lang w:bidi="en-US"/>
        </w:rPr>
        <w:t xml:space="preserve"> In order</w:t>
      </w:r>
      <w:r w:rsidR="00FB5E0A" w:rsidRPr="00D1736D">
        <w:rPr>
          <w:rFonts w:eastAsia="Century" w:cstheme="minorHAnsi"/>
          <w:sz w:val="23"/>
          <w:szCs w:val="23"/>
          <w:lang w:bidi="en-US"/>
        </w:rPr>
        <w:t xml:space="preserve"> to do yield </w:t>
      </w:r>
      <w:r w:rsidR="00AD4522" w:rsidRPr="00D1736D">
        <w:rPr>
          <w:rFonts w:eastAsia="Century" w:cstheme="minorHAnsi"/>
          <w:sz w:val="23"/>
          <w:szCs w:val="23"/>
          <w:lang w:bidi="en-US"/>
        </w:rPr>
        <w:t>estimation, it</w:t>
      </w:r>
      <w:r w:rsidR="00FB5E0A" w:rsidRPr="00D1736D">
        <w:rPr>
          <w:rFonts w:eastAsia="Century" w:cstheme="minorHAnsi"/>
          <w:sz w:val="23"/>
          <w:szCs w:val="23"/>
          <w:lang w:bidi="en-US"/>
        </w:rPr>
        <w:t xml:space="preserve"> is </w:t>
      </w:r>
      <w:r w:rsidR="00AD4522" w:rsidRPr="00D1736D">
        <w:rPr>
          <w:rFonts w:eastAsia="Century" w:cstheme="minorHAnsi"/>
          <w:sz w:val="23"/>
          <w:szCs w:val="23"/>
          <w:lang w:bidi="en-US"/>
        </w:rPr>
        <w:t xml:space="preserve">required </w:t>
      </w:r>
      <w:r w:rsidR="00FB5E0A" w:rsidRPr="00D1736D">
        <w:rPr>
          <w:rFonts w:eastAsia="Century" w:cstheme="minorHAnsi"/>
          <w:sz w:val="23"/>
          <w:szCs w:val="23"/>
          <w:lang w:bidi="en-US"/>
        </w:rPr>
        <w:t>to use a detector that detect</w:t>
      </w:r>
      <w:r w:rsidR="0096537F" w:rsidRPr="00D1736D">
        <w:rPr>
          <w:rFonts w:eastAsia="Century" w:cstheme="minorHAnsi"/>
          <w:sz w:val="23"/>
          <w:szCs w:val="23"/>
          <w:lang w:bidi="en-US"/>
        </w:rPr>
        <w:t>s</w:t>
      </w:r>
      <w:r w:rsidR="00FB5E0A" w:rsidRPr="00D1736D">
        <w:rPr>
          <w:rFonts w:eastAsia="Century" w:cstheme="minorHAnsi"/>
          <w:sz w:val="23"/>
          <w:szCs w:val="23"/>
          <w:lang w:bidi="en-US"/>
        </w:rPr>
        <w:t xml:space="preserve"> all the instances of the object in the scene followed by counting </w:t>
      </w:r>
      <w:del w:id="489" w:author="Yael Edan" w:date="2019-09-22T13:34:00Z">
        <w:r w:rsidR="00FB5E0A" w:rsidRPr="00D1736D" w:rsidDel="008D67EC">
          <w:rPr>
            <w:rFonts w:eastAsia="Century" w:cstheme="minorHAnsi"/>
            <w:sz w:val="23"/>
            <w:szCs w:val="23"/>
            <w:lang w:bidi="en-US"/>
          </w:rPr>
          <w:delText xml:space="preserve">each of </w:delText>
        </w:r>
      </w:del>
      <w:ins w:id="490" w:author="Yael Edan" w:date="2019-09-22T13:34:00Z">
        <w:r w:rsidR="008D67EC">
          <w:rPr>
            <w:rFonts w:eastAsia="Century" w:cstheme="minorHAnsi"/>
            <w:sz w:val="23"/>
            <w:szCs w:val="23"/>
            <w:lang w:bidi="en-US"/>
          </w:rPr>
          <w:t xml:space="preserve">all </w:t>
        </w:r>
      </w:ins>
      <w:r w:rsidR="00FB5E0A" w:rsidRPr="00D1736D">
        <w:rPr>
          <w:rFonts w:eastAsia="Century" w:cstheme="minorHAnsi"/>
          <w:sz w:val="23"/>
          <w:szCs w:val="23"/>
          <w:lang w:bidi="en-US"/>
        </w:rPr>
        <w:t>the objects.</w:t>
      </w:r>
      <w:r>
        <w:rPr>
          <w:rFonts w:eastAsia="Century" w:cstheme="minorHAnsi"/>
          <w:sz w:val="23"/>
          <w:szCs w:val="23"/>
          <w:lang w:bidi="en-US"/>
        </w:rPr>
        <w:t xml:space="preserve"> </w:t>
      </w:r>
      <w:ins w:id="491" w:author="Yael Edan" w:date="2019-09-22T13:34:00Z">
        <w:r w:rsidR="008D67EC">
          <w:rPr>
            <w:rFonts w:eastAsia="Century" w:cstheme="minorHAnsi"/>
            <w:sz w:val="23"/>
            <w:szCs w:val="23"/>
            <w:lang w:bidi="en-US"/>
          </w:rPr>
          <w:t>C</w:t>
        </w:r>
      </w:ins>
      <w:del w:id="492" w:author="Yael Edan" w:date="2019-09-22T13:34:00Z">
        <w:r w:rsidR="00C90EC7" w:rsidRPr="00D1736D" w:rsidDel="008D67EC">
          <w:rPr>
            <w:rFonts w:eastAsia="Century" w:cstheme="minorHAnsi"/>
            <w:sz w:val="23"/>
            <w:szCs w:val="23"/>
            <w:lang w:bidi="en-US"/>
          </w:rPr>
          <w:delText>c</w:delText>
        </w:r>
      </w:del>
      <w:r w:rsidR="00C90EC7" w:rsidRPr="00D1736D">
        <w:rPr>
          <w:rFonts w:eastAsia="Century" w:cstheme="minorHAnsi"/>
          <w:sz w:val="23"/>
          <w:szCs w:val="23"/>
          <w:lang w:bidi="en-US"/>
        </w:rPr>
        <w:t xml:space="preserve">onvolution neural network detectors have been successfully used in the context of supervised fruit counting for yield </w:t>
      </w:r>
      <w:r w:rsidR="005E721F" w:rsidRPr="00D1736D">
        <w:rPr>
          <w:rFonts w:eastAsia="Century" w:cstheme="minorHAnsi"/>
          <w:sz w:val="23"/>
          <w:szCs w:val="23"/>
          <w:lang w:bidi="en-US"/>
        </w:rPr>
        <w:t>estimation</w:t>
      </w:r>
      <w:ins w:id="493" w:author="Yael Edan" w:date="2019-09-22T13:35:00Z">
        <w:r w:rsidR="008D67EC">
          <w:rPr>
            <w:rFonts w:eastAsia="Century" w:cstheme="minorHAnsi"/>
            <w:sz w:val="23"/>
            <w:szCs w:val="23"/>
            <w:lang w:bidi="en-US"/>
          </w:rPr>
          <w:t xml:space="preserve"> (REF).</w:t>
        </w:r>
      </w:ins>
      <w:del w:id="494" w:author="Yael Edan" w:date="2019-09-22T13:35:00Z">
        <w:r w:rsidR="005E721F" w:rsidRPr="00D1736D" w:rsidDel="008D67EC">
          <w:rPr>
            <w:rFonts w:eastAsia="Century" w:cstheme="minorHAnsi"/>
            <w:sz w:val="23"/>
            <w:szCs w:val="23"/>
            <w:lang w:bidi="en-US"/>
          </w:rPr>
          <w:delText>,</w:delText>
        </w:r>
      </w:del>
      <w:r w:rsidR="00C90EC7" w:rsidRPr="00D1736D">
        <w:rPr>
          <w:rFonts w:eastAsia="Century" w:cstheme="minorHAnsi"/>
          <w:sz w:val="23"/>
          <w:szCs w:val="23"/>
          <w:lang w:bidi="en-US"/>
        </w:rPr>
        <w:t xml:space="preserve"> The first </w:t>
      </w:r>
      <w:r w:rsidR="005E721F" w:rsidRPr="00D1736D">
        <w:rPr>
          <w:rFonts w:eastAsia="Century" w:cstheme="minorHAnsi"/>
          <w:sz w:val="23"/>
          <w:szCs w:val="23"/>
          <w:lang w:bidi="en-US"/>
        </w:rPr>
        <w:t>report</w:t>
      </w:r>
      <w:r w:rsidR="00C90EC7" w:rsidRPr="00D1736D">
        <w:rPr>
          <w:rFonts w:eastAsia="Century" w:cstheme="minorHAnsi"/>
          <w:sz w:val="23"/>
          <w:szCs w:val="23"/>
          <w:lang w:bidi="en-US"/>
        </w:rPr>
        <w:t xml:space="preserve"> </w:t>
      </w:r>
      <w:r w:rsidR="005E721F" w:rsidRPr="00D1736D">
        <w:rPr>
          <w:rFonts w:eastAsia="Century" w:cstheme="minorHAnsi"/>
          <w:sz w:val="23"/>
          <w:szCs w:val="23"/>
          <w:lang w:bidi="en-US"/>
        </w:rPr>
        <w:t>which</w:t>
      </w:r>
      <w:r w:rsidR="00C90EC7" w:rsidRPr="00D1736D">
        <w:rPr>
          <w:rFonts w:eastAsia="Century" w:cstheme="minorHAnsi"/>
          <w:sz w:val="23"/>
          <w:szCs w:val="23"/>
          <w:lang w:bidi="en-US"/>
        </w:rPr>
        <w:t xml:space="preserve"> use</w:t>
      </w:r>
      <w:r w:rsidR="005E721F" w:rsidRPr="00D1736D">
        <w:rPr>
          <w:rFonts w:eastAsia="Century" w:cstheme="minorHAnsi"/>
          <w:sz w:val="23"/>
          <w:szCs w:val="23"/>
          <w:lang w:bidi="en-US"/>
        </w:rPr>
        <w:t>s</w:t>
      </w:r>
      <w:r w:rsidR="00C90EC7" w:rsidRPr="00D1736D">
        <w:rPr>
          <w:rFonts w:eastAsia="Century" w:cstheme="minorHAnsi"/>
          <w:sz w:val="23"/>
          <w:szCs w:val="23"/>
          <w:lang w:bidi="en-US"/>
        </w:rPr>
        <w:t xml:space="preserve"> deep learning with CNN for fruit detection was by Sa et al.</w:t>
      </w:r>
      <w:r w:rsidR="005E721F" w:rsidRPr="00D1736D">
        <w:rPr>
          <w:rFonts w:eastAsia="Century" w:cstheme="minorHAnsi"/>
          <w:sz w:val="23"/>
          <w:szCs w:val="23"/>
          <w:lang w:bidi="en-US"/>
        </w:rPr>
        <w:t xml:space="preserve"> </w:t>
      </w:r>
      <w:r w:rsidR="005E721F"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Sa","given":"Inkyu","non-dropping-particle":"","parse-names":false,"suffix":""},{"dropping-particle":"","family":"Ge","given":"Zongyuan","non-dropping-particle":"","parse-names":false,"suffix":""},{"dropping-particle":"","family":"Dayoub","given":"Feras","non-dropping-particle":"","parse-names":false,"suffix":""},{"dropping-particle":"","family":"Upcroft","given":"Ben","non-dropping-particle":"","parse-names":false,"suffix":""},{"dropping-particle":"","family":"Perez","given":"Tristan","non-dropping-particle":"","parse-names":false,"suffix":""},{"dropping-particle":"","family":"McCool","given":"Chris","non-dropping-particle":"","parse-names":false,"suffix":""}],"container-title":"Sensors","id":"ITEM-1","issue":"8","issued":{"date-parts":[["2016"]]},"page":"1222","publisher":"Multidisciplinary Digital Publishing Institute","title":"Deepfruits: A fruit detection system using deep neural networks","type":"article-journal","volume":"16"},"uris":["http://www.mendeley.com/documents/?uuid=3daed289-5aeb-4fa7-8fd9-b3181ea34de6"]}],"mendeley":{"formattedCitation":"(Sa et al., 2016)","plainTextFormattedCitation":"(Sa et al., 2016)","previouslyFormattedCitation":"(Sa et al., 2016)"},"properties":{"noteIndex":0},"schema":"https://github.com/citation-style-language/schema/raw/master/csl-citation.json"}</w:instrText>
      </w:r>
      <w:r w:rsidR="005E721F"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(Sa et al., 2016)</w:t>
      </w:r>
      <w:r w:rsidR="005E721F" w:rsidRPr="00D1736D">
        <w:rPr>
          <w:rFonts w:eastAsia="Century" w:cstheme="minorHAnsi"/>
          <w:sz w:val="23"/>
          <w:szCs w:val="23"/>
          <w:lang w:bidi="en-US"/>
        </w:rPr>
        <w:fldChar w:fldCharType="end"/>
      </w:r>
      <w:r w:rsidR="005E721F" w:rsidRPr="00D1736D">
        <w:rPr>
          <w:rFonts w:eastAsia="Century" w:cstheme="minorHAnsi"/>
          <w:sz w:val="23"/>
          <w:szCs w:val="23"/>
          <w:lang w:bidi="en-US"/>
        </w:rPr>
        <w:t xml:space="preserve"> </w:t>
      </w:r>
      <w:r w:rsidR="00C90EC7" w:rsidRPr="00D1736D">
        <w:rPr>
          <w:rFonts w:eastAsia="Century" w:cstheme="minorHAnsi"/>
          <w:sz w:val="23"/>
          <w:szCs w:val="23"/>
          <w:lang w:bidi="en-US"/>
        </w:rPr>
        <w:t xml:space="preserve">. </w:t>
      </w:r>
      <w:r w:rsidR="005E721F" w:rsidRPr="00D1736D">
        <w:rPr>
          <w:rFonts w:eastAsia="Century" w:cstheme="minorHAnsi"/>
          <w:sz w:val="23"/>
          <w:szCs w:val="23"/>
          <w:lang w:bidi="en-US"/>
        </w:rPr>
        <w:t>The objective of the research was to create a neural network that would be used by autonomous robots that can harvest fruits</w:t>
      </w:r>
      <w:r w:rsidR="0030566D" w:rsidRPr="00D1736D">
        <w:rPr>
          <w:rFonts w:eastAsia="Century" w:cstheme="minorHAnsi"/>
          <w:sz w:val="23"/>
          <w:szCs w:val="23"/>
          <w:lang w:bidi="en-US"/>
        </w:rPr>
        <w:t xml:space="preserve">. These authors implemented a </w:t>
      </w:r>
      <w:r w:rsidR="00A4422A" w:rsidRPr="00D1736D">
        <w:rPr>
          <w:rFonts w:eastAsia="Century" w:cstheme="minorHAnsi"/>
          <w:sz w:val="23"/>
          <w:szCs w:val="23"/>
          <w:lang w:bidi="en-US"/>
        </w:rPr>
        <w:t xml:space="preserve">multi-modal extension of </w:t>
      </w:r>
      <w:r w:rsidR="0030566D" w:rsidRPr="00D1736D">
        <w:rPr>
          <w:rFonts w:eastAsia="Century" w:cstheme="minorHAnsi"/>
          <w:sz w:val="23"/>
          <w:szCs w:val="23"/>
          <w:lang w:bidi="en-US"/>
        </w:rPr>
        <w:t>faster R-CNN</w:t>
      </w:r>
      <w:r w:rsidR="00A4422A" w:rsidRPr="00D1736D">
        <w:rPr>
          <w:rFonts w:eastAsia="Century" w:cstheme="minorHAnsi"/>
          <w:sz w:val="23"/>
          <w:szCs w:val="23"/>
          <w:lang w:bidi="en-US"/>
        </w:rPr>
        <w:t xml:space="preserve"> architecture</w:t>
      </w:r>
      <w:r w:rsidR="0030566D" w:rsidRPr="00D1736D">
        <w:rPr>
          <w:rFonts w:eastAsia="Century" w:cstheme="minorHAnsi"/>
          <w:sz w:val="23"/>
          <w:szCs w:val="23"/>
          <w:lang w:bidi="en-US"/>
        </w:rPr>
        <w:t xml:space="preserve"> which was trained on</w:t>
      </w:r>
      <w:r w:rsidR="00A4422A" w:rsidRPr="00D1736D">
        <w:rPr>
          <w:rFonts w:eastAsia="Century" w:cstheme="minorHAnsi"/>
          <w:sz w:val="23"/>
          <w:szCs w:val="23"/>
          <w:lang w:bidi="en-US"/>
        </w:rPr>
        <w:t xml:space="preserve"> color RGB and Near-Infrared (NIR)</w:t>
      </w:r>
      <w:r w:rsidR="0030566D" w:rsidRPr="00D1736D">
        <w:rPr>
          <w:rFonts w:eastAsia="Century" w:cstheme="minorHAnsi"/>
          <w:sz w:val="23"/>
          <w:szCs w:val="23"/>
          <w:lang w:bidi="en-US"/>
        </w:rPr>
        <w:t xml:space="preserve"> </w:t>
      </w:r>
      <w:r w:rsidR="00A4422A" w:rsidRPr="00D1736D">
        <w:rPr>
          <w:rFonts w:eastAsia="Century" w:cstheme="minorHAnsi"/>
          <w:sz w:val="23"/>
          <w:szCs w:val="23"/>
          <w:lang w:bidi="en-US"/>
        </w:rPr>
        <w:t>images</w:t>
      </w:r>
      <w:r w:rsidR="0096537F" w:rsidRPr="00D1736D">
        <w:rPr>
          <w:rFonts w:eastAsia="Century" w:cstheme="minorHAnsi"/>
          <w:sz w:val="23"/>
          <w:szCs w:val="23"/>
          <w:lang w:bidi="en-US"/>
        </w:rPr>
        <w:t>. T</w:t>
      </w:r>
      <w:r w:rsidR="00A4422A" w:rsidRPr="00D1736D">
        <w:rPr>
          <w:rFonts w:eastAsia="Century" w:cstheme="minorHAnsi"/>
          <w:sz w:val="23"/>
          <w:szCs w:val="23"/>
          <w:lang w:bidi="en-US"/>
        </w:rPr>
        <w:t xml:space="preserve">he multimodal network obtains </w:t>
      </w:r>
      <w:r w:rsidR="00D0770C" w:rsidRPr="00D1736D">
        <w:rPr>
          <w:rFonts w:eastAsia="Century" w:cstheme="minorHAnsi"/>
          <w:sz w:val="23"/>
          <w:szCs w:val="23"/>
          <w:lang w:bidi="en-US"/>
        </w:rPr>
        <w:t>fruit detection and perform</w:t>
      </w:r>
      <w:ins w:id="495" w:author="Yael Edan" w:date="2019-09-22T13:35:00Z">
        <w:r w:rsidR="008D67EC">
          <w:rPr>
            <w:rFonts w:eastAsia="Century" w:cstheme="minorHAnsi"/>
            <w:sz w:val="23"/>
            <w:szCs w:val="23"/>
            <w:lang w:bidi="en-US"/>
          </w:rPr>
          <w:t>s</w:t>
        </w:r>
      </w:ins>
      <w:r w:rsidR="00D0770C" w:rsidRPr="00D1736D">
        <w:rPr>
          <w:rFonts w:eastAsia="Century" w:cstheme="minorHAnsi"/>
          <w:sz w:val="23"/>
          <w:szCs w:val="23"/>
          <w:lang w:bidi="en-US"/>
        </w:rPr>
        <w:t xml:space="preserve"> yield estimation </w:t>
      </w:r>
      <w:r w:rsidR="00A4422A" w:rsidRPr="00D1736D">
        <w:rPr>
          <w:rFonts w:eastAsia="Century" w:cstheme="minorHAnsi"/>
          <w:sz w:val="23"/>
          <w:szCs w:val="23"/>
          <w:lang w:bidi="en-US"/>
        </w:rPr>
        <w:t>much better than the existing networks</w:t>
      </w:r>
      <w:ins w:id="496" w:author="Yael Edan" w:date="2019-09-22T13:35:00Z">
        <w:r w:rsidR="008D67EC">
          <w:rPr>
            <w:rFonts w:eastAsia="Century" w:cstheme="minorHAnsi"/>
            <w:sz w:val="23"/>
            <w:szCs w:val="23"/>
            <w:lang w:bidi="en-US"/>
          </w:rPr>
          <w:t xml:space="preserve"> (obtained a </w:t>
        </w:r>
      </w:ins>
      <w:del w:id="497" w:author="Yael Edan" w:date="2019-09-22T13:35:00Z">
        <w:r w:rsidR="00A4422A" w:rsidRPr="00D1736D" w:rsidDel="008D67EC">
          <w:rPr>
            <w:rFonts w:eastAsia="Century" w:cstheme="minorHAnsi"/>
            <w:sz w:val="23"/>
            <w:szCs w:val="23"/>
            <w:lang w:bidi="en-US"/>
          </w:rPr>
          <w:delText xml:space="preserve">, reported </w:delText>
        </w:r>
      </w:del>
      <w:r w:rsidR="00A4422A" w:rsidRPr="00D1736D">
        <w:rPr>
          <w:rFonts w:eastAsia="Century" w:cstheme="minorHAnsi"/>
          <w:sz w:val="23"/>
          <w:szCs w:val="23"/>
          <w:lang w:bidi="en-US"/>
        </w:rPr>
        <w:t>0.84 F1 score</w:t>
      </w:r>
      <w:ins w:id="498" w:author="Yael Edan" w:date="2019-09-22T13:35:00Z">
        <w:r w:rsidR="008D67EC">
          <w:rPr>
            <w:rFonts w:eastAsia="Century" w:cstheme="minorHAnsi"/>
            <w:sz w:val="23"/>
            <w:szCs w:val="23"/>
            <w:lang w:bidi="en-US"/>
          </w:rPr>
          <w:t>)</w:t>
        </w:r>
      </w:ins>
      <w:r w:rsidR="00A4422A" w:rsidRPr="00D1736D">
        <w:rPr>
          <w:rFonts w:eastAsia="Century" w:cstheme="minorHAnsi"/>
          <w:sz w:val="23"/>
          <w:szCs w:val="23"/>
          <w:lang w:bidi="en-US"/>
        </w:rPr>
        <w:t>.</w:t>
      </w:r>
      <w:r>
        <w:rPr>
          <w:rFonts w:eastAsia="Century" w:cstheme="minorHAnsi"/>
          <w:sz w:val="23"/>
          <w:szCs w:val="23"/>
          <w:lang w:bidi="en-US"/>
        </w:rPr>
        <w:t xml:space="preserve">  </w:t>
      </w:r>
      <w:r w:rsidR="00243246" w:rsidRPr="00D1736D">
        <w:rPr>
          <w:rFonts w:eastAsia="Century" w:cstheme="minorHAnsi"/>
          <w:sz w:val="23"/>
          <w:szCs w:val="23"/>
          <w:lang w:bidi="en-US"/>
        </w:rPr>
        <w:t>Another study that use</w:t>
      </w:r>
      <w:ins w:id="499" w:author="Yael Edan" w:date="2019-09-22T13:35:00Z">
        <w:r w:rsidR="008D67EC">
          <w:rPr>
            <w:rFonts w:eastAsia="Century" w:cstheme="minorHAnsi"/>
            <w:sz w:val="23"/>
            <w:szCs w:val="23"/>
            <w:lang w:bidi="en-US"/>
          </w:rPr>
          <w:t>d</w:t>
        </w:r>
      </w:ins>
      <w:r w:rsidR="00243246" w:rsidRPr="00D1736D">
        <w:rPr>
          <w:rFonts w:eastAsia="Century" w:cstheme="minorHAnsi"/>
          <w:sz w:val="23"/>
          <w:szCs w:val="23"/>
          <w:lang w:bidi="en-US"/>
        </w:rPr>
        <w:t xml:space="preserve"> Faster R-CNN</w:t>
      </w:r>
      <w:r w:rsidR="008C7B8C" w:rsidRPr="00D1736D">
        <w:rPr>
          <w:rFonts w:eastAsia="Century" w:cstheme="minorHAnsi"/>
          <w:sz w:val="23"/>
          <w:szCs w:val="23"/>
          <w:lang w:bidi="en-US"/>
        </w:rPr>
        <w:t xml:space="preserve"> for</w:t>
      </w:r>
      <w:r w:rsidR="00243246" w:rsidRPr="00D1736D">
        <w:rPr>
          <w:rFonts w:eastAsia="Century" w:cstheme="minorHAnsi"/>
          <w:sz w:val="23"/>
          <w:szCs w:val="23"/>
          <w:lang w:bidi="en-US"/>
        </w:rPr>
        <w:t xml:space="preserve"> yield estimation </w:t>
      </w:r>
      <w:r w:rsidR="008C7B8C" w:rsidRPr="00D1736D">
        <w:rPr>
          <w:rFonts w:eastAsia="Century" w:cstheme="minorHAnsi"/>
          <w:sz w:val="23"/>
          <w:szCs w:val="23"/>
          <w:lang w:bidi="en-US"/>
        </w:rPr>
        <w:t xml:space="preserve">in context of </w:t>
      </w:r>
      <w:r w:rsidR="00243246" w:rsidRPr="00D1736D">
        <w:rPr>
          <w:rFonts w:eastAsia="Century" w:cstheme="minorHAnsi"/>
          <w:sz w:val="23"/>
          <w:szCs w:val="23"/>
          <w:lang w:bidi="en-US"/>
        </w:rPr>
        <w:t xml:space="preserve">fruit counting was presented by Bargoti and Underwood </w:t>
      </w:r>
      <w:r w:rsidR="00E52015"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Bargoti","given":"Suchet","non-dropping-particle":"","parse-names":false,"suffix":""},{"dropping-particle":"","family":"Underwood","given":"James","non-dropping-particle":"","parse-names":false,"suffix":""}],"container-title":"2017 IEEE International Conference on Robotics and Automation (ICRA)","id":"ITEM-1","issued":{"date-parts":[["2017"]]},"page":"3626-3633","title":"Deep fruit detection in orchards","type":"paper-conference"},"uris":["http://www.mendeley.com/documents/?uuid=81205465-7a5d-47f6-bdcc-3d45159a27fa"]}],"mendeley":{"formattedCitation":"(Bargoti &amp; Underwood, 2017a)","plainTextFormattedCitation":"(Bargoti &amp; Underwood, 2017a)","previouslyFormattedCitation":"(Bargoti &amp; Underwood, 2017a)"},"properties":{"noteIndex":0},"schema":"https://github.com/citation-style-language/schema/raw/master/csl-citation.json"}</w:instrText>
      </w:r>
      <w:r w:rsidR="00E52015"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(Bargoti &amp; Underwood, 2017a)</w:t>
      </w:r>
      <w:r w:rsidR="00E52015" w:rsidRPr="00D1736D">
        <w:rPr>
          <w:rFonts w:eastAsia="Century" w:cstheme="minorHAnsi"/>
          <w:sz w:val="23"/>
          <w:szCs w:val="23"/>
          <w:lang w:bidi="en-US"/>
        </w:rPr>
        <w:fldChar w:fldCharType="end"/>
      </w:r>
      <w:ins w:id="500" w:author="Yael Edan" w:date="2019-09-22T13:35:00Z">
        <w:r w:rsidR="008D67EC">
          <w:rPr>
            <w:rFonts w:eastAsia="Century" w:cstheme="minorHAnsi"/>
            <w:sz w:val="23"/>
            <w:szCs w:val="23"/>
            <w:lang w:bidi="en-US"/>
          </w:rPr>
          <w:t>. T</w:t>
        </w:r>
      </w:ins>
      <w:del w:id="501" w:author="Yael Edan" w:date="2019-09-22T13:35:00Z">
        <w:r w:rsidR="00E52015" w:rsidRPr="00D1736D" w:rsidDel="008D67EC">
          <w:rPr>
            <w:rFonts w:eastAsia="Century" w:cstheme="minorHAnsi"/>
            <w:sz w:val="23"/>
            <w:szCs w:val="23"/>
            <w:lang w:bidi="en-US"/>
          </w:rPr>
          <w:delText xml:space="preserve"> </w:delText>
        </w:r>
        <w:r w:rsidR="00243246" w:rsidRPr="00D1736D" w:rsidDel="008D67EC">
          <w:rPr>
            <w:rFonts w:eastAsia="Century" w:cstheme="minorHAnsi"/>
            <w:sz w:val="23"/>
            <w:szCs w:val="23"/>
            <w:lang w:bidi="en-US"/>
          </w:rPr>
          <w:delText>, t</w:delText>
        </w:r>
      </w:del>
      <w:r w:rsidR="00243246" w:rsidRPr="00D1736D">
        <w:rPr>
          <w:rFonts w:eastAsia="Century" w:cstheme="minorHAnsi"/>
          <w:sz w:val="23"/>
          <w:szCs w:val="23"/>
          <w:lang w:bidi="en-US"/>
        </w:rPr>
        <w:t>he study include</w:t>
      </w:r>
      <w:ins w:id="502" w:author="Yael Edan" w:date="2019-09-22T13:35:00Z">
        <w:r w:rsidR="008D67EC">
          <w:rPr>
            <w:rFonts w:eastAsia="Century" w:cstheme="minorHAnsi"/>
            <w:sz w:val="23"/>
            <w:szCs w:val="23"/>
            <w:lang w:bidi="en-US"/>
          </w:rPr>
          <w:t>d</w:t>
        </w:r>
      </w:ins>
      <w:del w:id="503" w:author="Yael Edan" w:date="2019-09-22T13:35:00Z">
        <w:r w:rsidR="00243246" w:rsidRPr="00D1736D" w:rsidDel="008D67EC">
          <w:rPr>
            <w:rFonts w:eastAsia="Century" w:cstheme="minorHAnsi"/>
            <w:sz w:val="23"/>
            <w:szCs w:val="23"/>
            <w:lang w:bidi="en-US"/>
          </w:rPr>
          <w:delText>s</w:delText>
        </w:r>
      </w:del>
      <w:r w:rsidR="00243246" w:rsidRPr="00D1736D">
        <w:rPr>
          <w:rFonts w:eastAsia="Century" w:cstheme="minorHAnsi"/>
          <w:sz w:val="23"/>
          <w:szCs w:val="23"/>
          <w:lang w:bidi="en-US"/>
        </w:rPr>
        <w:t xml:space="preserve"> detection of</w:t>
      </w:r>
      <w:r w:rsidR="008C7B8C" w:rsidRPr="00D1736D">
        <w:rPr>
          <w:rFonts w:eastAsia="Century" w:cstheme="minorHAnsi"/>
          <w:sz w:val="23"/>
          <w:szCs w:val="23"/>
          <w:lang w:bidi="en-US"/>
        </w:rPr>
        <w:t xml:space="preserve"> fruits,</w:t>
      </w:r>
      <w:r w:rsidR="00243246" w:rsidRPr="00D1736D">
        <w:rPr>
          <w:rFonts w:eastAsia="Century" w:cstheme="minorHAnsi"/>
          <w:sz w:val="23"/>
          <w:szCs w:val="23"/>
          <w:lang w:bidi="en-US"/>
        </w:rPr>
        <w:t xml:space="preserve"> in apple, almond and mango orchard</w:t>
      </w:r>
      <w:ins w:id="504" w:author="Yael Edan" w:date="2019-09-22T13:36:00Z">
        <w:r w:rsidR="008D67EC">
          <w:rPr>
            <w:rFonts w:eastAsia="Century" w:cstheme="minorHAnsi"/>
            <w:sz w:val="23"/>
            <w:szCs w:val="23"/>
            <w:lang w:bidi="en-US"/>
          </w:rPr>
          <w:t xml:space="preserve"> and resulted in</w:t>
        </w:r>
      </w:ins>
      <w:del w:id="505" w:author="Yael Edan" w:date="2019-09-22T13:36:00Z">
        <w:r w:rsidR="008C7B8C" w:rsidRPr="00D1736D" w:rsidDel="008D67EC">
          <w:rPr>
            <w:rFonts w:eastAsia="Century" w:cstheme="minorHAnsi"/>
            <w:sz w:val="23"/>
            <w:szCs w:val="23"/>
            <w:lang w:bidi="en-US"/>
          </w:rPr>
          <w:delText>.</w:delText>
        </w:r>
        <w:r w:rsidR="002E734A" w:rsidRPr="00D1736D" w:rsidDel="008D67EC">
          <w:rPr>
            <w:rFonts w:eastAsia="Century" w:cstheme="minorHAnsi"/>
            <w:sz w:val="23"/>
            <w:szCs w:val="23"/>
            <w:lang w:bidi="en-US"/>
          </w:rPr>
          <w:delText xml:space="preserve"> the study achieved a promising result for </w:delText>
        </w:r>
      </w:del>
      <w:ins w:id="506" w:author="Yael Edan" w:date="2019-09-22T13:36:00Z">
        <w:r w:rsidR="008D67EC">
          <w:rPr>
            <w:rFonts w:eastAsia="Century" w:cstheme="minorHAnsi"/>
            <w:sz w:val="23"/>
            <w:szCs w:val="23"/>
            <w:lang w:bidi="en-US"/>
          </w:rPr>
          <w:t xml:space="preserve"> </w:t>
        </w:r>
      </w:ins>
      <w:r w:rsidR="002E734A" w:rsidRPr="00D1736D">
        <w:rPr>
          <w:rFonts w:eastAsia="Century" w:cstheme="minorHAnsi"/>
          <w:sz w:val="23"/>
          <w:szCs w:val="23"/>
          <w:lang w:bidi="en-US"/>
        </w:rPr>
        <w:t xml:space="preserve">detecting apples and mangos, with </w:t>
      </w:r>
      <w:ins w:id="507" w:author="Yael Edan" w:date="2019-09-22T13:36:00Z">
        <w:r w:rsidR="008D67EC">
          <w:rPr>
            <w:rFonts w:eastAsia="Century" w:cstheme="minorHAnsi"/>
            <w:sz w:val="23"/>
            <w:szCs w:val="23"/>
            <w:lang w:bidi="en-US"/>
          </w:rPr>
          <w:t xml:space="preserve">a </w:t>
        </w:r>
      </w:ins>
      <w:r w:rsidR="002E734A" w:rsidRPr="00D1736D">
        <w:rPr>
          <w:rFonts w:eastAsia="Century" w:cstheme="minorHAnsi"/>
          <w:sz w:val="23"/>
          <w:szCs w:val="23"/>
          <w:lang w:bidi="en-US"/>
        </w:rPr>
        <w:t xml:space="preserve">F1 score &gt;0.9, </w:t>
      </w:r>
      <w:r w:rsidR="00D54833" w:rsidRPr="00D1736D">
        <w:rPr>
          <w:rFonts w:eastAsia="Century" w:cstheme="minorHAnsi"/>
          <w:sz w:val="23"/>
          <w:szCs w:val="23"/>
          <w:lang w:bidi="en-US"/>
        </w:rPr>
        <w:t xml:space="preserve">The results were superior to work using </w:t>
      </w:r>
      <w:r w:rsidR="002E734A" w:rsidRPr="00D1736D">
        <w:rPr>
          <w:rFonts w:eastAsia="Century" w:cstheme="minorHAnsi"/>
          <w:sz w:val="23"/>
          <w:szCs w:val="23"/>
          <w:lang w:bidi="en-US"/>
        </w:rPr>
        <w:t>pixel wise</w:t>
      </w:r>
      <w:r w:rsidR="008E599F" w:rsidRPr="00D1736D">
        <w:rPr>
          <w:rFonts w:eastAsia="Century" w:cstheme="minorHAnsi"/>
          <w:sz w:val="23"/>
          <w:szCs w:val="23"/>
          <w:lang w:bidi="en-US"/>
        </w:rPr>
        <w:t xml:space="preserve"> CNN</w:t>
      </w:r>
      <w:r w:rsidR="002E734A" w:rsidRPr="00D1736D">
        <w:rPr>
          <w:rFonts w:eastAsia="Century" w:cstheme="minorHAnsi"/>
          <w:sz w:val="23"/>
          <w:szCs w:val="23"/>
          <w:lang w:bidi="en-US"/>
        </w:rPr>
        <w:t xml:space="preserve"> segmentation and regression</w:t>
      </w:r>
      <w:r w:rsidR="008E599F" w:rsidRPr="00D1736D">
        <w:rPr>
          <w:rFonts w:eastAsia="Century" w:cstheme="minorHAnsi"/>
          <w:sz w:val="23"/>
          <w:szCs w:val="23"/>
          <w:lang w:bidi="en-US"/>
        </w:rPr>
        <w:t xml:space="preserve"> for apple counting </w:t>
      </w:r>
      <w:r w:rsidR="00E52015" w:rsidRPr="00D1736D">
        <w:rPr>
          <w:rFonts w:eastAsia="Century" w:cstheme="minorHAnsi"/>
          <w:sz w:val="23"/>
          <w:szCs w:val="23"/>
          <w:rtl/>
        </w:rPr>
        <w:fldChar w:fldCharType="begin" w:fldLock="1"/>
      </w:r>
      <w:r w:rsidR="00D1736D" w:rsidRPr="00D1736D">
        <w:rPr>
          <w:rFonts w:eastAsia="Century" w:cstheme="minorHAnsi"/>
          <w:sz w:val="23"/>
          <w:szCs w:val="23"/>
          <w:lang w:bidi="en-US"/>
        </w:rPr>
        <w:instrText>ADDIN CSL_CITATION {"citationItems":[{"id":"ITEM-1","itemData":{"author":[{"dropping-particle":"","family":"Bargoti","given":"Suchet","non-dropping-particle":"","parse-names":false,"suffix":""},{"dropping-particle":"","family":"Underwood","given":"James P","non-dropping-particle":"","parse-names":false,"suffix":""}],"container-title":"Journal of Field Robotics","id":"ITEM-1","issue":"6","issued":{"date-parts":[["2017"]]},"page":"1039-1060","publisher":"Wiley Online Library","title":"Image segmentation for fruit detection and yield estimation in apple orchards","type":"article-journal","volume":"34"},"uris":["http://www.mendeley.com/documents/?uuid=9dd4d723-c591-4d4c-b102-55aaabb6b03e"]}],"mendeley":{"formattedCitation":"(Bargoti &amp; Underwood, 2017b)","plainTextFormattedCitation":"(Bargoti &amp; Underwood, 2017b)","previouslyFormattedCitation":"(Bargoti &amp; Underwood, 2017b)"},"properties":{"noteIndex":0},"schema":"https://github.com/citation-style-language/schema/raw/master/csl-citation.json"}</w:instrText>
      </w:r>
      <w:r w:rsidR="00E52015" w:rsidRPr="00D1736D">
        <w:rPr>
          <w:rFonts w:eastAsia="Century" w:cstheme="minorHAnsi"/>
          <w:sz w:val="23"/>
          <w:szCs w:val="23"/>
          <w:rtl/>
        </w:rPr>
        <w:fldChar w:fldCharType="separate"/>
      </w:r>
      <w:r w:rsidR="006538C1" w:rsidRPr="00D1736D">
        <w:rPr>
          <w:rFonts w:eastAsia="Century" w:cstheme="minorHAnsi"/>
          <w:noProof/>
          <w:sz w:val="23"/>
          <w:szCs w:val="23"/>
          <w:lang w:bidi="en-US"/>
        </w:rPr>
        <w:t>(Bargoti &amp; Underwood, 2017b)</w:t>
      </w:r>
      <w:r w:rsidR="00E52015" w:rsidRPr="00D1736D">
        <w:rPr>
          <w:rFonts w:eastAsia="Century" w:cstheme="minorHAnsi"/>
          <w:sz w:val="23"/>
          <w:szCs w:val="23"/>
          <w:rtl/>
        </w:rPr>
        <w:fldChar w:fldCharType="end"/>
      </w:r>
      <w:r w:rsidR="00E52015" w:rsidRPr="00D1736D">
        <w:rPr>
          <w:rFonts w:eastAsia="Century" w:cstheme="minorHAnsi"/>
          <w:sz w:val="23"/>
          <w:szCs w:val="23"/>
          <w:lang w:bidi="en-US"/>
        </w:rPr>
        <w:t xml:space="preserve"> </w:t>
      </w:r>
      <w:r w:rsidR="008E599F" w:rsidRPr="00D1736D">
        <w:rPr>
          <w:rFonts w:eastAsia="Century" w:cstheme="minorHAnsi"/>
          <w:sz w:val="23"/>
          <w:szCs w:val="23"/>
          <w:lang w:bidi="en-US"/>
        </w:rPr>
        <w:t>w</w:t>
      </w:r>
      <w:ins w:id="508" w:author="Yael Edan" w:date="2019-09-22T13:36:00Z">
        <w:r w:rsidR="008D67EC">
          <w:rPr>
            <w:rFonts w:eastAsia="Century" w:cstheme="minorHAnsi"/>
            <w:sz w:val="23"/>
            <w:szCs w:val="23"/>
            <w:lang w:bidi="en-US"/>
          </w:rPr>
          <w:t xml:space="preserve">hich achieved a </w:t>
        </w:r>
      </w:ins>
      <w:del w:id="509" w:author="Yael Edan" w:date="2019-09-22T13:36:00Z">
        <w:r w:rsidR="008E599F" w:rsidRPr="00D1736D" w:rsidDel="008D67EC">
          <w:rPr>
            <w:rFonts w:eastAsia="Century" w:cstheme="minorHAnsi"/>
            <w:sz w:val="23"/>
            <w:szCs w:val="23"/>
            <w:lang w:bidi="en-US"/>
          </w:rPr>
          <w:delText xml:space="preserve">ith </w:delText>
        </w:r>
      </w:del>
      <w:r w:rsidR="008E599F" w:rsidRPr="00D1736D">
        <w:rPr>
          <w:rFonts w:eastAsia="Century" w:cstheme="minorHAnsi"/>
          <w:sz w:val="23"/>
          <w:szCs w:val="23"/>
          <w:lang w:bidi="en-US"/>
        </w:rPr>
        <w:t>0.861 F1 score.</w:t>
      </w:r>
      <w:r>
        <w:rPr>
          <w:rFonts w:eastAsia="Century" w:cstheme="minorHAnsi"/>
          <w:sz w:val="23"/>
          <w:szCs w:val="23"/>
          <w:lang w:bidi="en-US"/>
        </w:rPr>
        <w:t xml:space="preserve"> </w:t>
      </w:r>
      <w:del w:id="510" w:author="Yael Edan" w:date="2019-09-22T13:36:00Z">
        <w:r w:rsidR="00552198" w:rsidRPr="00D1736D" w:rsidDel="008D67EC">
          <w:rPr>
            <w:rFonts w:eastAsia="Century" w:cstheme="minorHAnsi"/>
            <w:sz w:val="23"/>
            <w:szCs w:val="23"/>
            <w:lang w:bidi="en-US"/>
          </w:rPr>
          <w:delText>In a</w:delText>
        </w:r>
      </w:del>
      <w:ins w:id="511" w:author="Yael Edan" w:date="2019-09-22T13:36:00Z">
        <w:r w:rsidR="008D67EC">
          <w:rPr>
            <w:rFonts w:eastAsia="Century" w:cstheme="minorHAnsi"/>
            <w:sz w:val="23"/>
            <w:szCs w:val="23"/>
            <w:lang w:bidi="en-US"/>
          </w:rPr>
          <w:t>A</w:t>
        </w:r>
      </w:ins>
      <w:r w:rsidR="00552198" w:rsidRPr="00D1736D">
        <w:rPr>
          <w:rFonts w:eastAsia="Century" w:cstheme="minorHAnsi"/>
          <w:sz w:val="23"/>
          <w:szCs w:val="23"/>
          <w:lang w:bidi="en-US"/>
        </w:rPr>
        <w:t>ddition</w:t>
      </w:r>
      <w:ins w:id="512" w:author="Yael Edan" w:date="2019-09-22T13:36:00Z">
        <w:r w:rsidR="008D67EC">
          <w:rPr>
            <w:rFonts w:eastAsia="Century" w:cstheme="minorHAnsi"/>
            <w:sz w:val="23"/>
            <w:szCs w:val="23"/>
            <w:lang w:bidi="en-US"/>
          </w:rPr>
          <w:t>al</w:t>
        </w:r>
      </w:ins>
      <w:del w:id="513" w:author="Yael Edan" w:date="2019-09-22T13:36:00Z">
        <w:r w:rsidR="00552198" w:rsidRPr="00D1736D" w:rsidDel="008D67EC">
          <w:rPr>
            <w:rFonts w:eastAsia="Century" w:cstheme="minorHAnsi"/>
            <w:sz w:val="23"/>
            <w:szCs w:val="23"/>
            <w:lang w:bidi="en-US"/>
          </w:rPr>
          <w:delText xml:space="preserve">, more </w:delText>
        </w:r>
      </w:del>
      <w:ins w:id="514" w:author="Yael Edan" w:date="2019-09-22T13:36:00Z">
        <w:r w:rsidR="008D67EC">
          <w:rPr>
            <w:rFonts w:eastAsia="Century" w:cstheme="minorHAnsi"/>
            <w:sz w:val="23"/>
            <w:szCs w:val="23"/>
            <w:lang w:bidi="en-US"/>
          </w:rPr>
          <w:t xml:space="preserve"> </w:t>
        </w:r>
      </w:ins>
      <w:r w:rsidR="00552198" w:rsidRPr="00D1736D">
        <w:rPr>
          <w:rFonts w:eastAsia="Century" w:cstheme="minorHAnsi"/>
          <w:sz w:val="23"/>
          <w:szCs w:val="23"/>
          <w:lang w:bidi="en-US"/>
        </w:rPr>
        <w:t xml:space="preserve">examples </w:t>
      </w:r>
      <w:ins w:id="515" w:author="Yael Edan" w:date="2019-09-22T13:36:00Z">
        <w:r w:rsidR="008D67EC">
          <w:rPr>
            <w:rFonts w:eastAsia="Century" w:cstheme="minorHAnsi"/>
            <w:sz w:val="23"/>
            <w:szCs w:val="23"/>
            <w:lang w:bidi="en-US"/>
          </w:rPr>
          <w:t>of</w:t>
        </w:r>
      </w:ins>
      <w:del w:id="516" w:author="Yael Edan" w:date="2019-09-22T13:36:00Z">
        <w:r w:rsidR="00552198" w:rsidRPr="00D1736D" w:rsidDel="008D67EC">
          <w:rPr>
            <w:rFonts w:eastAsia="Century" w:cstheme="minorHAnsi"/>
            <w:sz w:val="23"/>
            <w:szCs w:val="23"/>
            <w:lang w:bidi="en-US"/>
          </w:rPr>
          <w:delText>for</w:delText>
        </w:r>
      </w:del>
      <w:r w:rsidR="00552198" w:rsidRPr="00D1736D">
        <w:rPr>
          <w:rFonts w:eastAsia="Century" w:cstheme="minorHAnsi"/>
          <w:sz w:val="23"/>
          <w:szCs w:val="23"/>
          <w:lang w:bidi="en-US"/>
        </w:rPr>
        <w:t xml:space="preserve"> research</w:t>
      </w:r>
      <w:del w:id="517" w:author="Yael Edan" w:date="2019-09-22T13:36:00Z">
        <w:r w:rsidR="00552198" w:rsidRPr="00D1736D" w:rsidDel="008D67EC">
          <w:rPr>
            <w:rFonts w:eastAsia="Century" w:cstheme="minorHAnsi"/>
            <w:sz w:val="23"/>
            <w:szCs w:val="23"/>
            <w:lang w:bidi="en-US"/>
          </w:rPr>
          <w:delText>es</w:delText>
        </w:r>
      </w:del>
      <w:r w:rsidR="00552198" w:rsidRPr="00D1736D">
        <w:rPr>
          <w:rFonts w:eastAsia="Century" w:cstheme="minorHAnsi"/>
          <w:sz w:val="23"/>
          <w:szCs w:val="23"/>
          <w:lang w:bidi="en-US"/>
        </w:rPr>
        <w:t xml:space="preserve"> that </w:t>
      </w:r>
      <w:ins w:id="518" w:author="Yael Edan" w:date="2019-09-22T13:36:00Z">
        <w:r w:rsidR="008D67EC">
          <w:rPr>
            <w:rFonts w:eastAsia="Century" w:cstheme="minorHAnsi"/>
            <w:sz w:val="23"/>
            <w:szCs w:val="23"/>
            <w:lang w:bidi="en-US"/>
          </w:rPr>
          <w:t>employed</w:t>
        </w:r>
      </w:ins>
      <w:del w:id="519" w:author="Yael Edan" w:date="2019-09-22T13:36:00Z">
        <w:r w:rsidR="00552198" w:rsidRPr="00D1736D" w:rsidDel="008D67EC">
          <w:rPr>
            <w:rFonts w:eastAsia="Century" w:cstheme="minorHAnsi"/>
            <w:sz w:val="23"/>
            <w:szCs w:val="23"/>
            <w:lang w:bidi="en-US"/>
          </w:rPr>
          <w:delText>use</w:delText>
        </w:r>
      </w:del>
      <w:r w:rsidR="00552198" w:rsidRPr="00D1736D">
        <w:rPr>
          <w:rFonts w:eastAsia="Century" w:cstheme="minorHAnsi"/>
          <w:sz w:val="23"/>
          <w:szCs w:val="23"/>
          <w:lang w:bidi="en-US"/>
        </w:rPr>
        <w:t xml:space="preserve"> a deeper CNN for counting yield </w:t>
      </w:r>
      <w:r w:rsidR="00DD64AB" w:rsidRPr="00D1736D">
        <w:rPr>
          <w:rFonts w:eastAsia="Century" w:cstheme="minorHAnsi"/>
          <w:sz w:val="23"/>
          <w:szCs w:val="23"/>
          <w:lang w:bidi="en-US"/>
        </w:rPr>
        <w:t>using object detection pre-define network</w:t>
      </w:r>
      <w:ins w:id="520" w:author="Yael Edan" w:date="2019-09-22T13:36:00Z">
        <w:r w:rsidR="008D67EC">
          <w:rPr>
            <w:rFonts w:eastAsia="Century" w:cstheme="minorHAnsi"/>
            <w:sz w:val="23"/>
            <w:szCs w:val="23"/>
            <w:lang w:bidi="en-US"/>
          </w:rPr>
          <w:t>s</w:t>
        </w:r>
      </w:ins>
      <w:r w:rsidR="00DD64AB" w:rsidRPr="00D1736D">
        <w:rPr>
          <w:rFonts w:eastAsia="Century" w:cstheme="minorHAnsi"/>
          <w:sz w:val="23"/>
          <w:szCs w:val="23"/>
          <w:lang w:bidi="en-US"/>
        </w:rPr>
        <w:t xml:space="preserve"> </w:t>
      </w:r>
      <w:r w:rsidR="00552198" w:rsidRPr="00D1736D">
        <w:rPr>
          <w:rFonts w:eastAsia="Century" w:cstheme="minorHAnsi"/>
          <w:sz w:val="23"/>
          <w:szCs w:val="23"/>
          <w:lang w:bidi="en-US"/>
        </w:rPr>
        <w:t>can be found in</w:t>
      </w:r>
      <w:r w:rsidR="00D7512F" w:rsidRPr="00D1736D">
        <w:rPr>
          <w:rFonts w:eastAsia="Century" w:cstheme="minorHAnsi"/>
          <w:sz w:val="23"/>
          <w:szCs w:val="23"/>
          <w:lang w:bidi="en-US"/>
        </w:rPr>
        <w:t xml:space="preserve"> </w:t>
      </w:r>
      <w:r w:rsidR="00552198"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Liang","given":"Qiaokang","non-dropping-particle":"","parse-names":false,"suffix":""},{"dropping-particle":"","family":"Zhu","given":"Wei","non-dropping-particle":"","parse-names":false,"suffix":""},{"dropping-particle":"","family":"Long","given":"Jianyong","non-dropping-particle":"","parse-names":false,"suffix":""},{"dropping-particle":"","family":"Wang","given":"Yaonan","non-dropping-particle":"","parse-names":false,"suffix":""},{"dropping-particle":"","family":"Sun","given":"Wei","non-dropping-particle":"","parse-names":false,"suffix":""},{"dropping-particle":"","family":"Wu","given":"Wanneng","non-dropping-particle":"","parse-names":false,"suffix":""}],"container-title":"International Conference on Intelligent Robotics and Applications","id":"ITEM-1","issued":{"date-parts":[["2018"]]},"page":"423-436","title":"A Real-Time Detection Framework for On-Tree Mango Based on SSD Network","type":"paper-conference"},"uris":["http://www.mendeley.com/documents/?uuid=b5589651-3147-46de-a410-966cba322a98"]}],"mendeley":{"formattedCitation":"(Liang et al., 2018)","plainTextFormattedCitation":"(Liang et al., 2018)","previouslyFormattedCitation":"(Liang et al., 2018)"},"properties":{"noteIndex":0},"schema":"https://github.com/citation-style-language/schema/raw/master/csl-citation.json"}</w:instrText>
      </w:r>
      <w:r w:rsidR="00552198"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(Liang et al., 2018)</w:t>
      </w:r>
      <w:r w:rsidR="00552198" w:rsidRPr="00D1736D">
        <w:rPr>
          <w:rFonts w:eastAsia="Century" w:cstheme="minorHAnsi"/>
          <w:sz w:val="23"/>
          <w:szCs w:val="23"/>
          <w:lang w:bidi="en-US"/>
        </w:rPr>
        <w:fldChar w:fldCharType="end"/>
      </w:r>
      <w:r w:rsidR="00552198" w:rsidRPr="00D1736D">
        <w:rPr>
          <w:rFonts w:eastAsia="Century" w:cstheme="minorHAnsi"/>
          <w:sz w:val="23"/>
          <w:szCs w:val="23"/>
          <w:lang w:bidi="en-US"/>
        </w:rPr>
        <w:t>,</w:t>
      </w:r>
      <w:r w:rsidR="00552198"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{"citationItems":[{"id":"ITEM-1","itemData":{"author":[{"dropping-particle":"","family":"Bresilla","given":"Kushtrim","non-dropping-particle":"","parse-names":false,"suffix":""},{"dropping-particle":"","family":"Perulli","given":"Giulio Demetrio","non-dropping-particle":"","parse-names":false,"suffix":""},{"dropping-particle":"","family":"Boini","given":"Alexandra","non-dropping-particle":"","parse-names":false,"suffix":""},{"dropping-particle":"","family":"Morandi","given":"Brunella","non-dropping-particle":"","parse-names":false,"suffix":""},{"dropping-particle":"","family":"Grappadelli","given":"Luca Corelli","non-dropping-particle":"","parse-names":false,"suffix":""},{"dropping-particle":"","family":"Manfrini","given":"Luigi","non-dropping-particle":"","parse-names":false,"suffix":""}],"container-title":"Frontiers in plant science","id":"ITEM-1","issued":{"date-parts":[["2019"]]},"publisher":"Frontiers Media SA","title":"Single-shot convolution neural networks for real-time fruit detection within the tree","type":"article-journal","volume":"10"},"uris":["http://www.mendeley.com/documents/?uuid=4daff12c-5017-47c9-a49d-7c502f9efe6d"]}],"mendeley":{"formattedCitation":"(Bresilla et al., 2019)","plainTextFormattedCitation":"(Bresilla et al., 2019)","previouslyFormattedCitation":"(Bresilla et al., 2019)"},"properties":{"noteIndex":0},"schema":"https://github.com/citation-style-language/schema/raw/master/csl-citation.json"}</w:instrText>
      </w:r>
      <w:r w:rsidR="00552198"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(Bresilla et al., 2019)</w:t>
      </w:r>
      <w:r w:rsidR="00552198" w:rsidRPr="00D1736D">
        <w:rPr>
          <w:rFonts w:eastAsia="Century" w:cstheme="minorHAnsi"/>
          <w:sz w:val="23"/>
          <w:szCs w:val="23"/>
          <w:lang w:bidi="en-US"/>
        </w:rPr>
        <w:fldChar w:fldCharType="end"/>
      </w:r>
      <w:r w:rsidR="00552198" w:rsidRPr="00D1736D">
        <w:rPr>
          <w:rFonts w:eastAsia="Century" w:cstheme="minorHAnsi"/>
          <w:sz w:val="23"/>
          <w:szCs w:val="23"/>
          <w:lang w:bidi="en-US"/>
        </w:rPr>
        <w:t xml:space="preserve"> and </w:t>
      </w:r>
      <w:r w:rsidR="00552198"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{"citationItems":[{"id":"ITEM-1","itemData":{"author":[{"dropping-particle":"","family":"Lamb","given":"Nikolas","non-dropping-particle":"","parse-names":false,"suffix":""},{"dropping-particle":"","family":"Chuah","given":"Mooi Choo","non-dropping-particle":"","parse-names":false,"suffix":""}],"container-title":"2018 IEEE International Conference on Big Data (Big Data)","id":"ITEM-1","issued":{"date-parts":[["2018"]]},"page":"2515-2520","title":"A Strawberry Detection System Using Convolutional Neural Networks","type":"paper-conference"},"uris":["http://www.mendeley.com/documents/?uuid=4a1bcf30-b50b-4cf3-af1f-638b21d6232e"]}],"mendeley":{"formattedCitation":"(Lamb &amp; Chuah, 2018)","plainTextFormattedCitation":"(Lamb &amp; Chuah, 2018)","previouslyFormattedCitation":"(Lamb &amp; Chuah, 2018)"},"properties":{"noteIndex":0},"schema":"https://github.com/citation-style-language/schema/raw/master/csl-citation.json"}</w:instrText>
      </w:r>
      <w:r w:rsidR="00552198"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(Lamb &amp; Chuah, 2018)</w:t>
      </w:r>
      <w:r w:rsidR="00552198" w:rsidRPr="00D1736D">
        <w:rPr>
          <w:rFonts w:eastAsia="Century" w:cstheme="minorHAnsi"/>
          <w:sz w:val="23"/>
          <w:szCs w:val="23"/>
          <w:lang w:bidi="en-US"/>
        </w:rPr>
        <w:fldChar w:fldCharType="end"/>
      </w:r>
      <w:r w:rsidR="00552198" w:rsidRPr="00D1736D">
        <w:rPr>
          <w:rFonts w:eastAsia="Century" w:cstheme="minorHAnsi"/>
          <w:sz w:val="23"/>
          <w:szCs w:val="23"/>
          <w:lang w:bidi="en-US"/>
        </w:rPr>
        <w:t xml:space="preserve"> where the use of architectures of Yolo and SSD were implemented for detection of </w:t>
      </w:r>
      <w:r w:rsidR="00D7512F" w:rsidRPr="00D1736D">
        <w:rPr>
          <w:rFonts w:eastAsia="Century" w:cstheme="minorHAnsi"/>
          <w:sz w:val="23"/>
          <w:szCs w:val="23"/>
          <w:lang w:bidi="en-US"/>
        </w:rPr>
        <w:t>mango</w:t>
      </w:r>
      <w:r w:rsidR="00B26355" w:rsidRPr="00D1736D">
        <w:rPr>
          <w:rFonts w:eastAsia="Century" w:cstheme="minorHAnsi"/>
          <w:sz w:val="23"/>
          <w:szCs w:val="23"/>
          <w:lang w:bidi="en-US"/>
        </w:rPr>
        <w:t xml:space="preserve"> </w:t>
      </w:r>
      <w:r w:rsidR="00140A71" w:rsidRPr="00A823A8">
        <w:rPr>
          <w:rFonts w:asciiTheme="majorBidi" w:eastAsia="Century" w:hAnsiTheme="majorBidi" w:cstheme="majorBidi"/>
          <w:sz w:val="24"/>
          <w:szCs w:val="24"/>
          <w:lang w:bidi="en-US"/>
        </w:rPr>
        <w:fldChar w:fldCharType="begin" w:fldLock="1"/>
      </w:r>
      <w:r w:rsidR="00140A71">
        <w:rPr>
          <w:rFonts w:asciiTheme="majorBidi" w:eastAsia="Century" w:hAnsiTheme="majorBidi" w:cstheme="majorBidi"/>
          <w:sz w:val="24"/>
          <w:szCs w:val="24"/>
          <w:lang w:bidi="en-US"/>
        </w:rPr>
        <w:instrText>ADDIN CSL_CITATION {"citationItems":[{"id":"ITEM-1","itemData":{"author":[{"dropping-particle":"","family":"Liang","given":"Qiaokang","non-dropping-particle":"","parse-names":false,"suffix":""},{"dropping-particle":"","family":"Zhu","given":"Wei","non-dropping-particle":"","parse-names":false,"suffix":""},{"dropping-particle":"","family":"Long","given":"Jianyong","non-dropping-particle":"","parse-names":false,"suffix":""},{"dropping-particle":"","family":"Wang","given":"Yaonan","non-dropping-particle":"","parse-names":false,"suffix":""},{"dropping-particle":"","family":"Sun","given":"Wei","non-dropping-particle":"","parse-names":false,"suffix":""},{"dropping-particle":"","family":"Wu","given":"Wanneng","non-dropping-particle":"","parse-names":false,"suffix":""}],"container-title":"International Conference on Intelligent Robotics and Applications","id":"ITEM-1","issued":{"date-parts":[["2018"]]},"page":"423-436","title":"A Real-Time Detection Framework for On-Tree Mango Based on SSD Network","type":"paper-conference"},"uris":["http://www.mendeley.com/documents/?uuid=b5589651-3147-46de-a410-966cba322a98"]}],"mendeley":{"formattedCitation":"(Liang et al., 2018)","plainTextFormattedCitation":"(Liang et al., 2018)","previouslyFormattedCitation":"(Liang et al., 2018)"},"properties":{"noteIndex":0},"schema":"https://github.com/citation-style-language/schema/raw/master/csl-citation.json"}</w:instrText>
      </w:r>
      <w:r w:rsidR="00140A71" w:rsidRPr="00A823A8">
        <w:rPr>
          <w:rFonts w:asciiTheme="majorBidi" w:eastAsia="Century" w:hAnsiTheme="majorBidi" w:cstheme="majorBidi"/>
          <w:sz w:val="24"/>
          <w:szCs w:val="24"/>
          <w:lang w:bidi="en-US"/>
        </w:rPr>
        <w:fldChar w:fldCharType="separate"/>
      </w:r>
      <w:r w:rsidR="00140A71" w:rsidRPr="00B51D51">
        <w:rPr>
          <w:rFonts w:asciiTheme="majorBidi" w:eastAsia="Century" w:hAnsiTheme="majorBidi" w:cstheme="majorBidi"/>
          <w:noProof/>
          <w:sz w:val="24"/>
          <w:szCs w:val="24"/>
          <w:lang w:bidi="en-US"/>
        </w:rPr>
        <w:t>(Liang et al., 2018)</w:t>
      </w:r>
      <w:r w:rsidR="00140A71" w:rsidRPr="00A823A8">
        <w:rPr>
          <w:rFonts w:asciiTheme="majorBidi" w:eastAsia="Century" w:hAnsiTheme="majorBidi" w:cstheme="majorBidi"/>
          <w:sz w:val="24"/>
          <w:szCs w:val="24"/>
          <w:lang w:bidi="en-US"/>
        </w:rPr>
        <w:fldChar w:fldCharType="end"/>
      </w:r>
      <w:r w:rsidR="00140A71">
        <w:rPr>
          <w:rFonts w:asciiTheme="majorBidi" w:eastAsia="Century" w:hAnsiTheme="majorBidi" w:cstheme="majorBidi"/>
          <w:sz w:val="24"/>
          <w:szCs w:val="24"/>
          <w:lang w:bidi="en-US"/>
        </w:rPr>
        <w:t>,</w:t>
      </w:r>
      <w:r w:rsidR="00140A71" w:rsidRPr="00A823A8">
        <w:rPr>
          <w:rFonts w:asciiTheme="majorBidi" w:eastAsia="Century" w:hAnsiTheme="majorBidi" w:cstheme="majorBidi"/>
          <w:sz w:val="24"/>
          <w:szCs w:val="24"/>
          <w:lang w:bidi="en-US"/>
        </w:rPr>
        <w:t xml:space="preserve">  apple </w:t>
      </w:r>
      <w:r w:rsidR="00140A71" w:rsidRPr="00A823A8">
        <w:rPr>
          <w:rFonts w:asciiTheme="majorBidi" w:eastAsia="Century" w:hAnsiTheme="majorBidi" w:cstheme="majorBidi"/>
          <w:sz w:val="24"/>
          <w:szCs w:val="24"/>
          <w:lang w:bidi="en-US"/>
        </w:rPr>
        <w:fldChar w:fldCharType="begin" w:fldLock="1"/>
      </w:r>
      <w:r w:rsidR="00140A71">
        <w:rPr>
          <w:rFonts w:asciiTheme="majorBidi" w:eastAsia="Century" w:hAnsiTheme="majorBidi" w:cstheme="majorBidi"/>
          <w:sz w:val="24"/>
          <w:szCs w:val="24"/>
          <w:lang w:bidi="en-US"/>
        </w:rPr>
        <w:instrText>ADDIN CSL_CITATION {"citationItems":[{"id":"ITEM-1","itemData":{"author":[{"dropping-particle":"","family":"Bresilla","given":"Kushtrim","non-dropping-particle":"","parse-names":false,"suffix":""},{"dropping-particle":"","family":"Perulli","given":"Giulio Demetrio","non-dropping-particle":"","parse-names":false,"suffix":""},{"dropping-particle":"","family":"Boini","given":"Alexandra","non-dropping-particle":"","parse-names":false,"suffix":""},{"dropping-particle":"","family":"Morandi","given":"Brunella","non-dropping-particle":"","parse-names":false,"suffix":""},{"dropping-particle":"","family":"Grappadelli","given":"Luca Corelli","non-dropping-particle":"","parse-names":false,"suffix":""},{"dropping-particle":"","family":"Manfrini","given":"Luigi","non-dropping-particle":"","parse-names":false,"suffix":""}],"container-title":"Frontiers in plant science","id":"ITEM-1","issued":{"date-parts":[["2019"]]},"publisher":"Frontiers Media SA","title":"Single-shot convolution neural networks for real-time fruit detection within the tree","type":"article-journal","volume":"10"},"uris":["http://www.mendeley.com/documents/?uuid=4daff12c-5017-47c9-a49d-7c502f9efe6d"]}],"mendeley":{"formattedCitation":"(Bresilla et al., 2019)","plainTextFormattedCitation":"(Bresilla et al., 2019)","previouslyFormattedCitation":"(Bresilla et al., 2019)"},"properties":{"noteIndex":0},"schema":"https://github.com/citation-style-language/schema/raw/master/csl-citation.json"}</w:instrText>
      </w:r>
      <w:r w:rsidR="00140A71" w:rsidRPr="00A823A8">
        <w:rPr>
          <w:rFonts w:asciiTheme="majorBidi" w:eastAsia="Century" w:hAnsiTheme="majorBidi" w:cstheme="majorBidi"/>
          <w:sz w:val="24"/>
          <w:szCs w:val="24"/>
          <w:lang w:bidi="en-US"/>
        </w:rPr>
        <w:fldChar w:fldCharType="separate"/>
      </w:r>
      <w:r w:rsidR="00140A71" w:rsidRPr="00B51D51">
        <w:rPr>
          <w:rFonts w:asciiTheme="majorBidi" w:eastAsia="Century" w:hAnsiTheme="majorBidi" w:cstheme="majorBidi"/>
          <w:noProof/>
          <w:sz w:val="24"/>
          <w:szCs w:val="24"/>
          <w:lang w:bidi="en-US"/>
        </w:rPr>
        <w:t>(Bresilla et al., 2019)</w:t>
      </w:r>
      <w:r w:rsidR="00140A71" w:rsidRPr="00A823A8">
        <w:rPr>
          <w:rFonts w:asciiTheme="majorBidi" w:eastAsia="Century" w:hAnsiTheme="majorBidi" w:cstheme="majorBidi"/>
          <w:sz w:val="24"/>
          <w:szCs w:val="24"/>
          <w:lang w:bidi="en-US"/>
        </w:rPr>
        <w:fldChar w:fldCharType="end"/>
      </w:r>
      <w:r w:rsidR="00140A71" w:rsidRPr="00A823A8">
        <w:rPr>
          <w:rFonts w:asciiTheme="majorBidi" w:eastAsia="Century" w:hAnsiTheme="majorBidi" w:cstheme="majorBidi"/>
          <w:sz w:val="24"/>
          <w:szCs w:val="24"/>
          <w:lang w:bidi="en-US"/>
        </w:rPr>
        <w:t xml:space="preserve"> </w:t>
      </w:r>
      <w:r w:rsidR="00140A71" w:rsidRPr="00C414F7">
        <w:rPr>
          <w:rFonts w:eastAsia="Century" w:cstheme="minorHAnsi"/>
          <w:sz w:val="23"/>
          <w:szCs w:val="23"/>
          <w:lang w:bidi="en-US"/>
        </w:rPr>
        <w:t>and strawberry</w:t>
      </w:r>
      <w:r w:rsidR="00140A71" w:rsidRPr="00A823A8">
        <w:rPr>
          <w:rFonts w:asciiTheme="majorBidi" w:eastAsia="Century" w:hAnsiTheme="majorBidi" w:cstheme="majorBidi"/>
          <w:sz w:val="24"/>
          <w:szCs w:val="24"/>
          <w:lang w:bidi="en-US"/>
        </w:rPr>
        <w:t xml:space="preserve"> </w:t>
      </w:r>
      <w:r w:rsidR="00140A71" w:rsidRPr="00A823A8">
        <w:rPr>
          <w:rFonts w:asciiTheme="majorBidi" w:eastAsia="Century" w:hAnsiTheme="majorBidi" w:cstheme="majorBidi"/>
          <w:sz w:val="24"/>
          <w:szCs w:val="24"/>
          <w:lang w:bidi="en-US"/>
        </w:rPr>
        <w:fldChar w:fldCharType="begin" w:fldLock="1"/>
      </w:r>
      <w:r w:rsidR="00140A71">
        <w:rPr>
          <w:rFonts w:asciiTheme="majorBidi" w:eastAsia="Century" w:hAnsiTheme="majorBidi" w:cstheme="majorBidi"/>
          <w:sz w:val="24"/>
          <w:szCs w:val="24"/>
          <w:lang w:bidi="en-US"/>
        </w:rPr>
        <w:instrText>ADDIN CSL_CITATION {"citationItems":[{"id":"ITEM-1","itemData":{"author":[{"dropping-particle":"","family":"Lamb","given":"Nikolas","non-dropping-particle":"","parse-names":false,"suffix":""},{"dropping-particle":"","family":"Chuah","given":"Mooi Choo","non-dropping-particle":"","parse-names":false,"suffix":""}],"container-title":"2018 IEEE International Conference on Big Data (Big Data)","id":"ITEM-1","issued":{"date-parts":[["2018"]]},"page":"2515-2520","title":"A Strawberry Detection System Using Convolutional Neural Networks","type":"paper-conference"},"uris":["http://www.mendeley.com/documents/?uuid=4a1bcf30-b50b-4cf3-af1f-638b21d6232e"]}],"mendeley":{"formattedCitation":"(Lamb &amp; Chuah, 2018)","plainTextFormattedCitation":"(Lamb &amp; Chuah, 2018)","previouslyFormattedCitation":"(Lamb &amp; Chuah, 2018)"},"properties":{"noteIndex":0},"schema":"https://github.com/citation-style-language/schema/raw/master/csl-citation.json"}</w:instrText>
      </w:r>
      <w:r w:rsidR="00140A71" w:rsidRPr="00A823A8">
        <w:rPr>
          <w:rFonts w:asciiTheme="majorBidi" w:eastAsia="Century" w:hAnsiTheme="majorBidi" w:cstheme="majorBidi"/>
          <w:sz w:val="24"/>
          <w:szCs w:val="24"/>
          <w:lang w:bidi="en-US"/>
        </w:rPr>
        <w:fldChar w:fldCharType="separate"/>
      </w:r>
      <w:r w:rsidR="00140A71" w:rsidRPr="00B51D51">
        <w:rPr>
          <w:rFonts w:asciiTheme="majorBidi" w:eastAsia="Century" w:hAnsiTheme="majorBidi" w:cstheme="majorBidi"/>
          <w:noProof/>
          <w:sz w:val="24"/>
          <w:szCs w:val="24"/>
          <w:lang w:bidi="en-US"/>
        </w:rPr>
        <w:t>(Lamb &amp; Chuah, 2018)</w:t>
      </w:r>
      <w:r w:rsidR="00140A71" w:rsidRPr="00A823A8">
        <w:rPr>
          <w:rFonts w:asciiTheme="majorBidi" w:eastAsia="Century" w:hAnsiTheme="majorBidi" w:cstheme="majorBidi"/>
          <w:sz w:val="24"/>
          <w:szCs w:val="24"/>
          <w:lang w:bidi="en-US"/>
        </w:rPr>
        <w:fldChar w:fldCharType="end"/>
      </w:r>
      <w:r w:rsidR="00140A71">
        <w:rPr>
          <w:rFonts w:eastAsia="Century" w:cstheme="minorHAnsi"/>
          <w:sz w:val="23"/>
          <w:szCs w:val="23"/>
          <w:lang w:bidi="en-US"/>
        </w:rPr>
        <w:t xml:space="preserve"> </w:t>
      </w:r>
      <w:r w:rsidR="00B26355" w:rsidRPr="00D1736D">
        <w:rPr>
          <w:rFonts w:eastAsia="Century" w:cstheme="minorHAnsi"/>
          <w:sz w:val="23"/>
          <w:szCs w:val="23"/>
          <w:lang w:bidi="en-US"/>
        </w:rPr>
        <w:t xml:space="preserve">resulting in F1 scores of </w:t>
      </w:r>
      <w:r w:rsidR="00140A71">
        <w:rPr>
          <w:rFonts w:eastAsia="Century" w:cstheme="minorHAnsi"/>
          <w:sz w:val="23"/>
          <w:szCs w:val="23"/>
          <w:lang w:bidi="en-US"/>
        </w:rPr>
        <w:t>0.91</w:t>
      </w:r>
      <w:r w:rsidR="00B26355" w:rsidRPr="00D1736D">
        <w:rPr>
          <w:rFonts w:eastAsia="Century" w:cstheme="minorHAnsi"/>
          <w:sz w:val="23"/>
          <w:szCs w:val="23"/>
          <w:lang w:bidi="en-US"/>
        </w:rPr>
        <w:t xml:space="preserve">, </w:t>
      </w:r>
      <w:r w:rsidR="00140A71">
        <w:rPr>
          <w:rFonts w:eastAsia="Century" w:cstheme="minorHAnsi"/>
          <w:sz w:val="23"/>
          <w:szCs w:val="23"/>
          <w:lang w:bidi="en-US"/>
        </w:rPr>
        <w:t>0.9</w:t>
      </w:r>
      <w:r w:rsidR="00B26355" w:rsidRPr="00D1736D">
        <w:rPr>
          <w:rFonts w:eastAsia="Century" w:cstheme="minorHAnsi"/>
          <w:sz w:val="23"/>
          <w:szCs w:val="23"/>
          <w:lang w:bidi="en-US"/>
        </w:rPr>
        <w:t xml:space="preserve"> and </w:t>
      </w:r>
      <w:r w:rsidR="00140A71" w:rsidRPr="00140A71">
        <w:rPr>
          <w:rFonts w:eastAsia="Century" w:cstheme="minorHAnsi"/>
          <w:sz w:val="23"/>
          <w:szCs w:val="23"/>
          <w:lang w:bidi="en-US"/>
        </w:rPr>
        <w:t>0.842</w:t>
      </w:r>
      <w:r w:rsidR="00C414F7">
        <w:rPr>
          <w:rFonts w:eastAsia="Century" w:cstheme="minorHAnsi"/>
          <w:sz w:val="23"/>
          <w:szCs w:val="23"/>
          <w:lang w:bidi="en-US"/>
        </w:rPr>
        <w:t xml:space="preserve"> average precision</w:t>
      </w:r>
      <w:r w:rsidR="00140A71">
        <w:rPr>
          <w:rFonts w:eastAsia="Century" w:cstheme="minorHAnsi"/>
          <w:sz w:val="23"/>
          <w:szCs w:val="23"/>
          <w:lang w:bidi="en-US"/>
        </w:rPr>
        <w:t xml:space="preserve"> </w:t>
      </w:r>
      <w:r w:rsidR="00C414F7">
        <w:rPr>
          <w:rFonts w:eastAsia="Century" w:cstheme="minorHAnsi"/>
          <w:sz w:val="23"/>
          <w:szCs w:val="23"/>
          <w:lang w:bidi="en-US"/>
        </w:rPr>
        <w:t>(</w:t>
      </w:r>
      <w:r w:rsidR="00140A71">
        <w:rPr>
          <w:rFonts w:eastAsia="Century" w:cstheme="minorHAnsi"/>
          <w:sz w:val="23"/>
          <w:szCs w:val="23"/>
          <w:lang w:bidi="en-US"/>
        </w:rPr>
        <w:t>AP</w:t>
      </w:r>
      <w:r w:rsidR="00C414F7">
        <w:rPr>
          <w:rFonts w:eastAsia="Century" w:cstheme="minorHAnsi"/>
          <w:sz w:val="23"/>
          <w:szCs w:val="23"/>
          <w:lang w:bidi="en-US"/>
        </w:rPr>
        <w:t>)</w:t>
      </w:r>
      <w:r w:rsidR="00B26355" w:rsidRPr="00D1736D">
        <w:rPr>
          <w:rFonts w:eastAsia="Century" w:cstheme="minorHAnsi"/>
          <w:sz w:val="23"/>
          <w:szCs w:val="23"/>
          <w:lang w:bidi="en-US"/>
        </w:rPr>
        <w:t xml:space="preserve"> respectively</w:t>
      </w:r>
      <w:r>
        <w:rPr>
          <w:rFonts w:eastAsia="Century" w:cstheme="minorHAnsi"/>
          <w:sz w:val="23"/>
          <w:szCs w:val="23"/>
          <w:lang w:bidi="en-US"/>
        </w:rPr>
        <w:t xml:space="preserve">. </w:t>
      </w:r>
      <w:r w:rsidR="00B26355" w:rsidRPr="00D1736D">
        <w:rPr>
          <w:rFonts w:eastAsia="Century" w:cstheme="minorHAnsi"/>
          <w:sz w:val="23"/>
          <w:szCs w:val="23"/>
          <w:lang w:bidi="en-US"/>
        </w:rPr>
        <w:t xml:space="preserve"> </w:t>
      </w:r>
      <w:r w:rsidR="00D7512F" w:rsidRPr="00D1736D">
        <w:rPr>
          <w:rFonts w:eastAsia="Century" w:cstheme="minorHAnsi"/>
          <w:sz w:val="23"/>
          <w:szCs w:val="23"/>
          <w:lang w:bidi="en-US"/>
        </w:rPr>
        <w:t xml:space="preserve"> A recent research,</w:t>
      </w:r>
      <w:r w:rsidR="00DD64AB" w:rsidRPr="00D1736D">
        <w:rPr>
          <w:rFonts w:eastAsia="Century" w:cstheme="minorHAnsi"/>
          <w:sz w:val="23"/>
          <w:szCs w:val="23"/>
          <w:lang w:bidi="en-US"/>
        </w:rPr>
        <w:t xml:space="preserve"> present</w:t>
      </w:r>
      <w:r w:rsidR="00490D7E" w:rsidRPr="00D1736D">
        <w:rPr>
          <w:rFonts w:eastAsia="Century" w:cstheme="minorHAnsi"/>
          <w:sz w:val="23"/>
          <w:szCs w:val="23"/>
          <w:lang w:bidi="en-US"/>
        </w:rPr>
        <w:t xml:space="preserve"> by Kestur et al. </w:t>
      </w:r>
      <w:r w:rsidR="00490D7E"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Kestur","given":"Ramesh","non-dropping-particle":"","parse-names":false,"suffix":""},{"dropping-particle":"","family":"Meduri","given":"Avadesh","non-dropping-particle":"","parse-names":false,"suffix":""},{"dropping-particle":"","family":"Narasipura","given":"Omkar","non-dropping-particle":"","parse-names":false,"suffix":""}],"container-title":"Engineering Applications of Artificial Intelligence","id":"ITEM-1","issued":{"date-parts":[["2019"]]},"page":"59-69","publisher":"Elsevier","title":"MangoNet: A deep semantic segmentation architecture for a method to detect and count mangoes in an open orchard","type":"article-journal","volume":"77"},"uris":["http://www.mendeley.com/documents/?uuid=8be55fa5-bddc-4fdf-9e87-2bada406a795"]}],"mendeley":{"formattedCitation":"(Kestur, Meduri, &amp; Narasipura, 2019)","plainTextFormattedCitation":"(Kestur, Meduri, &amp; Narasipura, 2019)","previouslyFormattedCitation":"(Kestur, Meduri, &amp; Narasipura, 2019)"},"properties":{"noteIndex":0},"schema":"https://github.com/citation-style-language/schema/raw/master/csl-citation.json"}</w:instrText>
      </w:r>
      <w:r w:rsidR="00490D7E"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(Kestur, Meduri, &amp; Narasipura, 2019)</w:t>
      </w:r>
      <w:r w:rsidR="00490D7E" w:rsidRPr="00D1736D">
        <w:rPr>
          <w:rFonts w:eastAsia="Century" w:cstheme="minorHAnsi"/>
          <w:sz w:val="23"/>
          <w:szCs w:val="23"/>
          <w:lang w:bidi="en-US"/>
        </w:rPr>
        <w:fldChar w:fldCharType="end"/>
      </w:r>
      <w:r w:rsidR="00490D7E" w:rsidRPr="00D1736D">
        <w:rPr>
          <w:rFonts w:eastAsia="Century" w:cstheme="minorHAnsi"/>
          <w:sz w:val="23"/>
          <w:szCs w:val="23"/>
          <w:lang w:bidi="en-US"/>
        </w:rPr>
        <w:t>, proposed</w:t>
      </w:r>
      <w:r w:rsidR="00DD64AB" w:rsidRPr="00D1736D">
        <w:rPr>
          <w:rFonts w:eastAsia="Century" w:cstheme="minorHAnsi"/>
          <w:sz w:val="23"/>
          <w:szCs w:val="23"/>
          <w:lang w:bidi="en-US"/>
        </w:rPr>
        <w:t xml:space="preserve"> a new deep CNN named 'MangoNet'</w:t>
      </w:r>
      <w:r w:rsidR="00490D7E" w:rsidRPr="00D1736D">
        <w:rPr>
          <w:rFonts w:eastAsia="Century" w:cstheme="minorHAnsi"/>
          <w:sz w:val="23"/>
          <w:szCs w:val="23"/>
          <w:lang w:bidi="en-US"/>
        </w:rPr>
        <w:t xml:space="preserve">. The network </w:t>
      </w:r>
      <w:r w:rsidR="00DD64AB" w:rsidRPr="00D1736D">
        <w:rPr>
          <w:rFonts w:eastAsia="Century" w:cstheme="minorHAnsi"/>
          <w:sz w:val="23"/>
          <w:szCs w:val="23"/>
          <w:lang w:bidi="en-US"/>
        </w:rPr>
        <w:t>used a full convolutional deep CNN to segment mango fruit in the images followed by connected object detection for fruit counting in images.</w:t>
      </w:r>
      <w:r>
        <w:rPr>
          <w:rFonts w:eastAsia="Century" w:cstheme="minorHAnsi"/>
          <w:sz w:val="23"/>
          <w:szCs w:val="23"/>
          <w:lang w:bidi="en-US"/>
        </w:rPr>
        <w:t xml:space="preserve"> </w:t>
      </w:r>
      <w:r w:rsidR="00490D7E" w:rsidRPr="00D1736D">
        <w:rPr>
          <w:rFonts w:eastAsia="Century" w:cstheme="minorHAnsi"/>
          <w:sz w:val="23"/>
          <w:szCs w:val="23"/>
          <w:lang w:bidi="en-US"/>
        </w:rPr>
        <w:t xml:space="preserve">Results of the network demonstrate the robustness of detection for a multitude of factors </w:t>
      </w:r>
      <w:r w:rsidR="00B26355" w:rsidRPr="00D1736D">
        <w:rPr>
          <w:rFonts w:eastAsia="Century" w:cstheme="minorHAnsi"/>
          <w:sz w:val="23"/>
          <w:szCs w:val="23"/>
          <w:lang w:bidi="en-US"/>
        </w:rPr>
        <w:t xml:space="preserve">characteristic to open field conditions </w:t>
      </w:r>
      <w:r w:rsidR="00490D7E" w:rsidRPr="00D1736D">
        <w:rPr>
          <w:rFonts w:eastAsia="Century" w:cstheme="minorHAnsi"/>
          <w:sz w:val="23"/>
          <w:szCs w:val="23"/>
          <w:lang w:bidi="en-US"/>
        </w:rPr>
        <w:t>such as scale, occlusion, distance and illumination conditions.</w:t>
      </w:r>
    </w:p>
    <w:p w14:paraId="718DEBD8" w14:textId="5B552872" w:rsidR="00220A52" w:rsidRPr="00D1736D" w:rsidRDefault="005C1F3E" w:rsidP="001D18A7">
      <w:pPr>
        <w:pStyle w:val="Heading3"/>
        <w:bidi w:val="0"/>
        <w:spacing w:line="276" w:lineRule="auto"/>
        <w:rPr>
          <w:rFonts w:asciiTheme="minorHAnsi" w:eastAsia="Century" w:hAnsiTheme="minorHAnsi" w:cstheme="minorHAnsi"/>
          <w:sz w:val="23"/>
          <w:szCs w:val="23"/>
        </w:rPr>
      </w:pPr>
      <w:bookmarkStart w:id="521" w:name="_Toc14857547"/>
      <w:bookmarkStart w:id="522" w:name="_Toc14857793"/>
      <w:r w:rsidRPr="00D1736D">
        <w:rPr>
          <w:rFonts w:asciiTheme="minorHAnsi" w:hAnsiTheme="minorHAnsi" w:cstheme="minorHAnsi"/>
        </w:rPr>
        <w:lastRenderedPageBreak/>
        <w:t>Counting by Regression</w:t>
      </w:r>
      <w:bookmarkEnd w:id="521"/>
      <w:bookmarkEnd w:id="522"/>
    </w:p>
    <w:p w14:paraId="5F7B7954" w14:textId="5E69643D" w:rsidR="00717B6D" w:rsidRDefault="00902648" w:rsidP="008D67EC">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Another approach to provide yield estimation is counting by regression. This approach aims to directly map visual features extracted globally or locally from image patches to the </w:t>
      </w:r>
      <w:r w:rsidR="00B26355" w:rsidRPr="00D1736D">
        <w:rPr>
          <w:rFonts w:eastAsia="Century" w:cstheme="minorHAnsi"/>
          <w:sz w:val="23"/>
          <w:szCs w:val="23"/>
          <w:lang w:bidi="en-US"/>
        </w:rPr>
        <w:t>number</w:t>
      </w:r>
      <w:r w:rsidRPr="00D1736D">
        <w:rPr>
          <w:rFonts w:eastAsia="Century" w:cstheme="minorHAnsi"/>
          <w:sz w:val="23"/>
          <w:szCs w:val="23"/>
          <w:lang w:bidi="en-US"/>
        </w:rPr>
        <w:t xml:space="preserve"> of object instances </w:t>
      </w:r>
      <w:r w:rsidRPr="00D1736D">
        <w:rPr>
          <w:rFonts w:eastAsia="Century" w:cstheme="minorHAnsi"/>
          <w:sz w:val="23"/>
          <w:szCs w:val="23"/>
          <w:lang w:bidi="en-US"/>
        </w:rPr>
        <w:fldChar w:fldCharType="begin" w:fldLock="1"/>
      </w:r>
      <w:r w:rsidR="00D6619A">
        <w:rPr>
          <w:rFonts w:eastAsia="Century" w:cstheme="minorHAnsi"/>
          <w:sz w:val="23"/>
          <w:szCs w:val="23"/>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Pr="00D1736D">
        <w:rPr>
          <w:rFonts w:eastAsia="Century" w:cstheme="minorHAnsi"/>
          <w:sz w:val="23"/>
          <w:szCs w:val="23"/>
          <w:lang w:bidi="en-US"/>
        </w:rPr>
        <w:fldChar w:fldCharType="separate"/>
      </w:r>
      <w:r w:rsidR="00D1736D" w:rsidRPr="00D1736D">
        <w:rPr>
          <w:rFonts w:eastAsia="Century" w:cstheme="minorHAnsi"/>
          <w:noProof/>
          <w:sz w:val="23"/>
          <w:szCs w:val="23"/>
          <w:lang w:bidi="en-US"/>
        </w:rPr>
        <w:t>(Koirala et al., 2019a)</w:t>
      </w:r>
      <w:r w:rsidRPr="00D1736D">
        <w:rPr>
          <w:rFonts w:eastAsia="Century" w:cstheme="minorHAnsi"/>
          <w:sz w:val="23"/>
          <w:szCs w:val="23"/>
          <w:lang w:bidi="en-US"/>
        </w:rPr>
        <w:fldChar w:fldCharType="end"/>
      </w:r>
      <w:r w:rsidR="00B305ED" w:rsidRPr="00D1736D">
        <w:rPr>
          <w:rFonts w:eastAsia="Century" w:cstheme="minorHAnsi"/>
          <w:sz w:val="23"/>
          <w:szCs w:val="23"/>
          <w:lang w:bidi="en-US"/>
        </w:rPr>
        <w:t xml:space="preserve">. </w:t>
      </w:r>
      <w:r w:rsidRPr="00D1736D">
        <w:rPr>
          <w:rFonts w:eastAsia="Century" w:cstheme="minorHAnsi"/>
          <w:sz w:val="23"/>
          <w:szCs w:val="23"/>
          <w:lang w:bidi="en-US"/>
        </w:rPr>
        <w:t>With this approach</w:t>
      </w:r>
      <w:r w:rsidR="001440BE" w:rsidRPr="00D1736D">
        <w:rPr>
          <w:rFonts w:eastAsia="Century" w:cstheme="minorHAnsi"/>
          <w:sz w:val="23"/>
          <w:szCs w:val="23"/>
          <w:lang w:bidi="en-US"/>
        </w:rPr>
        <w:t>,</w:t>
      </w:r>
      <w:r w:rsidRPr="00D1736D">
        <w:rPr>
          <w:rFonts w:eastAsia="Century" w:cstheme="minorHAnsi"/>
          <w:sz w:val="23"/>
          <w:szCs w:val="23"/>
          <w:lang w:bidi="en-US"/>
        </w:rPr>
        <w:t xml:space="preserve"> the model explicitly learns to count not only those crops that are seen in the image but also those that are occluded, by involving calculation of a correction factor for the occluded fruits, which results in more robust and precise estimations.</w:t>
      </w:r>
      <w:r w:rsidR="00717B6D">
        <w:rPr>
          <w:rFonts w:eastAsia="Century" w:cstheme="minorHAnsi"/>
          <w:sz w:val="23"/>
          <w:szCs w:val="23"/>
          <w:lang w:bidi="en-US"/>
        </w:rPr>
        <w:t xml:space="preserve"> </w:t>
      </w:r>
      <w:r w:rsidR="009E2E64" w:rsidRPr="00D1736D">
        <w:rPr>
          <w:rFonts w:eastAsia="Century" w:cstheme="minorHAnsi"/>
          <w:sz w:val="23"/>
          <w:szCs w:val="23"/>
          <w:lang w:bidi="en-US"/>
        </w:rPr>
        <w:t xml:space="preserve">A very common and simple implementation of the approach is to use the slope of the linear regression between the machine vision image count and harvest count for a set of calibration trees for fruit load estimation. </w:t>
      </w:r>
      <w:r w:rsidR="007F41AC" w:rsidRPr="00D1736D">
        <w:rPr>
          <w:rFonts w:eastAsia="Century" w:cstheme="minorHAnsi"/>
          <w:sz w:val="23"/>
          <w:szCs w:val="23"/>
          <w:lang w:bidi="en-US"/>
        </w:rPr>
        <w:t>Among th</w:t>
      </w:r>
      <w:r w:rsidR="00B26355" w:rsidRPr="00D1736D">
        <w:rPr>
          <w:rFonts w:eastAsia="Century" w:cstheme="minorHAnsi"/>
          <w:sz w:val="23"/>
          <w:szCs w:val="23"/>
          <w:lang w:bidi="en-US"/>
        </w:rPr>
        <w:t>e</w:t>
      </w:r>
      <w:r w:rsidR="007F41AC" w:rsidRPr="00D1736D">
        <w:rPr>
          <w:rFonts w:eastAsia="Century" w:cstheme="minorHAnsi"/>
          <w:sz w:val="23"/>
          <w:szCs w:val="23"/>
          <w:lang w:bidi="en-US"/>
        </w:rPr>
        <w:t xml:space="preserve"> research that implement</w:t>
      </w:r>
      <w:ins w:id="523" w:author="Yael Edan" w:date="2019-09-22T13:37:00Z">
        <w:r w:rsidR="008D67EC">
          <w:rPr>
            <w:rFonts w:eastAsia="Century" w:cstheme="minorHAnsi"/>
            <w:sz w:val="23"/>
            <w:szCs w:val="23"/>
            <w:lang w:bidi="en-US"/>
          </w:rPr>
          <w:t>ed</w:t>
        </w:r>
      </w:ins>
      <w:r w:rsidR="007F41AC" w:rsidRPr="00D1736D">
        <w:rPr>
          <w:rFonts w:eastAsia="Century" w:cstheme="minorHAnsi"/>
          <w:sz w:val="23"/>
          <w:szCs w:val="23"/>
          <w:lang w:bidi="en-US"/>
        </w:rPr>
        <w:t xml:space="preserve"> this approach, </w:t>
      </w:r>
      <w:ins w:id="524" w:author="Yael Edan" w:date="2019-09-22T13:37:00Z">
        <w:r w:rsidR="008D67EC" w:rsidRPr="00D1736D">
          <w:rPr>
            <w:rFonts w:eastAsia="Century" w:cstheme="minorHAnsi"/>
            <w:sz w:val="23"/>
            <w:szCs w:val="23"/>
            <w:lang w:bidi="en-US"/>
          </w:rPr>
          <w:t>the most significant works that use the regression approach for yield estimation, resulting in</w:t>
        </w:r>
        <w:r w:rsidR="008D67EC">
          <w:rPr>
            <w:rFonts w:eastAsia="Century" w:cstheme="minorHAnsi"/>
            <w:sz w:val="23"/>
            <w:szCs w:val="23"/>
            <w:lang w:bidi="en-US"/>
          </w:rPr>
          <w:t xml:space="preserve"> more than 0.9 </w:t>
        </w:r>
        <w:r w:rsidR="008D67EC" w:rsidRPr="00D1736D">
          <w:rPr>
            <w:rFonts w:eastAsia="Century" w:cstheme="minorHAnsi"/>
            <w:sz w:val="23"/>
            <w:szCs w:val="23"/>
            <w:lang w:bidi="en-US"/>
          </w:rPr>
          <w:t>accuracy</w:t>
        </w:r>
        <w:r w:rsidR="008D67EC">
          <w:rPr>
            <w:rFonts w:eastAsia="Century" w:cstheme="minorHAnsi"/>
            <w:sz w:val="23"/>
            <w:szCs w:val="23"/>
            <w:lang w:bidi="en-US"/>
          </w:rPr>
          <w:t xml:space="preserve"> were</w:t>
        </w:r>
      </w:ins>
      <w:del w:id="525" w:author="Yael Edan" w:date="2019-09-22T13:37:00Z">
        <w:r w:rsidR="007F41AC" w:rsidRPr="00D1736D" w:rsidDel="008D67EC">
          <w:rPr>
            <w:rFonts w:eastAsia="Century" w:cstheme="minorHAnsi"/>
            <w:sz w:val="23"/>
            <w:szCs w:val="23"/>
            <w:lang w:bidi="en-US"/>
          </w:rPr>
          <w:delText>can be found</w:delText>
        </w:r>
      </w:del>
      <w:r w:rsidR="009E2E64" w:rsidRPr="00D1736D">
        <w:rPr>
          <w:rFonts w:eastAsia="Century" w:cstheme="minorHAnsi"/>
          <w:sz w:val="23"/>
          <w:szCs w:val="23"/>
          <w:lang w:bidi="en-US"/>
        </w:rPr>
        <w:t xml:space="preserve">  </w:t>
      </w:r>
      <w:r w:rsidR="007F41AC"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Rahnemoonfar","given":"Maryam","non-dropping-particle":"","parse-names":false,"suffix":""},{"dropping-particle":"","family":"Sheppard","given":"Clay","non-dropping-particle":"","parse-names":false,"suffix":""}],"container-title":"Sensors","id":"ITEM-1","issue":"4","issued":{"date-parts":[["2017"]]},"page":"905","publisher":"Multidisciplinary Digital Publishing Institute","title":"Deep count: fruit counting based on deep simulated learning","type":"article-journal","volume":"17"},"uris":["http://www.mendeley.com/documents/?uuid=b1a53fd1-3d98-4704-b016-d2e16734f7f5"]}],"mendeley":{"formattedCitation":"(Rahnemoonfar &amp; Sheppard, 2017a)","plainTextFormattedCitation":"(Rahnemoonfar &amp; Sheppard, 2017a)","previouslyFormattedCitation":"(Rahnemoonfar &amp; Sheppard, 2017a)"},"properties":{"noteIndex":0},"schema":"https://github.com/citation-style-language/schema/raw/master/csl-citation.json"}</w:instrText>
      </w:r>
      <w:r w:rsidR="007F41AC"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(Rahnemoonfar &amp; Sheppard, 2017a)</w:t>
      </w:r>
      <w:r w:rsidR="007F41AC" w:rsidRPr="00D1736D">
        <w:rPr>
          <w:rFonts w:eastAsia="Century" w:cstheme="minorHAnsi"/>
          <w:sz w:val="23"/>
          <w:szCs w:val="23"/>
          <w:lang w:bidi="en-US"/>
        </w:rPr>
        <w:fldChar w:fldCharType="end"/>
      </w:r>
      <w:ins w:id="526" w:author="Yael Edan" w:date="2019-09-22T13:38:00Z">
        <w:r w:rsidR="008D67EC">
          <w:rPr>
            <w:rFonts w:eastAsia="Century" w:cstheme="minorHAnsi"/>
            <w:sz w:val="23"/>
            <w:szCs w:val="23"/>
            <w:lang w:bidi="en-US"/>
          </w:rPr>
          <w:t xml:space="preserve"> and </w:t>
        </w:r>
      </w:ins>
      <w:del w:id="527" w:author="Yael Edan" w:date="2019-09-22T13:38:00Z">
        <w:r w:rsidR="007F41AC" w:rsidRPr="00D1736D" w:rsidDel="008D67EC">
          <w:rPr>
            <w:rFonts w:eastAsia="Century" w:cstheme="minorHAnsi"/>
            <w:sz w:val="23"/>
            <w:szCs w:val="23"/>
            <w:lang w:bidi="en-US"/>
          </w:rPr>
          <w:delText>,</w:delText>
        </w:r>
      </w:del>
      <w:r w:rsidR="007F41AC"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{"citationItems":[{"id":"ITEM-1","itemData":{"author":[{"dropping-particle":"","family":"Chen","given":"Steven W","non-dropping-particle":"","parse-names":false,"suffix":""},{"dropping-particle":"","family":"Shivakumar","given":"Shreyas S","non-dropping-particle":"","parse-names":false,"suffix":""},{"dropping-particle":"","family":"Dcunha","given":"Sandeep","non-dropping-particle":"","parse-names":false,"suffix":""},{"dropping-particle":"","family":"Das","given":"Jnaneshwar","non-dropping-particle":"","parse-names":false,"suffix":""},{"dropping-particle":"","family":"Okon","given":"Edidiong","non-dropping-particle":"","parse-names":false,"suffix":""},{"dropping-particle":"","family":"Qu","given":"Chao","non-dropping-particle":"","parse-names":false,"suffix":""},{"dropping-particle":"","family":"Taylor","given":"Camillo J","non-dropping-particle":"","parse-names":false,"suffix":""},{"dropping-particle":"","family":"Kumar","given":"Vijay","non-dropping-particle":"","parse-names":false,"suffix":""}],"container-title":"IEEE Robotics and Automation Letters","id":"ITEM-1","issue":"2","issued":{"date-parts":[["2017"]]},"page":"781-788","publisher":"IEEE","title":"Counting apples and oranges with deep learning: A data-driven approach","type":"article-journal","volume":"2"},"uris":["http://www.mendeley.com/documents/?uuid=f2515b78-dbf7-4f36-a215-54a92f4f2f73"]}],"mendeley":{"formattedCitation":"(Chen et al., 2017)","plainTextFormattedCitation":"(Chen et al., 2017)","previouslyFormattedCitation":"(Chen et al., 2017)"},"properties":{"noteIndex":0},"schema":"https://github.com/citation-style-language/schema/raw/master/csl-citation.json"}</w:instrText>
      </w:r>
      <w:r w:rsidR="007F41AC"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(Chen et al., 2017)</w:t>
      </w:r>
      <w:r w:rsidR="007F41AC" w:rsidRPr="00D1736D">
        <w:rPr>
          <w:rFonts w:eastAsia="Century" w:cstheme="minorHAnsi"/>
          <w:sz w:val="23"/>
          <w:szCs w:val="23"/>
          <w:lang w:bidi="en-US"/>
        </w:rPr>
        <w:fldChar w:fldCharType="end"/>
      </w:r>
      <w:ins w:id="528" w:author="Yael Edan" w:date="2019-09-22T13:38:00Z">
        <w:r w:rsidR="008D67EC">
          <w:rPr>
            <w:rFonts w:eastAsia="Century" w:cstheme="minorHAnsi"/>
            <w:sz w:val="23"/>
            <w:szCs w:val="23"/>
            <w:lang w:bidi="en-US"/>
          </w:rPr>
          <w:t xml:space="preserve">. </w:t>
        </w:r>
      </w:ins>
      <w:del w:id="529" w:author="Yael Edan" w:date="2019-09-22T13:38:00Z">
        <w:r w:rsidR="007F41AC" w:rsidRPr="00D1736D" w:rsidDel="008D67EC">
          <w:rPr>
            <w:rFonts w:eastAsia="Century" w:cstheme="minorHAnsi"/>
            <w:sz w:val="23"/>
            <w:szCs w:val="23"/>
            <w:lang w:bidi="en-US"/>
          </w:rPr>
          <w:delText xml:space="preserve"> which consider among </w:delText>
        </w:r>
      </w:del>
      <w:del w:id="530" w:author="Yael Edan" w:date="2019-09-22T13:37:00Z">
        <w:r w:rsidR="007F41AC" w:rsidRPr="00D1736D" w:rsidDel="008D67EC">
          <w:rPr>
            <w:rFonts w:eastAsia="Century" w:cstheme="minorHAnsi"/>
            <w:sz w:val="23"/>
            <w:szCs w:val="23"/>
            <w:lang w:bidi="en-US"/>
          </w:rPr>
          <w:delText xml:space="preserve">the most significant works that use the regression approach for yield estimation, </w:delText>
        </w:r>
        <w:r w:rsidR="00B26355" w:rsidRPr="00D1736D" w:rsidDel="008D67EC">
          <w:rPr>
            <w:rFonts w:eastAsia="Century" w:cstheme="minorHAnsi"/>
            <w:sz w:val="23"/>
            <w:szCs w:val="23"/>
            <w:lang w:bidi="en-US"/>
          </w:rPr>
          <w:delText>resulting in</w:delText>
        </w:r>
        <w:r w:rsidR="00465B0C" w:rsidDel="008D67EC">
          <w:rPr>
            <w:rFonts w:eastAsia="Century" w:cstheme="minorHAnsi"/>
            <w:sz w:val="23"/>
            <w:szCs w:val="23"/>
            <w:lang w:bidi="en-US"/>
          </w:rPr>
          <w:delText xml:space="preserve"> more than 0.9 </w:delText>
        </w:r>
        <w:r w:rsidR="00465B0C" w:rsidRPr="00D1736D" w:rsidDel="008D67EC">
          <w:rPr>
            <w:rFonts w:eastAsia="Century" w:cstheme="minorHAnsi"/>
            <w:sz w:val="23"/>
            <w:szCs w:val="23"/>
            <w:lang w:bidi="en-US"/>
          </w:rPr>
          <w:delText>accuracy</w:delText>
        </w:r>
        <w:r w:rsidR="00B26355" w:rsidRPr="00D1736D" w:rsidDel="008D67EC">
          <w:rPr>
            <w:rFonts w:eastAsia="Century" w:cstheme="minorHAnsi"/>
            <w:sz w:val="23"/>
            <w:szCs w:val="23"/>
            <w:lang w:bidi="en-US"/>
          </w:rPr>
          <w:delText xml:space="preserve">. </w:delText>
        </w:r>
      </w:del>
      <w:del w:id="531" w:author="Yael Edan" w:date="2019-09-22T13:38:00Z">
        <w:r w:rsidR="007F41AC" w:rsidRPr="00D1736D" w:rsidDel="008D67EC">
          <w:rPr>
            <w:rFonts w:eastAsia="Century" w:cstheme="minorHAnsi"/>
            <w:sz w:val="23"/>
            <w:szCs w:val="23"/>
            <w:lang w:bidi="en-US"/>
          </w:rPr>
          <w:delText>in a</w:delText>
        </w:r>
      </w:del>
      <w:ins w:id="532" w:author="Yael Edan" w:date="2019-09-22T13:38:00Z">
        <w:r w:rsidR="008D67EC">
          <w:rPr>
            <w:rFonts w:eastAsia="Century" w:cstheme="minorHAnsi"/>
            <w:sz w:val="23"/>
            <w:szCs w:val="23"/>
            <w:lang w:bidi="en-US"/>
          </w:rPr>
          <w:t>A</w:t>
        </w:r>
      </w:ins>
      <w:r w:rsidR="007F41AC" w:rsidRPr="00D1736D">
        <w:rPr>
          <w:rFonts w:eastAsia="Century" w:cstheme="minorHAnsi"/>
          <w:sz w:val="23"/>
          <w:szCs w:val="23"/>
          <w:lang w:bidi="en-US"/>
        </w:rPr>
        <w:t>ddition</w:t>
      </w:r>
      <w:ins w:id="533" w:author="Yael Edan" w:date="2019-09-22T13:38:00Z">
        <w:r w:rsidR="008D67EC">
          <w:rPr>
            <w:rFonts w:eastAsia="Century" w:cstheme="minorHAnsi"/>
            <w:sz w:val="23"/>
            <w:szCs w:val="23"/>
            <w:lang w:bidi="en-US"/>
          </w:rPr>
          <w:t xml:space="preserve">al research by </w:t>
        </w:r>
      </w:ins>
      <w:del w:id="534" w:author="Yael Edan" w:date="2019-09-22T13:38:00Z">
        <w:r w:rsidR="00617F29" w:rsidRPr="00D1736D" w:rsidDel="008D67EC">
          <w:rPr>
            <w:rFonts w:eastAsia="Century" w:cstheme="minorHAnsi"/>
            <w:sz w:val="23"/>
            <w:szCs w:val="23"/>
            <w:lang w:bidi="en-US"/>
          </w:rPr>
          <w:delText xml:space="preserve"> to that</w:delText>
        </w:r>
        <w:r w:rsidR="007F41AC" w:rsidRPr="00D1736D" w:rsidDel="008D67EC">
          <w:rPr>
            <w:rFonts w:eastAsia="Century" w:cstheme="minorHAnsi"/>
            <w:sz w:val="23"/>
            <w:szCs w:val="23"/>
            <w:lang w:bidi="en-US"/>
          </w:rPr>
          <w:delText xml:space="preserve"> </w:delText>
        </w:r>
      </w:del>
      <w:r w:rsidR="007F41AC"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{"citationItems":[{"id":"ITEM-1","itemData":{"DOI":"10.3390/s16111915","ISSN":"14248220","abstract":"This paper presents a novel multi-sensor framework to efficiently identify, track, localise and map every piece of fruit in a commercial mango orchard. A multiple viewpoint approach is used to solve the problem of occlusion, thus avoiding the need for labour-intensive field calibration to estimate actual yield. Fruit are detected in images using a state-of-the-art faster R-CNN detector, and pair-wise correspondences are established between images using trajectory data provided by a navigation system. A novel LiDAR component automatically generates image masks for each canopy, allowing each fruit to be associated with the corresponding tree. The tracked fruit are triangulated to locate them in 3D, enabling a number of spatial statistics per tree, row or orchard block. A total of 522 trees and 71,609 mangoes were scanned on a Calypso mango orchard near Bundaberg, Queensland, Australia, with 16 trees counted by hand for validation, both on the tree and after harvest. The results show that single, dual and multi-view methods can all provide precise yield estimates, but only the proposed multi-view approach can do so without calibration, with an error rate of only 1.36% for individual trees.","author":[{"dropping-particle":"","family":"Stein","given":"Madeleine","non-dropping-particle":"","parse-names":false,"suffix":""},{"dropping-particle":"","family":"Bargoti","given":"Suchet","non-dropping-particle":"","parse-names":false,"suffix":""},{"dropping-particle":"","family":"Underwood","given":"James","non-dropping-particle":"","parse-names":false,"suffix":""}],"container-title":"Sensors (Switzerland)","id":"ITEM-1","issue":"11","issued":{"date-parts":[["2016"]]},"title":"Image based mango fruit detection, localisation and yield estimation using multiple view geometry","type":"article-journal","volume":"16"},"uris":["http://www.mendeley.com/documents/?uuid=a47c541f-c8f5-4fa9-8845-819fd00ad387"]}],"mendeley":{"formattedCitation":"(Stein, Bargoti, &amp; Underwood, 2016)","plainTextFormattedCitation":"(Stein, Bargoti, &amp; Underwood, 2016)","previouslyFormattedCitation":"(Stein, Bargoti, &amp; Underwood, 2016)"},"properties":{"noteIndex":0},"schema":"https://github.com/citation-style-language/schema/raw/master/csl-citation.json"}</w:instrText>
      </w:r>
      <w:r w:rsidR="007F41AC"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(Stein, Bargoti, &amp; Underwood, 2016)</w:t>
      </w:r>
      <w:r w:rsidR="007F41AC" w:rsidRPr="00D1736D">
        <w:rPr>
          <w:rFonts w:eastAsia="Century" w:cstheme="minorHAnsi"/>
          <w:sz w:val="23"/>
          <w:szCs w:val="23"/>
          <w:lang w:bidi="en-US"/>
        </w:rPr>
        <w:fldChar w:fldCharType="end"/>
      </w:r>
      <w:r w:rsidR="007F41AC" w:rsidRPr="00D1736D">
        <w:rPr>
          <w:rFonts w:eastAsia="Century" w:cstheme="minorHAnsi"/>
          <w:sz w:val="23"/>
          <w:szCs w:val="23"/>
          <w:lang w:bidi="en-US"/>
        </w:rPr>
        <w:t xml:space="preserve">, </w:t>
      </w:r>
      <w:r w:rsidR="007F41AC" w:rsidRPr="00D1736D">
        <w:rPr>
          <w:rFonts w:eastAsia="Century" w:cstheme="minorHAnsi"/>
          <w:sz w:val="23"/>
          <w:szCs w:val="23"/>
          <w:lang w:bidi="en-US"/>
        </w:rPr>
        <w:fldChar w:fldCharType="begin" w:fldLock="1"/>
      </w:r>
      <w:r w:rsidR="00D6619A">
        <w:rPr>
          <w:rFonts w:eastAsia="Century" w:cstheme="minorHAnsi"/>
          <w:sz w:val="23"/>
          <w:szCs w:val="23"/>
          <w:lang w:bidi="en-US"/>
        </w:rPr>
        <w:instrText>ADDIN CSL_CITATION {"citationItems":[{"id":"ITEM-1","itemData":{"author":[{"dropping-particle":"","family":"Koirala","given":"A.","non-dropping-particle":"","parse-names":false,"suffix":""},{"dropping-particle":"","family":"Walsh","given":"K. B.","non-dropping-particle":"","parse-names":false,"suffix":""},{"dropping-particle":"","family":"Wang","given":"Z.","non-dropping-particle":"","parse-names":false,"suffix":""},{"dropping-particle":"","family":"McCarthy","given":"C.","non-dropping-particle":"","parse-names":false,"suffix":""}],"container-title":"Precision Agriculture","id":"ITEM-1","issue":"0123456789","issued":{"date-parts":[["2019"]]},"publisher":"Springer US","title":"Deep learning for real-time fruit detection and orchard fruit load estimation: benchmarking of ‘MangoYOLO’","type":"article-journal"},"uris":["http://www.mendeley.com/documents/?uuid=29b73b10-9c51-4390-9c25-a70f218e27eb"]}],"mendeley":{"formattedCitation":"(Koirala et al., 2019b)","plainTextFormattedCitation":"(Koirala et al., 2019b)","previouslyFormattedCitation":"(Koirala et al., 2019b)"},"properties":{"noteIndex":0},"schema":"https://github.com/citation-style-language/schema/raw/master/csl-citation.json"}</w:instrText>
      </w:r>
      <w:r w:rsidR="007F41AC" w:rsidRPr="00D1736D">
        <w:rPr>
          <w:rFonts w:eastAsia="Century" w:cstheme="minorHAnsi"/>
          <w:sz w:val="23"/>
          <w:szCs w:val="23"/>
          <w:lang w:bidi="en-US"/>
        </w:rPr>
        <w:fldChar w:fldCharType="separate"/>
      </w:r>
      <w:r w:rsidR="00D1736D" w:rsidRPr="00D1736D">
        <w:rPr>
          <w:rFonts w:eastAsia="Century" w:cstheme="minorHAnsi"/>
          <w:noProof/>
          <w:sz w:val="23"/>
          <w:szCs w:val="23"/>
          <w:lang w:bidi="en-US"/>
        </w:rPr>
        <w:t>(Koirala et al., 2019b)</w:t>
      </w:r>
      <w:r w:rsidR="007F41AC" w:rsidRPr="00D1736D">
        <w:rPr>
          <w:rFonts w:eastAsia="Century" w:cstheme="minorHAnsi"/>
          <w:sz w:val="23"/>
          <w:szCs w:val="23"/>
          <w:lang w:bidi="en-US"/>
        </w:rPr>
        <w:fldChar w:fldCharType="end"/>
      </w:r>
      <w:r w:rsidR="007F41AC" w:rsidRPr="00D1736D">
        <w:rPr>
          <w:rFonts w:eastAsia="Century" w:cstheme="minorHAnsi"/>
          <w:sz w:val="23"/>
          <w:szCs w:val="23"/>
          <w:lang w:bidi="en-US"/>
        </w:rPr>
        <w:t xml:space="preserve"> also </w:t>
      </w:r>
      <w:r w:rsidR="00617F29" w:rsidRPr="00D1736D">
        <w:rPr>
          <w:rFonts w:eastAsia="Century" w:cstheme="minorHAnsi"/>
          <w:sz w:val="23"/>
          <w:szCs w:val="23"/>
          <w:lang w:bidi="en-US"/>
        </w:rPr>
        <w:t xml:space="preserve">reported </w:t>
      </w:r>
      <w:del w:id="535" w:author="Yael Edan" w:date="2019-09-22T13:38:00Z">
        <w:r w:rsidR="00617F29" w:rsidRPr="00D1736D" w:rsidDel="008D67EC">
          <w:rPr>
            <w:rFonts w:eastAsia="Century" w:cstheme="minorHAnsi"/>
            <w:sz w:val="23"/>
            <w:szCs w:val="23"/>
            <w:lang w:bidi="en-US"/>
          </w:rPr>
          <w:delText>a</w:delText>
        </w:r>
      </w:del>
      <w:r w:rsidR="00617F29" w:rsidRPr="00D1736D">
        <w:rPr>
          <w:rFonts w:eastAsia="Century" w:cstheme="minorHAnsi"/>
          <w:sz w:val="23"/>
          <w:szCs w:val="23"/>
          <w:lang w:bidi="en-US"/>
        </w:rPr>
        <w:t xml:space="preserve"> promising result</w:t>
      </w:r>
      <w:ins w:id="536" w:author="Yael Edan" w:date="2019-09-22T13:38:00Z">
        <w:r w:rsidR="008D67EC">
          <w:rPr>
            <w:rFonts w:eastAsia="Century" w:cstheme="minorHAnsi"/>
            <w:sz w:val="23"/>
            <w:szCs w:val="23"/>
            <w:lang w:bidi="en-US"/>
          </w:rPr>
          <w:t>s</w:t>
        </w:r>
      </w:ins>
      <w:r w:rsidR="00617F29" w:rsidRPr="00D1736D">
        <w:rPr>
          <w:rFonts w:eastAsia="Century" w:cstheme="minorHAnsi"/>
          <w:sz w:val="23"/>
          <w:szCs w:val="23"/>
          <w:lang w:bidi="en-US"/>
        </w:rPr>
        <w:t xml:space="preserve"> </w:t>
      </w:r>
      <w:del w:id="537" w:author="Yael Edan" w:date="2019-09-22T13:38:00Z">
        <w:r w:rsidR="00617F29" w:rsidRPr="00D1736D" w:rsidDel="008D67EC">
          <w:rPr>
            <w:rFonts w:eastAsia="Century" w:cstheme="minorHAnsi"/>
            <w:sz w:val="23"/>
            <w:szCs w:val="23"/>
            <w:lang w:bidi="en-US"/>
          </w:rPr>
          <w:delText xml:space="preserve">with the </w:delText>
        </w:r>
      </w:del>
      <w:r w:rsidR="00617F29" w:rsidRPr="00D1736D">
        <w:rPr>
          <w:rFonts w:eastAsia="Century" w:cstheme="minorHAnsi"/>
          <w:sz w:val="23"/>
          <w:szCs w:val="23"/>
          <w:lang w:bidi="en-US"/>
        </w:rPr>
        <w:t>us</w:t>
      </w:r>
      <w:ins w:id="538" w:author="Yael Edan" w:date="2019-09-22T13:38:00Z">
        <w:r w:rsidR="008D67EC">
          <w:rPr>
            <w:rFonts w:eastAsia="Century" w:cstheme="minorHAnsi"/>
            <w:sz w:val="23"/>
            <w:szCs w:val="23"/>
            <w:lang w:bidi="en-US"/>
          </w:rPr>
          <w:t>ing</w:t>
        </w:r>
      </w:ins>
      <w:del w:id="539" w:author="Yael Edan" w:date="2019-09-22T13:38:00Z">
        <w:r w:rsidR="00617F29" w:rsidRPr="00D1736D" w:rsidDel="008D67EC">
          <w:rPr>
            <w:rFonts w:eastAsia="Century" w:cstheme="minorHAnsi"/>
            <w:sz w:val="23"/>
            <w:szCs w:val="23"/>
            <w:lang w:bidi="en-US"/>
          </w:rPr>
          <w:delText>e of</w:delText>
        </w:r>
      </w:del>
      <w:r w:rsidR="00617F29" w:rsidRPr="00D1736D">
        <w:rPr>
          <w:rFonts w:eastAsia="Century" w:cstheme="minorHAnsi"/>
          <w:sz w:val="23"/>
          <w:szCs w:val="23"/>
          <w:lang w:bidi="en-US"/>
        </w:rPr>
        <w:t xml:space="preserve"> this approach.</w:t>
      </w:r>
      <w:r w:rsidR="00717B6D">
        <w:rPr>
          <w:rFonts w:eastAsia="Century" w:cstheme="minorHAnsi"/>
          <w:sz w:val="23"/>
          <w:szCs w:val="23"/>
          <w:lang w:bidi="en-US"/>
        </w:rPr>
        <w:t xml:space="preserve"> </w:t>
      </w:r>
      <w:r w:rsidR="00617F29" w:rsidRPr="00D1736D">
        <w:rPr>
          <w:rFonts w:eastAsia="Century" w:cstheme="minorHAnsi"/>
          <w:sz w:val="23"/>
          <w:szCs w:val="23"/>
          <w:lang w:bidi="en-US"/>
        </w:rPr>
        <w:t xml:space="preserve">In </w:t>
      </w:r>
      <w:r w:rsidR="00617F29"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{"citationItems":[{"id":"ITEM-1","itemData":{"author":[{"dropping-particle":"","family":"Chen","given":"Steven W","non-dropping-particle":"","parse-names":false,"suffix":""},{"dropping-particle":"","family":"Shivakumar","given":"Shreyas S","non-dropping-particle":"","parse-names":false,"suffix":""},{"dropping-particle":"","family":"Dcunha","given":"Sandeep","non-dropping-particle":"","parse-names":false,"suffix":""},{"dropping-particle":"","family":"Das","given":"Jnaneshwar","non-dropping-particle":"","parse-names":false,"suffix":""},{"dropping-particle":"","family":"Okon","given":"Edidiong","non-dropping-particle":"","parse-names":false,"suffix":""},{"dropping-particle":"","family":"Qu","given":"Chao","non-dropping-particle":"","parse-names":false,"suffix":""},{"dropping-particle":"","family":"Taylor","given":"Camillo J","non-dropping-particle":"","parse-names":false,"suffix":""},{"dropping-particle":"","family":"Kumar","given":"Vijay","non-dropping-particle":"","parse-names":false,"suffix":""}],"container-title":"IEEE Robotics and Automation Letters","id":"ITEM-1","issue":"2","issued":{"date-parts":[["2017"]]},"page":"781-788","publisher":"IEEE","title":"Counting apples and oranges with deep learning: A data-driven approach","type":"article-journal","volume":"2"},"uris":["http://www.mendeley.com/documents/?uuid=f2515b78-dbf7-4f36-a215-54a92f4f2f73"]}],"mendeley":{"formattedCitation":"(Chen et al., 2017)","plainTextFormattedCitation":"(Chen et al., 2017)","previouslyFormattedCitation":"(Chen et al., 2017)"},"properties":{"noteIndex":0},"schema":"https://github.com/citation-style-language/schema/raw/master/csl-citation.json"}</w:instrText>
      </w:r>
      <w:r w:rsidR="00617F29"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(Chen et al., 2017)</w:t>
      </w:r>
      <w:r w:rsidR="00617F29" w:rsidRPr="00D1736D">
        <w:rPr>
          <w:rFonts w:eastAsia="Century" w:cstheme="minorHAnsi"/>
          <w:sz w:val="23"/>
          <w:szCs w:val="23"/>
          <w:lang w:bidi="en-US"/>
        </w:rPr>
        <w:fldChar w:fldCharType="end"/>
      </w:r>
      <w:r w:rsidR="00617F29" w:rsidRPr="00D1736D">
        <w:rPr>
          <w:rFonts w:eastAsia="Century" w:cstheme="minorHAnsi"/>
          <w:sz w:val="23"/>
          <w:szCs w:val="23"/>
          <w:lang w:bidi="en-US"/>
        </w:rPr>
        <w:t xml:space="preserve"> the authors </w:t>
      </w:r>
      <w:r w:rsidR="00343763" w:rsidRPr="00D1736D">
        <w:rPr>
          <w:rFonts w:eastAsia="Century" w:cstheme="minorHAnsi"/>
          <w:sz w:val="23"/>
          <w:szCs w:val="23"/>
          <w:lang w:bidi="en-US"/>
        </w:rPr>
        <w:t>designed</w:t>
      </w:r>
      <w:r w:rsidR="00617F29" w:rsidRPr="00D1736D">
        <w:rPr>
          <w:rFonts w:eastAsia="Century" w:cstheme="minorHAnsi"/>
          <w:sz w:val="23"/>
          <w:szCs w:val="23"/>
          <w:lang w:bidi="en-US"/>
        </w:rPr>
        <w:t xml:space="preserve"> a count architecture </w:t>
      </w:r>
      <w:r w:rsidR="004F5015" w:rsidRPr="00D1736D">
        <w:rPr>
          <w:rFonts w:eastAsia="Century" w:cstheme="minorHAnsi"/>
          <w:sz w:val="23"/>
          <w:szCs w:val="23"/>
          <w:lang w:bidi="en-US"/>
        </w:rPr>
        <w:t>composed</w:t>
      </w:r>
      <w:r w:rsidR="00617F29" w:rsidRPr="00D1736D">
        <w:rPr>
          <w:rFonts w:eastAsia="Century" w:cstheme="minorHAnsi"/>
          <w:sz w:val="23"/>
          <w:szCs w:val="23"/>
          <w:lang w:bidi="en-US"/>
        </w:rPr>
        <w:t xml:space="preserve"> from three stages. In the first stage, </w:t>
      </w:r>
      <w:r w:rsidR="004F5015" w:rsidRPr="00D1736D">
        <w:rPr>
          <w:rFonts w:eastAsia="Century" w:cstheme="minorHAnsi"/>
          <w:sz w:val="23"/>
          <w:szCs w:val="23"/>
          <w:lang w:bidi="en-US"/>
        </w:rPr>
        <w:t>a blob detector based on a fully convolutional network (FCN) extracts candidate regions in the images. A counting algorithm based on a second convolutional network then estimates the number of fruits in each region. Finally, a linear regression model maps that fruit count estimate to a final fruit count. The presented architecture was trained on oranges and apples and achieved 0.97 and 0.91 ratio count respectively.</w:t>
      </w:r>
      <w:r w:rsidR="00717B6D">
        <w:rPr>
          <w:rFonts w:eastAsia="Century" w:cstheme="minorHAnsi"/>
          <w:sz w:val="23"/>
          <w:szCs w:val="23"/>
          <w:lang w:bidi="en-US"/>
        </w:rPr>
        <w:t xml:space="preserve"> </w:t>
      </w:r>
    </w:p>
    <w:p w14:paraId="3264A99D" w14:textId="3BFEB69B" w:rsidR="00064E93" w:rsidRDefault="0075397D" w:rsidP="001D18A7">
      <w:pPr>
        <w:bidi w:val="0"/>
        <w:spacing w:line="276" w:lineRule="auto"/>
        <w:jc w:val="both"/>
        <w:rPr>
          <w:ins w:id="540" w:author="Yael Edan" w:date="2019-09-22T13:39:00Z"/>
          <w:rFonts w:eastAsia="Century" w:cstheme="minorHAnsi"/>
          <w:sz w:val="23"/>
          <w:szCs w:val="23"/>
          <w:lang w:bidi="en-US"/>
        </w:rPr>
      </w:pPr>
      <w:r w:rsidRPr="00D1736D">
        <w:rPr>
          <w:rFonts w:eastAsia="Century" w:cstheme="minorHAnsi"/>
          <w:sz w:val="23"/>
          <w:szCs w:val="23"/>
          <w:lang w:bidi="en-US"/>
        </w:rPr>
        <w:t xml:space="preserve">In </w:t>
      </w:r>
      <w:r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Rahnemoonfar","given":"Maryam","non-dropping-particle":"","parse-names":false,"suffix":""},{"dropping-particle":"","family":"Sheppard","given":"Clay","non-dropping-particle":"","parse-names":false,"suffix":""}],"container-title":"Sensors","id":"ITEM-1","issue":"4","issued":{"date-parts":[["2017"]]},"page":"905","publisher":"Multidisciplinary Digital Publishing Institute","title":"Deep count: fruit counting based on deep simulated learning","type":"article-journal","volume":"17"},"uris":["http://www.mendeley.com/documents/?uuid=b1a53fd1-3d98-4704-b016-d2e16734f7f5"]}],"mendeley":{"formattedCitation":"(Rahnemoonfar &amp; Sheppard, 2017a)","plainTextFormattedCitation":"(Rahnemoonfar &amp; Sheppard, 2017a)","previouslyFormattedCitation":"(Rahnemoonfar &amp; Sheppard, 2017a)"},"properties":{"noteIndex":0},"schema":"https://github.com/citation-style-language/schema/raw/master/csl-citation.json"}</w:instrText>
      </w:r>
      <w:r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(Rahnemoonfar &amp; Sheppard, 2017a)</w:t>
      </w:r>
      <w:r w:rsidRPr="00D1736D">
        <w:rPr>
          <w:rFonts w:eastAsia="Century" w:cstheme="minorHAnsi"/>
          <w:sz w:val="23"/>
          <w:szCs w:val="23"/>
          <w:lang w:bidi="en-US"/>
        </w:rPr>
        <w:fldChar w:fldCharType="end"/>
      </w:r>
      <w:r w:rsidRPr="00D1736D">
        <w:rPr>
          <w:rFonts w:eastAsia="Century" w:cstheme="minorHAnsi"/>
          <w:sz w:val="23"/>
          <w:szCs w:val="23"/>
          <w:lang w:bidi="en-US"/>
        </w:rPr>
        <w:t>, the researchers implement</w:t>
      </w:r>
      <w:r w:rsidR="00B26355" w:rsidRPr="00D1736D">
        <w:rPr>
          <w:rFonts w:eastAsia="Century" w:cstheme="minorHAnsi"/>
          <w:sz w:val="23"/>
          <w:szCs w:val="23"/>
          <w:lang w:bidi="en-US"/>
        </w:rPr>
        <w:t>ed a</w:t>
      </w:r>
      <w:r w:rsidRPr="00D1736D">
        <w:rPr>
          <w:rFonts w:eastAsia="Century" w:cstheme="minorHAnsi"/>
          <w:sz w:val="23"/>
          <w:szCs w:val="23"/>
          <w:lang w:bidi="en-US"/>
        </w:rPr>
        <w:t xml:space="preserve"> tomato fruit counting</w:t>
      </w:r>
      <w:r w:rsidR="00B26355" w:rsidRPr="00D1736D">
        <w:rPr>
          <w:rFonts w:eastAsia="Century" w:cstheme="minorHAnsi"/>
          <w:sz w:val="23"/>
          <w:szCs w:val="23"/>
          <w:lang w:bidi="en-US"/>
        </w:rPr>
        <w:t xml:space="preserve"> task. Th</w:t>
      </w:r>
      <w:r w:rsidRPr="00D1736D">
        <w:rPr>
          <w:rFonts w:eastAsia="Century" w:cstheme="minorHAnsi"/>
          <w:sz w:val="23"/>
          <w:szCs w:val="23"/>
          <w:lang w:bidi="en-US"/>
        </w:rPr>
        <w:t>ey proposed a modified version of Inception-ResNet architecture to output the fruit count without detection and localization of objects.</w:t>
      </w:r>
      <w:r w:rsidR="004F5015" w:rsidRPr="00D1736D">
        <w:rPr>
          <w:rFonts w:eastAsia="Century" w:cstheme="minorHAnsi"/>
          <w:sz w:val="23"/>
          <w:szCs w:val="23"/>
          <w:lang w:bidi="en-US"/>
        </w:rPr>
        <w:t xml:space="preserve"> </w:t>
      </w:r>
      <w:r w:rsidRPr="00D1736D">
        <w:rPr>
          <w:rFonts w:eastAsia="Century" w:cstheme="minorHAnsi"/>
          <w:sz w:val="23"/>
          <w:szCs w:val="23"/>
          <w:lang w:bidi="en-US"/>
        </w:rPr>
        <w:t xml:space="preserve">The model </w:t>
      </w:r>
      <w:r w:rsidR="00B26355" w:rsidRPr="00D1736D">
        <w:rPr>
          <w:rFonts w:eastAsia="Century" w:cstheme="minorHAnsi"/>
          <w:sz w:val="23"/>
          <w:szCs w:val="23"/>
          <w:lang w:bidi="en-US"/>
        </w:rPr>
        <w:t xml:space="preserve">was </w:t>
      </w:r>
      <w:r w:rsidRPr="00D1736D">
        <w:rPr>
          <w:rFonts w:eastAsia="Century" w:cstheme="minorHAnsi"/>
          <w:sz w:val="23"/>
          <w:szCs w:val="23"/>
          <w:lang w:bidi="en-US"/>
        </w:rPr>
        <w:t>trained entirely on synthetic tomato fruit images and tested on natural images. The algorithm was robust to varying degree</w:t>
      </w:r>
      <w:r w:rsidR="00B26355" w:rsidRPr="00D1736D">
        <w:rPr>
          <w:rFonts w:eastAsia="Century" w:cstheme="minorHAnsi"/>
          <w:sz w:val="23"/>
          <w:szCs w:val="23"/>
          <w:lang w:bidi="en-US"/>
        </w:rPr>
        <w:t>s</w:t>
      </w:r>
      <w:r w:rsidRPr="00D1736D">
        <w:rPr>
          <w:rFonts w:eastAsia="Century" w:cstheme="minorHAnsi"/>
          <w:sz w:val="23"/>
          <w:szCs w:val="23"/>
          <w:lang w:bidi="en-US"/>
        </w:rPr>
        <w:t xml:space="preserve"> of lighting conditions, occlusions and fruit overlaps and </w:t>
      </w:r>
      <w:r w:rsidR="00266FB2" w:rsidRPr="00D1736D">
        <w:rPr>
          <w:rFonts w:eastAsia="Century" w:cstheme="minorHAnsi"/>
          <w:sz w:val="23"/>
          <w:szCs w:val="23"/>
          <w:lang w:bidi="en-US"/>
        </w:rPr>
        <w:t>reach</w:t>
      </w:r>
      <w:r w:rsidR="00B26355" w:rsidRPr="00D1736D">
        <w:rPr>
          <w:rFonts w:eastAsia="Century" w:cstheme="minorHAnsi"/>
          <w:sz w:val="23"/>
          <w:szCs w:val="23"/>
          <w:lang w:bidi="en-US"/>
        </w:rPr>
        <w:t>ed</w:t>
      </w:r>
      <w:r w:rsidR="00266FB2" w:rsidRPr="00D1736D">
        <w:rPr>
          <w:rFonts w:eastAsia="Century" w:cstheme="minorHAnsi"/>
          <w:sz w:val="23"/>
          <w:szCs w:val="23"/>
          <w:lang w:bidi="en-US"/>
        </w:rPr>
        <w:t xml:space="preserve"> </w:t>
      </w:r>
      <w:r w:rsidRPr="00D1736D">
        <w:rPr>
          <w:rFonts w:eastAsia="Century" w:cstheme="minorHAnsi"/>
          <w:sz w:val="23"/>
          <w:szCs w:val="23"/>
          <w:lang w:bidi="en-US"/>
        </w:rPr>
        <w:t>91% average test accuracy</w:t>
      </w:r>
      <w:r w:rsidR="00266FB2" w:rsidRPr="00D1736D">
        <w:rPr>
          <w:rFonts w:eastAsia="Century" w:cstheme="minorHAnsi"/>
          <w:sz w:val="23"/>
          <w:szCs w:val="23"/>
          <w:lang w:bidi="en-US"/>
        </w:rPr>
        <w:t>.</w:t>
      </w:r>
      <w:r w:rsidR="00717B6D">
        <w:rPr>
          <w:rFonts w:eastAsia="Century" w:cstheme="minorHAnsi"/>
          <w:sz w:val="23"/>
          <w:szCs w:val="23"/>
          <w:lang w:bidi="en-US"/>
        </w:rPr>
        <w:t xml:space="preserve"> </w:t>
      </w:r>
      <w:r w:rsidR="004E28B9" w:rsidRPr="00D1736D">
        <w:rPr>
          <w:rFonts w:eastAsia="Century" w:cstheme="minorHAnsi"/>
          <w:sz w:val="23"/>
          <w:szCs w:val="23"/>
          <w:lang w:bidi="en-US"/>
        </w:rPr>
        <w:t xml:space="preserve">Both </w:t>
      </w:r>
      <w:r w:rsidR="004E28B9"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{"citationItems":[{"id":"ITEM-1","itemData":{"DOI":"10.3390/s16111915","ISSN":"14248220","abstract":"This paper presents a novel multi-sensor framework to efficiently identify, track, localise and map every piece of fruit in a commercial mango orchard. A multiple viewpoint approach is used to solve the problem of occlusion, thus avoiding the need for labour-intensive field calibration to estimate actual yield. Fruit are detected in images using a state-of-the-art faster R-CNN detector, and pair-wise correspondences are established between images using trajectory data provided by a navigation system. A novel LiDAR component automatically generates image masks for each canopy, allowing each fruit to be associated with the corresponding tree. The tracked fruit are triangulated to locate them in 3D, enabling a number of spatial statistics per tree, row or orchard block. A total of 522 trees and 71,609 mangoes were scanned on a Calypso mango orchard near Bundaberg, Queensland, Australia, with 16 trees counted by hand for validation, both on the tree and after harvest. The results show that single, dual and multi-view methods can all provide precise yield estimates, but only the proposed multi-view approach can do so without calibration, with an error rate of only 1.36% for individual trees.","author":[{"dropping-particle":"","family":"Stein","given":"Madeleine","non-dropping-particle":"","parse-names":false,"suffix":""},{"dropping-particle":"","family":"Bargoti","given":"Suchet","non-dropping-particle":"","parse-names":false,"suffix":""},{"dropping-particle":"","family":"Underwood","given":"James","non-dropping-particle":"","parse-names":false,"suffix":""}],"container-title":"Sensors (Switzerland)","id":"ITEM-1","issue":"11","issued":{"date-parts":[["2016"]]},"title":"Image based mango fruit detection, localisation and yield estimation using multiple view geometry","type":"article-journal","volume":"16"},"uris":["http://www.mendeley.com/documents/?uuid=a47c541f-c8f5-4fa9-8845-819fd00ad387"]}],"mendeley":{"formattedCitation":"(Stein et al., 2016)","plainTextFormattedCitation":"(Stein et al., 2016)","previouslyFormattedCitation":"(Stein et al., 2016)"},"properties":{"noteIndex":0},"schema":"https://github.com/citation-style-language/schema/raw/master/csl-citation.json"}</w:instrText>
      </w:r>
      <w:r w:rsidR="004E28B9"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(Stein et al., 2016)</w:t>
      </w:r>
      <w:r w:rsidR="004E28B9" w:rsidRPr="00D1736D">
        <w:rPr>
          <w:rFonts w:eastAsia="Century" w:cstheme="minorHAnsi"/>
          <w:sz w:val="23"/>
          <w:szCs w:val="23"/>
          <w:lang w:bidi="en-US"/>
        </w:rPr>
        <w:fldChar w:fldCharType="end"/>
      </w:r>
      <w:r w:rsidR="004E28B9" w:rsidRPr="00D1736D">
        <w:rPr>
          <w:rFonts w:eastAsia="Century" w:cstheme="minorHAnsi"/>
          <w:sz w:val="23"/>
          <w:szCs w:val="23"/>
          <w:lang w:bidi="en-US"/>
        </w:rPr>
        <w:t xml:space="preserve">, </w:t>
      </w:r>
      <w:r w:rsidR="004E28B9" w:rsidRPr="00D1736D">
        <w:rPr>
          <w:rFonts w:eastAsia="Century" w:cstheme="minorHAnsi"/>
          <w:sz w:val="23"/>
          <w:szCs w:val="23"/>
          <w:lang w:bidi="en-US"/>
        </w:rPr>
        <w:fldChar w:fldCharType="begin" w:fldLock="1"/>
      </w:r>
      <w:r w:rsidR="00D6619A">
        <w:rPr>
          <w:rFonts w:eastAsia="Century" w:cstheme="minorHAnsi"/>
          <w:sz w:val="23"/>
          <w:szCs w:val="23"/>
          <w:lang w:bidi="en-US"/>
        </w:rPr>
        <w:instrText>ADDIN CSL_CITATION {"citationItems":[{"id":"ITEM-1","itemData":{"author":[{"dropping-particle":"","family":"Koirala","given":"A.","non-dropping-particle":"","parse-names":false,"suffix":""},{"dropping-particle":"","family":"Walsh","given":"K. B.","non-dropping-particle":"","parse-names":false,"suffix":""},{"dropping-particle":"","family":"Wang","given":"Z.","non-dropping-particle":"","parse-names":false,"suffix":""},{"dropping-particle":"","family":"McCarthy","given":"C.","non-dropping-particle":"","parse-names":false,"suffix":""}],"container-title":"Precision Agriculture","id":"ITEM-1","issue":"0123456789","issued":{"date-parts":[["2019"]]},"publisher":"Springer US","title":"Deep learning for real-time fruit detection and orchard fruit load estimation: benchmarking of ‘MangoYOLO’","type":"article-journal"},"uris":["http://www.mendeley.com/documents/?uuid=29b73b10-9c51-4390-9c25-a70f218e27eb"]}],"mendeley":{"formattedCitation":"(Koirala et al., 2019b)","plainTextFormattedCitation":"(Koirala et al., 2019b)","previouslyFormattedCitation":"(Koirala et al., 2019b)"},"properties":{"noteIndex":0},"schema":"https://github.com/citation-style-language/schema/raw/master/csl-citation.json"}</w:instrText>
      </w:r>
      <w:r w:rsidR="004E28B9" w:rsidRPr="00D1736D">
        <w:rPr>
          <w:rFonts w:eastAsia="Century" w:cstheme="minorHAnsi"/>
          <w:sz w:val="23"/>
          <w:szCs w:val="23"/>
          <w:lang w:bidi="en-US"/>
        </w:rPr>
        <w:fldChar w:fldCharType="separate"/>
      </w:r>
      <w:r w:rsidR="00D1736D" w:rsidRPr="00D1736D">
        <w:rPr>
          <w:rFonts w:eastAsia="Century" w:cstheme="minorHAnsi"/>
          <w:noProof/>
          <w:sz w:val="23"/>
          <w:szCs w:val="23"/>
          <w:lang w:bidi="en-US"/>
        </w:rPr>
        <w:t>(Koirala et al., 2019b)</w:t>
      </w:r>
      <w:r w:rsidR="004E28B9" w:rsidRPr="00D1736D">
        <w:rPr>
          <w:rFonts w:eastAsia="Century" w:cstheme="minorHAnsi"/>
          <w:sz w:val="23"/>
          <w:szCs w:val="23"/>
          <w:lang w:bidi="en-US"/>
        </w:rPr>
        <w:fldChar w:fldCharType="end"/>
      </w:r>
      <w:r w:rsidR="004E28B9" w:rsidRPr="00D1736D">
        <w:rPr>
          <w:rFonts w:eastAsia="Century" w:cstheme="minorHAnsi"/>
          <w:sz w:val="23"/>
          <w:szCs w:val="23"/>
          <w:lang w:bidi="en-US"/>
        </w:rPr>
        <w:t xml:space="preserve"> </w:t>
      </w:r>
      <w:r w:rsidR="00A12C64" w:rsidRPr="00D1736D">
        <w:rPr>
          <w:rFonts w:eastAsia="Century" w:cstheme="minorHAnsi"/>
          <w:sz w:val="23"/>
          <w:szCs w:val="23"/>
          <w:lang w:bidi="en-US"/>
        </w:rPr>
        <w:t xml:space="preserve">deal with the task of fruit detection, localization and yield estimation </w:t>
      </w:r>
      <w:r w:rsidR="001440BE" w:rsidRPr="00D1736D">
        <w:rPr>
          <w:rFonts w:eastAsia="Century" w:cstheme="minorHAnsi"/>
          <w:sz w:val="23"/>
          <w:szCs w:val="23"/>
          <w:lang w:bidi="en-US"/>
        </w:rPr>
        <w:t>in a</w:t>
      </w:r>
      <w:r w:rsidR="00A12C64" w:rsidRPr="00D1736D">
        <w:rPr>
          <w:rFonts w:eastAsia="Century" w:cstheme="minorHAnsi"/>
          <w:sz w:val="23"/>
          <w:szCs w:val="23"/>
          <w:lang w:bidi="en-US"/>
        </w:rPr>
        <w:t xml:space="preserve"> </w:t>
      </w:r>
      <w:r w:rsidR="004E28B9" w:rsidRPr="00D1736D">
        <w:rPr>
          <w:rFonts w:eastAsia="Century" w:cstheme="minorHAnsi"/>
          <w:sz w:val="23"/>
          <w:szCs w:val="23"/>
          <w:lang w:bidi="en-US"/>
        </w:rPr>
        <w:t xml:space="preserve">mango </w:t>
      </w:r>
      <w:r w:rsidR="00A12C64" w:rsidRPr="00D1736D">
        <w:rPr>
          <w:rFonts w:eastAsia="Century" w:cstheme="minorHAnsi"/>
          <w:sz w:val="23"/>
          <w:szCs w:val="23"/>
          <w:lang w:bidi="en-US"/>
        </w:rPr>
        <w:t>orchard.</w:t>
      </w:r>
      <w:r w:rsidR="001440BE" w:rsidRPr="00D1736D">
        <w:rPr>
          <w:rFonts w:eastAsia="Century" w:cstheme="minorHAnsi"/>
          <w:sz w:val="23"/>
          <w:szCs w:val="23"/>
          <w:lang w:bidi="en-US"/>
        </w:rPr>
        <w:t xml:space="preserve"> I</w:t>
      </w:r>
      <w:r w:rsidR="00735D50" w:rsidRPr="00D1736D">
        <w:rPr>
          <w:rFonts w:eastAsia="Century" w:cstheme="minorHAnsi"/>
          <w:sz w:val="23"/>
          <w:szCs w:val="23"/>
          <w:lang w:bidi="en-US"/>
        </w:rPr>
        <w:t xml:space="preserve">n the first research </w:t>
      </w:r>
      <w:r w:rsidR="00735D50"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{"citationItems":[{"id":"ITEM-1","itemData":{"DOI":"10.3390/s16111915","ISSN":"14248220","abstract":"This paper presents a novel multi-sensor framework to efficiently identify, track, localise and map every piece of fruit in a commercial mango orchard. A multiple viewpoint approach is used to solve the problem of occlusion, thus avoiding the need for labour-intensive field calibration to estimate actual yield. Fruit are detected in images using a state-of-the-art faster R-CNN detector, and pair-wise correspondences are established between images using trajectory data provided by a navigation system. A novel LiDAR component automatically generates image masks for each canopy, allowing each fruit to be associated with the corresponding tree. The tracked fruit are triangulated to locate them in 3D, enabling a number of spatial statistics per tree, row or orchard block. A total of 522 trees and 71,609 mangoes were scanned on a Calypso mango orchard near Bundaberg, Queensland, Australia, with 16 trees counted by hand for validation, both on the tree and after harvest. The results show that single, dual and multi-view methods can all provide precise yield estimates, but only the proposed multi-view approach can do so without calibration, with an error rate of only 1.36% for individual trees.","author":[{"dropping-particle":"","family":"Stein","given":"Madeleine","non-dropping-particle":"","parse-names":false,"suffix":""},{"dropping-particle":"","family":"Bargoti","given":"Suchet","non-dropping-particle":"","parse-names":false,"suffix":""},{"dropping-particle":"","family":"Underwood","given":"James","non-dropping-particle":"","parse-names":false,"suffix":""}],"container-title":"Sensors (Switzerland)","id":"ITEM-1","issue":"11","issued":{"date-parts":[["2016"]]},"title":"Image based mango fruit detection, localisation and yield estimation using multiple view geometry","type":"article-journal","volume":"16"},"uris":["http://www.mendeley.com/documents/?uuid=a47c541f-c8f5-4fa9-8845-819fd00ad387"]}],"mendeley":{"formattedCitation":"(Stein et al., 2016)","plainTextFormattedCitation":"(Stein et al., 2016)","previouslyFormattedCitation":"(Stein et al., 2016)"},"properties":{"noteIndex":0},"schema":"https://github.com/citation-style-language/schema/raw/master/csl-citation.json"}</w:instrText>
      </w:r>
      <w:r w:rsidR="00735D50"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(Stein et al., 2016)</w:t>
      </w:r>
      <w:r w:rsidR="00735D50" w:rsidRPr="00D1736D">
        <w:rPr>
          <w:rFonts w:eastAsia="Century" w:cstheme="minorHAnsi"/>
          <w:sz w:val="23"/>
          <w:szCs w:val="23"/>
          <w:lang w:bidi="en-US"/>
        </w:rPr>
        <w:fldChar w:fldCharType="end"/>
      </w:r>
      <w:r w:rsidR="00735D50" w:rsidRPr="00D1736D">
        <w:rPr>
          <w:rFonts w:eastAsia="Century" w:cstheme="minorHAnsi"/>
          <w:sz w:val="23"/>
          <w:szCs w:val="23"/>
          <w:lang w:bidi="en-US"/>
        </w:rPr>
        <w:t>,</w:t>
      </w:r>
      <w:r w:rsidR="00670777" w:rsidRPr="00D1736D">
        <w:rPr>
          <w:rFonts w:eastAsia="Century" w:cstheme="minorHAnsi"/>
          <w:sz w:val="23"/>
          <w:szCs w:val="23"/>
          <w:lang w:bidi="en-US"/>
        </w:rPr>
        <w:t xml:space="preserve"> </w:t>
      </w:r>
      <w:r w:rsidR="00735D50" w:rsidRPr="00D1736D">
        <w:rPr>
          <w:rFonts w:eastAsia="Century" w:cstheme="minorHAnsi"/>
          <w:sz w:val="23"/>
          <w:szCs w:val="23"/>
          <w:lang w:bidi="en-US"/>
        </w:rPr>
        <w:t>t</w:t>
      </w:r>
      <w:r w:rsidR="004E28B9" w:rsidRPr="00D1736D">
        <w:rPr>
          <w:rFonts w:eastAsia="Century" w:cstheme="minorHAnsi"/>
          <w:sz w:val="23"/>
          <w:szCs w:val="23"/>
          <w:lang w:bidi="en-US"/>
        </w:rPr>
        <w:t>he</w:t>
      </w:r>
      <w:r w:rsidR="00670777" w:rsidRPr="00D1736D">
        <w:rPr>
          <w:rFonts w:eastAsia="Century" w:cstheme="minorHAnsi"/>
          <w:sz w:val="23"/>
          <w:szCs w:val="23"/>
          <w:lang w:bidi="en-US"/>
        </w:rPr>
        <w:t xml:space="preserve"> authors combine </w:t>
      </w:r>
      <w:r w:rsidR="001440BE" w:rsidRPr="00D1736D">
        <w:rPr>
          <w:rFonts w:eastAsia="Century" w:cstheme="minorHAnsi"/>
          <w:sz w:val="23"/>
          <w:szCs w:val="23"/>
          <w:lang w:bidi="en-US"/>
        </w:rPr>
        <w:t xml:space="preserve">the </w:t>
      </w:r>
      <w:r w:rsidR="004E28B9" w:rsidRPr="00D1736D">
        <w:rPr>
          <w:rFonts w:eastAsia="Century" w:cstheme="minorHAnsi"/>
          <w:sz w:val="23"/>
          <w:szCs w:val="23"/>
          <w:lang w:bidi="en-US"/>
        </w:rPr>
        <w:t>Faster R-CNN</w:t>
      </w:r>
      <w:r w:rsidR="00670777" w:rsidRPr="00D1736D">
        <w:rPr>
          <w:rFonts w:eastAsia="Century" w:cstheme="minorHAnsi"/>
          <w:sz w:val="23"/>
          <w:szCs w:val="23"/>
          <w:lang w:bidi="en-US"/>
        </w:rPr>
        <w:t xml:space="preserve"> model for object detection with a monocular multi-view tracking module that relies on a GPS system to locate the fruit in 3D dimension, enabling a number of spatial statistics per tree</w:t>
      </w:r>
      <w:r w:rsidR="001E16ED" w:rsidRPr="00D1736D">
        <w:rPr>
          <w:rFonts w:eastAsia="Century" w:cstheme="minorHAnsi"/>
          <w:sz w:val="23"/>
          <w:szCs w:val="23"/>
          <w:lang w:bidi="en-US"/>
        </w:rPr>
        <w:t xml:space="preserve">. </w:t>
      </w:r>
      <w:r w:rsidR="001440BE" w:rsidRPr="00D1736D">
        <w:rPr>
          <w:rFonts w:eastAsia="Century" w:cstheme="minorHAnsi"/>
          <w:sz w:val="23"/>
          <w:szCs w:val="23"/>
          <w:lang w:bidi="en-US"/>
        </w:rPr>
        <w:t xml:space="preserve">This </w:t>
      </w:r>
      <w:r w:rsidR="001E16ED" w:rsidRPr="00D1736D">
        <w:rPr>
          <w:rFonts w:eastAsia="Century" w:cstheme="minorHAnsi"/>
          <w:sz w:val="23"/>
          <w:szCs w:val="23"/>
          <w:lang w:bidi="en-US"/>
        </w:rPr>
        <w:t>improve</w:t>
      </w:r>
      <w:r w:rsidR="001440BE" w:rsidRPr="00D1736D">
        <w:rPr>
          <w:rFonts w:eastAsia="Century" w:cstheme="minorHAnsi"/>
          <w:sz w:val="23"/>
          <w:szCs w:val="23"/>
          <w:lang w:bidi="en-US"/>
        </w:rPr>
        <w:t>d</w:t>
      </w:r>
      <w:r w:rsidR="001E16ED" w:rsidRPr="00D1736D">
        <w:rPr>
          <w:rFonts w:eastAsia="Century" w:cstheme="minorHAnsi"/>
          <w:sz w:val="23"/>
          <w:szCs w:val="23"/>
          <w:lang w:bidi="en-US"/>
        </w:rPr>
        <w:t xml:space="preserve"> the yield estimation </w:t>
      </w:r>
      <w:r w:rsidR="001440BE" w:rsidRPr="00D1736D">
        <w:rPr>
          <w:rFonts w:eastAsia="Century" w:cstheme="minorHAnsi"/>
          <w:sz w:val="23"/>
          <w:szCs w:val="23"/>
          <w:lang w:bidi="en-US"/>
        </w:rPr>
        <w:t>resulting in</w:t>
      </w:r>
      <w:r w:rsidR="001E16ED" w:rsidRPr="00D1736D">
        <w:rPr>
          <w:rFonts w:eastAsia="Century" w:cstheme="minorHAnsi"/>
          <w:sz w:val="23"/>
          <w:szCs w:val="23"/>
          <w:lang w:bidi="en-US"/>
        </w:rPr>
        <w:t xml:space="preserve"> an error rate of only 1.36% for individual trees.</w:t>
      </w:r>
      <w:r w:rsidR="00717B6D">
        <w:rPr>
          <w:rFonts w:eastAsia="Century" w:cstheme="minorHAnsi"/>
          <w:sz w:val="23"/>
          <w:szCs w:val="23"/>
          <w:lang w:bidi="en-US"/>
        </w:rPr>
        <w:t xml:space="preserve"> </w:t>
      </w:r>
      <w:r w:rsidR="00735D50" w:rsidRPr="00D1736D">
        <w:rPr>
          <w:rFonts w:eastAsia="Century" w:cstheme="minorHAnsi"/>
          <w:sz w:val="23"/>
          <w:szCs w:val="23"/>
          <w:lang w:bidi="en-US"/>
        </w:rPr>
        <w:t>The second research</w:t>
      </w:r>
      <w:r w:rsidR="0011004A" w:rsidRPr="00D1736D">
        <w:rPr>
          <w:rFonts w:eastAsia="Century" w:cstheme="minorHAnsi"/>
          <w:sz w:val="23"/>
          <w:szCs w:val="23"/>
          <w:lang w:bidi="en-US"/>
        </w:rPr>
        <w:t xml:space="preserve"> was</w:t>
      </w:r>
      <w:r w:rsidR="00735D50" w:rsidRPr="00D1736D">
        <w:rPr>
          <w:rFonts w:eastAsia="Century" w:cstheme="minorHAnsi"/>
          <w:sz w:val="23"/>
          <w:szCs w:val="23"/>
          <w:lang w:bidi="en-US"/>
        </w:rPr>
        <w:t xml:space="preserve">  published recently</w:t>
      </w:r>
      <w:r w:rsidR="0011004A" w:rsidRPr="00D1736D">
        <w:rPr>
          <w:rFonts w:eastAsia="Century" w:cstheme="minorHAnsi"/>
          <w:sz w:val="23"/>
          <w:szCs w:val="23"/>
          <w:lang w:bidi="en-US"/>
        </w:rPr>
        <w:t xml:space="preserve"> </w:t>
      </w:r>
      <w:r w:rsidR="0011004A" w:rsidRPr="00D1736D">
        <w:rPr>
          <w:rFonts w:eastAsia="Century" w:cstheme="minorHAnsi"/>
          <w:sz w:val="23"/>
          <w:szCs w:val="23"/>
          <w:lang w:bidi="en-US"/>
        </w:rPr>
        <w:fldChar w:fldCharType="begin" w:fldLock="1"/>
      </w:r>
      <w:r w:rsidR="00D6619A">
        <w:rPr>
          <w:rFonts w:eastAsia="Century" w:cstheme="minorHAnsi"/>
          <w:sz w:val="23"/>
          <w:szCs w:val="23"/>
          <w:lang w:bidi="en-US"/>
        </w:rPr>
        <w:instrText>ADDIN CSL_CITATION {"citationItems":[{"id":"ITEM-1","itemData":{"author":[{"dropping-particle":"","family":"Koirala","given":"A.","non-dropping-particle":"","parse-names":false,"suffix":""},{"dropping-particle":"","family":"Walsh","given":"K. B.","non-dropping-particle":"","parse-names":false,"suffix":""},{"dropping-particle":"","family":"Wang","given":"Z.","non-dropping-particle":"","parse-names":false,"suffix":""},{"dropping-particle":"","family":"McCarthy","given":"C.","non-dropping-particle":"","parse-names":false,"suffix":""}],"container-title":"Precision Agriculture","id":"ITEM-1","issue":"0123456789","issued":{"date-parts":[["2019"]]},"publisher":"Springer US","title":"Deep learning for real-time fruit detection and orchard fruit load estimation: benchmarking of ‘MangoYOLO’","type":"article-journal"},"uris":["http://www.mendeley.com/documents/?uuid=29b73b10-9c51-4390-9c25-a70f218e27eb"]}],"mendeley":{"formattedCitation":"(Koirala et al., 2019b)","plainTextFormattedCitation":"(Koirala et al., 2019b)","previouslyFormattedCitation":"(Koirala et al., 2019b)"},"properties":{"noteIndex":0},"schema":"https://github.com/citation-style-language/schema/raw/master/csl-citation.json"}</w:instrText>
      </w:r>
      <w:r w:rsidR="0011004A" w:rsidRPr="00D1736D">
        <w:rPr>
          <w:rFonts w:eastAsia="Century" w:cstheme="minorHAnsi"/>
          <w:sz w:val="23"/>
          <w:szCs w:val="23"/>
          <w:lang w:bidi="en-US"/>
        </w:rPr>
        <w:fldChar w:fldCharType="separate"/>
      </w:r>
      <w:r w:rsidR="00D1736D" w:rsidRPr="00D1736D">
        <w:rPr>
          <w:rFonts w:eastAsia="Century" w:cstheme="minorHAnsi"/>
          <w:noProof/>
          <w:sz w:val="23"/>
          <w:szCs w:val="23"/>
          <w:lang w:bidi="en-US"/>
        </w:rPr>
        <w:t>(Koirala et al., 2019b)</w:t>
      </w:r>
      <w:r w:rsidR="0011004A" w:rsidRPr="00D1736D">
        <w:rPr>
          <w:rFonts w:eastAsia="Century" w:cstheme="minorHAnsi"/>
          <w:sz w:val="23"/>
          <w:szCs w:val="23"/>
          <w:lang w:bidi="en-US"/>
        </w:rPr>
        <w:fldChar w:fldCharType="end"/>
      </w:r>
      <w:r w:rsidR="00B26355" w:rsidRPr="00D1736D">
        <w:rPr>
          <w:rFonts w:eastAsia="Century" w:cstheme="minorHAnsi"/>
          <w:sz w:val="23"/>
          <w:szCs w:val="23"/>
          <w:lang w:bidi="en-US"/>
        </w:rPr>
        <w:t xml:space="preserve"> and dealt with </w:t>
      </w:r>
      <w:r w:rsidR="00735D50" w:rsidRPr="00D1736D">
        <w:rPr>
          <w:rFonts w:eastAsia="Century" w:cstheme="minorHAnsi"/>
          <w:sz w:val="23"/>
          <w:szCs w:val="23"/>
          <w:lang w:bidi="en-US"/>
        </w:rPr>
        <w:t>compar</w:t>
      </w:r>
      <w:r w:rsidR="00B26355" w:rsidRPr="00D1736D">
        <w:rPr>
          <w:rFonts w:eastAsia="Century" w:cstheme="minorHAnsi"/>
          <w:sz w:val="23"/>
          <w:szCs w:val="23"/>
          <w:lang w:bidi="en-US"/>
        </w:rPr>
        <w:t>ing</w:t>
      </w:r>
      <w:r w:rsidR="00735D50" w:rsidRPr="00D1736D">
        <w:rPr>
          <w:rFonts w:eastAsia="Century" w:cstheme="minorHAnsi"/>
          <w:sz w:val="23"/>
          <w:szCs w:val="23"/>
          <w:lang w:bidi="en-US"/>
        </w:rPr>
        <w:t xml:space="preserve"> detection results</w:t>
      </w:r>
      <w:r w:rsidR="00F54D64" w:rsidRPr="00D1736D">
        <w:rPr>
          <w:rFonts w:eastAsia="Century" w:cstheme="minorHAnsi"/>
          <w:sz w:val="23"/>
          <w:szCs w:val="23"/>
          <w:lang w:bidi="en-US"/>
        </w:rPr>
        <w:t xml:space="preserve"> for </w:t>
      </w:r>
      <w:r w:rsidR="00735D50" w:rsidRPr="00D1736D">
        <w:rPr>
          <w:rFonts w:eastAsia="Century" w:cstheme="minorHAnsi"/>
          <w:sz w:val="23"/>
          <w:szCs w:val="23"/>
          <w:lang w:bidi="en-US"/>
        </w:rPr>
        <w:t>between different architectures</w:t>
      </w:r>
      <w:r w:rsidR="00F54D64" w:rsidRPr="00D1736D">
        <w:rPr>
          <w:rFonts w:eastAsia="Century" w:cstheme="minorHAnsi"/>
          <w:sz w:val="23"/>
          <w:szCs w:val="23"/>
          <w:lang w:bidi="en-US"/>
        </w:rPr>
        <w:t>:</w:t>
      </w:r>
      <w:r w:rsidR="00735D50" w:rsidRPr="00D1736D">
        <w:rPr>
          <w:rFonts w:eastAsia="Century" w:cstheme="minorHAnsi"/>
          <w:sz w:val="23"/>
          <w:szCs w:val="23"/>
          <w:lang w:bidi="en-US"/>
        </w:rPr>
        <w:t xml:space="preserve"> Faster-RCNN, SSD and YOLO</w:t>
      </w:r>
      <w:r w:rsidR="00F54D64" w:rsidRPr="00D1736D">
        <w:rPr>
          <w:rFonts w:eastAsia="Century" w:cstheme="minorHAnsi"/>
          <w:sz w:val="23"/>
          <w:szCs w:val="23"/>
          <w:lang w:bidi="en-US"/>
        </w:rPr>
        <w:t xml:space="preserve">, </w:t>
      </w:r>
      <w:r w:rsidR="00B26355" w:rsidRPr="00D1736D">
        <w:rPr>
          <w:rFonts w:eastAsia="Century" w:cstheme="minorHAnsi"/>
          <w:sz w:val="23"/>
          <w:szCs w:val="23"/>
          <w:lang w:bidi="en-US"/>
        </w:rPr>
        <w:t xml:space="preserve"> resulting with F1 scores of </w:t>
      </w:r>
      <w:r w:rsidR="00AF6573" w:rsidRPr="00AF6573">
        <w:rPr>
          <w:rFonts w:eastAsia="Century" w:cstheme="minorHAnsi"/>
          <w:sz w:val="23"/>
          <w:szCs w:val="23"/>
          <w:lang w:bidi="en-US"/>
        </w:rPr>
        <w:t>0.939</w:t>
      </w:r>
      <w:r w:rsidR="00B26355" w:rsidRPr="00D1736D">
        <w:rPr>
          <w:rFonts w:eastAsia="Century" w:cstheme="minorHAnsi"/>
          <w:sz w:val="23"/>
          <w:szCs w:val="23"/>
          <w:lang w:bidi="en-US"/>
        </w:rPr>
        <w:t xml:space="preserve">, </w:t>
      </w:r>
      <w:r w:rsidR="00AF6573" w:rsidRPr="00AF6573">
        <w:rPr>
          <w:rFonts w:eastAsia="Century" w:cstheme="minorHAnsi"/>
          <w:sz w:val="23"/>
          <w:szCs w:val="23"/>
          <w:lang w:bidi="en-US"/>
        </w:rPr>
        <w:t>0.959</w:t>
      </w:r>
      <w:r w:rsidR="00B26355" w:rsidRPr="00D1736D">
        <w:rPr>
          <w:rFonts w:eastAsia="Century" w:cstheme="minorHAnsi"/>
          <w:sz w:val="23"/>
          <w:szCs w:val="23"/>
          <w:lang w:bidi="en-US"/>
        </w:rPr>
        <w:t xml:space="preserve"> and </w:t>
      </w:r>
      <w:r w:rsidR="00AF6573" w:rsidRPr="00AF6573">
        <w:rPr>
          <w:rFonts w:eastAsia="Century" w:cstheme="minorHAnsi"/>
          <w:sz w:val="23"/>
          <w:szCs w:val="23"/>
          <w:lang w:bidi="en-US"/>
        </w:rPr>
        <w:t>0.968</w:t>
      </w:r>
      <w:r w:rsidR="00B26355" w:rsidRPr="00D1736D">
        <w:rPr>
          <w:rFonts w:eastAsia="Century" w:cstheme="minorHAnsi"/>
          <w:sz w:val="23"/>
          <w:szCs w:val="23"/>
          <w:lang w:bidi="en-US"/>
        </w:rPr>
        <w:t xml:space="preserve"> respectively. Additionally,</w:t>
      </w:r>
      <w:r w:rsidR="00F54D64" w:rsidRPr="00D1736D">
        <w:rPr>
          <w:rFonts w:eastAsia="Century" w:cstheme="minorHAnsi"/>
          <w:sz w:val="23"/>
          <w:szCs w:val="23"/>
          <w:lang w:bidi="en-US"/>
        </w:rPr>
        <w:t xml:space="preserve"> the authors redesign</w:t>
      </w:r>
      <w:r w:rsidR="00B26355" w:rsidRPr="00D1736D">
        <w:rPr>
          <w:rFonts w:eastAsia="Century" w:cstheme="minorHAnsi"/>
          <w:sz w:val="23"/>
          <w:szCs w:val="23"/>
          <w:lang w:bidi="en-US"/>
        </w:rPr>
        <w:t>ed</w:t>
      </w:r>
      <w:r w:rsidR="00F54D64" w:rsidRPr="00D1736D">
        <w:rPr>
          <w:rFonts w:eastAsia="Century" w:cstheme="minorHAnsi"/>
          <w:sz w:val="23"/>
          <w:szCs w:val="23"/>
          <w:lang w:bidi="en-US"/>
        </w:rPr>
        <w:t xml:space="preserve"> the YOLO architecture by passing the information from early detection layers to that of the later detection layers</w:t>
      </w:r>
      <w:r w:rsidR="0011004A" w:rsidRPr="00D1736D">
        <w:rPr>
          <w:rFonts w:eastAsia="Century" w:cstheme="minorHAnsi"/>
          <w:sz w:val="23"/>
          <w:szCs w:val="23"/>
          <w:lang w:bidi="en-US"/>
        </w:rPr>
        <w:t>.</w:t>
      </w:r>
      <w:r w:rsidR="00F54D64" w:rsidRPr="00D1736D">
        <w:rPr>
          <w:rFonts w:eastAsia="Century" w:cstheme="minorHAnsi"/>
          <w:sz w:val="23"/>
          <w:szCs w:val="23"/>
          <w:lang w:bidi="en-US"/>
        </w:rPr>
        <w:t xml:space="preserve"> </w:t>
      </w:r>
      <w:r w:rsidR="0011004A" w:rsidRPr="00D1736D">
        <w:rPr>
          <w:rFonts w:eastAsia="Century" w:cstheme="minorHAnsi"/>
          <w:sz w:val="23"/>
          <w:szCs w:val="23"/>
          <w:lang w:bidi="en-US"/>
        </w:rPr>
        <w:t xml:space="preserve">This architecture known as </w:t>
      </w:r>
      <w:r w:rsidR="0011004A" w:rsidRPr="00C414F7">
        <w:rPr>
          <w:rFonts w:eastAsia="Century" w:cstheme="minorHAnsi"/>
          <w:sz w:val="23"/>
          <w:szCs w:val="23"/>
          <w:lang w:bidi="en-US"/>
        </w:rPr>
        <w:t xml:space="preserve">MangoYOLO </w:t>
      </w:r>
      <w:r w:rsidR="0011004A" w:rsidRPr="00D1736D">
        <w:rPr>
          <w:rFonts w:eastAsia="Century" w:cstheme="minorHAnsi"/>
          <w:sz w:val="23"/>
          <w:szCs w:val="23"/>
          <w:lang w:bidi="en-US"/>
        </w:rPr>
        <w:t>outperformed the previous one with 0.9</w:t>
      </w:r>
      <w:r w:rsidR="00203177" w:rsidRPr="00D1736D">
        <w:rPr>
          <w:rFonts w:ascii="Calibri" w:eastAsia="Century" w:cstheme="minorHAnsi"/>
          <w:sz w:val="23"/>
          <w:szCs w:val="23"/>
          <w:rtl/>
          <w:lang w:bidi="en-US"/>
        </w:rPr>
        <w:t>68</w:t>
      </w:r>
      <w:r w:rsidR="0011004A" w:rsidRPr="00D1736D">
        <w:rPr>
          <w:rFonts w:eastAsia="Century" w:cstheme="minorHAnsi"/>
          <w:sz w:val="23"/>
          <w:szCs w:val="23"/>
          <w:lang w:bidi="en-US"/>
        </w:rPr>
        <w:t xml:space="preserve"> F1 score</w:t>
      </w:r>
      <w:r w:rsidR="00203177" w:rsidRPr="00D1736D">
        <w:rPr>
          <w:rFonts w:eastAsia="Century" w:cstheme="minorHAnsi"/>
          <w:sz w:val="23"/>
          <w:szCs w:val="23"/>
          <w:lang w:bidi="en-US"/>
        </w:rPr>
        <w:t xml:space="preserve"> for mango detection</w:t>
      </w:r>
      <w:r w:rsidR="00064E93" w:rsidRPr="00D1736D">
        <w:rPr>
          <w:rFonts w:eastAsia="Century" w:cstheme="minorHAnsi"/>
          <w:sz w:val="23"/>
          <w:szCs w:val="23"/>
          <w:lang w:bidi="en-US"/>
        </w:rPr>
        <w:t xml:space="preserve">. </w:t>
      </w:r>
    </w:p>
    <w:p w14:paraId="35B02303" w14:textId="26502517" w:rsidR="008D67EC" w:rsidRDefault="008D67EC" w:rsidP="008D67EC">
      <w:pPr>
        <w:bidi w:val="0"/>
        <w:spacing w:line="276" w:lineRule="auto"/>
        <w:jc w:val="both"/>
        <w:rPr>
          <w:ins w:id="541" w:author="Yael Edan" w:date="2019-09-22T13:39:00Z"/>
          <w:rFonts w:eastAsia="Century" w:cstheme="minorHAnsi"/>
          <w:sz w:val="23"/>
          <w:szCs w:val="23"/>
          <w:lang w:bidi="en-US"/>
        </w:rPr>
      </w:pPr>
    </w:p>
    <w:p w14:paraId="6BABBCE4" w14:textId="5131AC8F" w:rsidR="008D67EC" w:rsidRPr="00D1736D" w:rsidRDefault="008D67EC" w:rsidP="008D67EC">
      <w:pPr>
        <w:bidi w:val="0"/>
        <w:spacing w:line="276" w:lineRule="auto"/>
        <w:jc w:val="both"/>
        <w:rPr>
          <w:rFonts w:eastAsia="Century" w:cstheme="minorHAnsi"/>
          <w:sz w:val="23"/>
          <w:szCs w:val="23"/>
          <w:lang w:bidi="en-US"/>
        </w:rPr>
      </w:pPr>
      <w:ins w:id="542" w:author="Yael Edan" w:date="2019-09-22T13:39:00Z">
        <w:r>
          <w:rPr>
            <w:rFonts w:eastAsia="Century" w:cstheme="minorHAnsi"/>
            <w:sz w:val="23"/>
            <w:szCs w:val="23"/>
            <w:lang w:bidi="en-US"/>
          </w:rPr>
          <w:t>PRINT ALLTABLES LANDSACPE WITH 1 LINE SPACE BETWEEN LINES NO DOUBLE</w:t>
        </w:r>
      </w:ins>
    </w:p>
    <w:p w14:paraId="27451171" w14:textId="77777777" w:rsidR="00717B6D" w:rsidRDefault="00717B6D" w:rsidP="001D18A7">
      <w:pPr>
        <w:pStyle w:val="Caption"/>
        <w:keepNext/>
        <w:bidi w:val="0"/>
        <w:rPr>
          <w:rFonts w:eastAsia="Century"/>
          <w:i w:val="0"/>
          <w:iCs w:val="0"/>
          <w:sz w:val="23"/>
          <w:szCs w:val="23"/>
        </w:rPr>
      </w:pPr>
      <w:bookmarkStart w:id="543" w:name="_Toc18444632"/>
    </w:p>
    <w:p w14:paraId="54437399" w14:textId="77777777" w:rsidR="00717B6D" w:rsidRDefault="00717B6D" w:rsidP="001D18A7">
      <w:pPr>
        <w:pStyle w:val="Caption"/>
        <w:keepNext/>
        <w:bidi w:val="0"/>
        <w:rPr>
          <w:rFonts w:eastAsia="Century"/>
          <w:i w:val="0"/>
          <w:iCs w:val="0"/>
          <w:sz w:val="23"/>
          <w:szCs w:val="23"/>
        </w:rPr>
      </w:pPr>
    </w:p>
    <w:p w14:paraId="7FA1D8C8" w14:textId="1A52283B" w:rsidR="004F4763" w:rsidRPr="00D1736D" w:rsidRDefault="004F4763" w:rsidP="001D18A7">
      <w:pPr>
        <w:pStyle w:val="Caption"/>
        <w:keepNext/>
        <w:bidi w:val="0"/>
        <w:rPr>
          <w:rFonts w:eastAsia="Century"/>
          <w:i w:val="0"/>
          <w:iCs w:val="0"/>
          <w:sz w:val="23"/>
          <w:szCs w:val="23"/>
        </w:rPr>
      </w:pPr>
      <w:r w:rsidRPr="00D1736D">
        <w:rPr>
          <w:rFonts w:eastAsia="Century"/>
          <w:i w:val="0"/>
          <w:iCs w:val="0"/>
          <w:sz w:val="23"/>
          <w:szCs w:val="23"/>
        </w:rPr>
        <w:t xml:space="preserve">Table </w:t>
      </w:r>
      <w:r w:rsidRPr="00D1736D">
        <w:rPr>
          <w:rFonts w:eastAsia="Century"/>
          <w:i w:val="0"/>
          <w:iCs w:val="0"/>
          <w:sz w:val="23"/>
          <w:szCs w:val="23"/>
        </w:rPr>
        <w:fldChar w:fldCharType="begin"/>
      </w:r>
      <w:r w:rsidRPr="00D1736D">
        <w:rPr>
          <w:rFonts w:eastAsia="Century"/>
          <w:i w:val="0"/>
          <w:iCs w:val="0"/>
          <w:sz w:val="23"/>
          <w:szCs w:val="23"/>
        </w:rPr>
        <w:instrText xml:space="preserve"> SEQ Table \* ARABIC </w:instrText>
      </w:r>
      <w:r w:rsidRPr="00D1736D">
        <w:rPr>
          <w:rFonts w:eastAsia="Century"/>
          <w:i w:val="0"/>
          <w:iCs w:val="0"/>
          <w:sz w:val="23"/>
          <w:szCs w:val="23"/>
        </w:rPr>
        <w:fldChar w:fldCharType="separate"/>
      </w:r>
      <w:r w:rsidRPr="00D1736D">
        <w:rPr>
          <w:rFonts w:eastAsia="Century"/>
          <w:i w:val="0"/>
          <w:iCs w:val="0"/>
          <w:sz w:val="23"/>
          <w:szCs w:val="23"/>
        </w:rPr>
        <w:t>2</w:t>
      </w:r>
      <w:r w:rsidRPr="00D1736D">
        <w:rPr>
          <w:rFonts w:eastAsia="Century"/>
          <w:i w:val="0"/>
          <w:iCs w:val="0"/>
          <w:sz w:val="23"/>
          <w:szCs w:val="23"/>
        </w:rPr>
        <w:fldChar w:fldCharType="end"/>
      </w:r>
      <w:r w:rsidRPr="00D1736D">
        <w:rPr>
          <w:rFonts w:eastAsia="Century"/>
          <w:i w:val="0"/>
          <w:iCs w:val="0"/>
          <w:sz w:val="23"/>
          <w:szCs w:val="23"/>
        </w:rPr>
        <w:t xml:space="preserve"> – Agriculture object detection research using deep learning</w:t>
      </w:r>
      <w:bookmarkEnd w:id="543"/>
    </w:p>
    <w:tbl>
      <w:tblPr>
        <w:tblW w:w="9924"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1990"/>
        <w:gridCol w:w="1276"/>
        <w:gridCol w:w="850"/>
        <w:gridCol w:w="851"/>
        <w:gridCol w:w="1559"/>
        <w:gridCol w:w="992"/>
        <w:gridCol w:w="851"/>
      </w:tblGrid>
      <w:tr w:rsidR="00351FB8" w:rsidRPr="00D1736D" w14:paraId="7D54228E" w14:textId="77777777" w:rsidTr="00351FB8">
        <w:trPr>
          <w:trHeight w:val="553"/>
        </w:trPr>
        <w:tc>
          <w:tcPr>
            <w:tcW w:w="1555" w:type="dxa"/>
            <w:tcBorders>
              <w:bottom w:val="double" w:sz="1" w:space="0" w:color="000000"/>
            </w:tcBorders>
            <w:vAlign w:val="center"/>
          </w:tcPr>
          <w:p w14:paraId="26817E05" w14:textId="2532FCC3" w:rsidR="00351FB8" w:rsidRPr="00D1736D" w:rsidRDefault="00351FB8" w:rsidP="001D18A7">
            <w:pPr>
              <w:pStyle w:val="TableParagraph"/>
              <w:spacing w:before="107" w:line="276" w:lineRule="auto"/>
              <w:ind w:left="82" w:right="76"/>
              <w:jc w:val="center"/>
              <w:rPr>
                <w:rFonts w:asciiTheme="minorHAnsi" w:eastAsia="Century" w:hAnsiTheme="minorHAnsi" w:cstheme="minorHAnsi"/>
                <w:noProof/>
                <w:sz w:val="20"/>
                <w:szCs w:val="20"/>
              </w:rPr>
            </w:pPr>
            <w:r w:rsidRPr="00D1736D">
              <w:rPr>
                <w:rFonts w:asciiTheme="minorHAnsi" w:eastAsia="Century" w:hAnsiTheme="minorHAnsi" w:cstheme="minorHAnsi"/>
                <w:b/>
                <w:bCs/>
                <w:sz w:val="20"/>
                <w:szCs w:val="20"/>
              </w:rPr>
              <w:t>Crop</w:t>
            </w:r>
          </w:p>
        </w:tc>
        <w:tc>
          <w:tcPr>
            <w:tcW w:w="1990" w:type="dxa"/>
            <w:tcBorders>
              <w:bottom w:val="double" w:sz="1" w:space="0" w:color="000000"/>
            </w:tcBorders>
            <w:vAlign w:val="center"/>
          </w:tcPr>
          <w:p w14:paraId="50CC56F7" w14:textId="1440B59F" w:rsidR="00351FB8" w:rsidRPr="00D1736D" w:rsidRDefault="00351FB8" w:rsidP="001D18A7">
            <w:pPr>
              <w:pStyle w:val="TableParagraph"/>
              <w:spacing w:before="107" w:line="276" w:lineRule="auto"/>
              <w:ind w:left="409"/>
              <w:jc w:val="center"/>
              <w:rPr>
                <w:rFonts w:asciiTheme="minorHAnsi" w:eastAsia="Century" w:hAnsiTheme="minorHAnsi" w:cstheme="minorHAnsi"/>
                <w:noProof/>
                <w:sz w:val="20"/>
                <w:szCs w:val="20"/>
              </w:rPr>
            </w:pPr>
            <w:r w:rsidRPr="00D1736D">
              <w:rPr>
                <w:rFonts w:asciiTheme="minorHAnsi" w:eastAsia="Century" w:hAnsiTheme="minorHAnsi" w:cstheme="minorHAnsi"/>
                <w:b/>
                <w:bCs/>
                <w:sz w:val="20"/>
                <w:szCs w:val="20"/>
              </w:rPr>
              <w:t>Sensors</w:t>
            </w:r>
          </w:p>
        </w:tc>
        <w:tc>
          <w:tcPr>
            <w:tcW w:w="1276" w:type="dxa"/>
            <w:tcBorders>
              <w:bottom w:val="double" w:sz="1" w:space="0" w:color="000000"/>
            </w:tcBorders>
            <w:vAlign w:val="center"/>
          </w:tcPr>
          <w:p w14:paraId="10E17EB5" w14:textId="185016A2" w:rsidR="00351FB8" w:rsidRPr="00D1736D" w:rsidRDefault="00351FB8" w:rsidP="001D18A7">
            <w:pPr>
              <w:pStyle w:val="TableParagraph"/>
              <w:spacing w:line="276" w:lineRule="auto"/>
              <w:rPr>
                <w:rFonts w:asciiTheme="minorHAnsi" w:eastAsia="Century" w:hAnsiTheme="minorHAnsi" w:cstheme="minorHAnsi"/>
                <w:noProof/>
                <w:sz w:val="20"/>
                <w:szCs w:val="20"/>
              </w:rPr>
            </w:pPr>
            <w:r>
              <w:rPr>
                <w:rFonts w:asciiTheme="minorHAnsi" w:eastAsia="Century" w:hAnsiTheme="minorHAnsi" w:cstheme="minorHAnsi"/>
                <w:b/>
                <w:bCs/>
                <w:sz w:val="20"/>
                <w:szCs w:val="20"/>
              </w:rPr>
              <w:t xml:space="preserve">  </w:t>
            </w:r>
            <w:r w:rsidRPr="00EA4B36">
              <w:rPr>
                <w:rFonts w:asciiTheme="minorHAnsi" w:eastAsia="Century" w:hAnsiTheme="minorHAnsi" w:cstheme="minorHAnsi"/>
                <w:b/>
                <w:bCs/>
                <w:sz w:val="20"/>
                <w:szCs w:val="20"/>
              </w:rPr>
              <w:t>Environment</w:t>
            </w:r>
          </w:p>
        </w:tc>
        <w:tc>
          <w:tcPr>
            <w:tcW w:w="850" w:type="dxa"/>
            <w:tcBorders>
              <w:bottom w:val="double" w:sz="1" w:space="0" w:color="000000"/>
            </w:tcBorders>
            <w:vAlign w:val="center"/>
          </w:tcPr>
          <w:p w14:paraId="3B0F0920" w14:textId="11EBE055" w:rsidR="00351FB8" w:rsidRPr="00D1736D" w:rsidRDefault="00351FB8" w:rsidP="001D18A7">
            <w:pPr>
              <w:pStyle w:val="TableParagraph"/>
              <w:spacing w:line="276" w:lineRule="auto"/>
              <w:ind w:left="123"/>
              <w:jc w:val="center"/>
              <w:rPr>
                <w:rFonts w:asciiTheme="minorHAnsi" w:eastAsia="Century" w:hAnsiTheme="minorHAnsi" w:cstheme="minorHAnsi"/>
                <w:b/>
                <w:bCs/>
                <w:sz w:val="20"/>
                <w:szCs w:val="20"/>
              </w:rPr>
            </w:pPr>
            <w:r w:rsidRPr="00D1736D">
              <w:rPr>
                <w:rFonts w:asciiTheme="minorHAnsi" w:eastAsia="Century" w:hAnsiTheme="minorHAnsi" w:cstheme="minorHAnsi"/>
                <w:b/>
                <w:bCs/>
                <w:sz w:val="20"/>
                <w:szCs w:val="20"/>
              </w:rPr>
              <w:t># train</w:t>
            </w:r>
          </w:p>
          <w:p w14:paraId="575AB476" w14:textId="4ADDF2DB" w:rsidR="00351FB8" w:rsidRPr="00D1736D" w:rsidRDefault="00351FB8" w:rsidP="001D18A7">
            <w:pPr>
              <w:pStyle w:val="TableParagraph"/>
              <w:spacing w:before="6" w:line="276" w:lineRule="auto"/>
              <w:ind w:left="128"/>
              <w:jc w:val="center"/>
              <w:rPr>
                <w:rFonts w:asciiTheme="minorHAnsi" w:eastAsia="Century" w:hAnsiTheme="minorHAnsi" w:cstheme="minorHAnsi"/>
                <w:noProof/>
                <w:sz w:val="20"/>
                <w:szCs w:val="20"/>
              </w:rPr>
            </w:pPr>
            <w:r w:rsidRPr="00D1736D">
              <w:rPr>
                <w:rFonts w:asciiTheme="minorHAnsi" w:eastAsia="Century" w:hAnsiTheme="minorHAnsi" w:cstheme="minorHAnsi"/>
                <w:b/>
                <w:bCs/>
                <w:sz w:val="20"/>
                <w:szCs w:val="20"/>
              </w:rPr>
              <w:t>images</w:t>
            </w:r>
          </w:p>
        </w:tc>
        <w:tc>
          <w:tcPr>
            <w:tcW w:w="851" w:type="dxa"/>
            <w:tcBorders>
              <w:bottom w:val="double" w:sz="1" w:space="0" w:color="000000"/>
            </w:tcBorders>
            <w:vAlign w:val="center"/>
          </w:tcPr>
          <w:p w14:paraId="74C2D30F" w14:textId="2109E1E4" w:rsidR="00351FB8" w:rsidRPr="00D1736D" w:rsidRDefault="00351FB8" w:rsidP="001D18A7">
            <w:pPr>
              <w:pStyle w:val="TableParagraph"/>
              <w:spacing w:line="276" w:lineRule="auto"/>
              <w:ind w:left="180"/>
              <w:rPr>
                <w:rFonts w:asciiTheme="minorHAnsi" w:eastAsia="Century" w:hAnsiTheme="minorHAnsi" w:cstheme="minorHAnsi"/>
                <w:b/>
                <w:bCs/>
                <w:sz w:val="20"/>
                <w:szCs w:val="20"/>
              </w:rPr>
            </w:pPr>
            <w:r w:rsidRPr="00D1736D">
              <w:rPr>
                <w:rFonts w:asciiTheme="minorHAnsi" w:eastAsia="Century" w:hAnsiTheme="minorHAnsi" w:cstheme="minorHAnsi"/>
                <w:b/>
                <w:bCs/>
                <w:sz w:val="20"/>
                <w:szCs w:val="20"/>
              </w:rPr>
              <w:t># test</w:t>
            </w:r>
          </w:p>
          <w:p w14:paraId="59C9680D" w14:textId="7127DEA2" w:rsidR="00351FB8" w:rsidRPr="00D1736D" w:rsidRDefault="00351FB8" w:rsidP="001D18A7">
            <w:pPr>
              <w:pStyle w:val="TableParagraph"/>
              <w:spacing w:before="6" w:line="276" w:lineRule="auto"/>
              <w:ind w:left="128"/>
              <w:jc w:val="center"/>
              <w:rPr>
                <w:rFonts w:asciiTheme="minorHAnsi" w:eastAsia="Century" w:hAnsiTheme="minorHAnsi" w:cstheme="minorHAnsi"/>
                <w:noProof/>
                <w:sz w:val="20"/>
                <w:szCs w:val="20"/>
              </w:rPr>
            </w:pPr>
            <w:r w:rsidRPr="00D1736D">
              <w:rPr>
                <w:rFonts w:asciiTheme="minorHAnsi" w:eastAsia="Century" w:hAnsiTheme="minorHAnsi" w:cstheme="minorHAnsi"/>
                <w:b/>
                <w:bCs/>
                <w:sz w:val="20"/>
                <w:szCs w:val="20"/>
              </w:rPr>
              <w:t>images</w:t>
            </w:r>
          </w:p>
        </w:tc>
        <w:tc>
          <w:tcPr>
            <w:tcW w:w="1559" w:type="dxa"/>
            <w:tcBorders>
              <w:bottom w:val="double" w:sz="1" w:space="0" w:color="000000"/>
            </w:tcBorders>
            <w:vAlign w:val="center"/>
          </w:tcPr>
          <w:p w14:paraId="451E831B" w14:textId="659CAEC4" w:rsidR="00351FB8" w:rsidRPr="00D1736D" w:rsidRDefault="00351FB8" w:rsidP="001D18A7">
            <w:pPr>
              <w:pStyle w:val="TableParagraph"/>
              <w:spacing w:before="107" w:line="276" w:lineRule="auto"/>
              <w:ind w:left="118"/>
              <w:jc w:val="center"/>
              <w:rPr>
                <w:rFonts w:asciiTheme="minorHAnsi" w:eastAsia="Century" w:hAnsiTheme="minorHAnsi" w:cstheme="minorHAnsi"/>
                <w:noProof/>
                <w:sz w:val="20"/>
                <w:szCs w:val="20"/>
              </w:rPr>
            </w:pPr>
            <w:r w:rsidRPr="00D1736D">
              <w:rPr>
                <w:rFonts w:asciiTheme="minorHAnsi" w:eastAsia="Century" w:hAnsiTheme="minorHAnsi" w:cstheme="minorHAnsi"/>
                <w:b/>
                <w:bCs/>
                <w:sz w:val="20"/>
                <w:szCs w:val="20"/>
              </w:rPr>
              <w:t>Algorithm</w:t>
            </w:r>
          </w:p>
        </w:tc>
        <w:tc>
          <w:tcPr>
            <w:tcW w:w="992" w:type="dxa"/>
            <w:tcBorders>
              <w:bottom w:val="double" w:sz="1" w:space="0" w:color="000000"/>
            </w:tcBorders>
            <w:vAlign w:val="center"/>
          </w:tcPr>
          <w:p w14:paraId="1EDBB510" w14:textId="09213373" w:rsidR="00351FB8" w:rsidRPr="00D1736D" w:rsidRDefault="00351FB8" w:rsidP="001D18A7">
            <w:pPr>
              <w:pStyle w:val="TableParagraph"/>
              <w:spacing w:before="81" w:line="276" w:lineRule="auto"/>
              <w:ind w:left="263"/>
              <w:rPr>
                <w:rFonts w:asciiTheme="minorHAnsi" w:eastAsia="Century" w:hAnsiTheme="minorHAnsi" w:cstheme="minorHAnsi"/>
                <w:noProof/>
                <w:sz w:val="20"/>
                <w:szCs w:val="20"/>
              </w:rPr>
            </w:pPr>
            <w:r w:rsidRPr="00D1736D">
              <w:rPr>
                <w:rFonts w:asciiTheme="minorHAnsi" w:eastAsia="Century" w:hAnsiTheme="minorHAnsi" w:cstheme="minorHAnsi"/>
                <w:b/>
                <w:bCs/>
                <w:sz w:val="20"/>
                <w:szCs w:val="20"/>
              </w:rPr>
              <w:t>Results</w:t>
            </w:r>
          </w:p>
        </w:tc>
        <w:tc>
          <w:tcPr>
            <w:tcW w:w="851" w:type="dxa"/>
            <w:tcBorders>
              <w:bottom w:val="double" w:sz="1" w:space="0" w:color="000000"/>
            </w:tcBorders>
            <w:vAlign w:val="center"/>
          </w:tcPr>
          <w:p w14:paraId="12BFAFCA" w14:textId="21D7C566" w:rsidR="00351FB8" w:rsidRPr="00D1736D" w:rsidRDefault="00351FB8" w:rsidP="001D18A7">
            <w:pPr>
              <w:pStyle w:val="TableParagraph"/>
              <w:spacing w:before="81" w:line="276" w:lineRule="auto"/>
              <w:ind w:left="263"/>
              <w:rPr>
                <w:rFonts w:asciiTheme="minorHAnsi" w:eastAsia="Century" w:hAnsiTheme="minorHAnsi" w:cstheme="minorHAnsi"/>
                <w:noProof/>
                <w:sz w:val="20"/>
                <w:szCs w:val="20"/>
              </w:rPr>
            </w:pPr>
            <w:r w:rsidRPr="00D1736D">
              <w:rPr>
                <w:rFonts w:asciiTheme="minorHAnsi" w:eastAsia="Century" w:hAnsiTheme="minorHAnsi" w:cstheme="minorHAnsi"/>
                <w:b/>
                <w:bCs/>
                <w:sz w:val="20"/>
                <w:szCs w:val="20"/>
              </w:rPr>
              <w:t>Ref</w:t>
            </w:r>
          </w:p>
        </w:tc>
      </w:tr>
      <w:tr w:rsidR="00140A71" w:rsidRPr="00D1736D" w14:paraId="0C6459A3" w14:textId="77777777" w:rsidTr="00351FB8">
        <w:trPr>
          <w:trHeight w:val="839"/>
        </w:trPr>
        <w:tc>
          <w:tcPr>
            <w:tcW w:w="1555" w:type="dxa"/>
            <w:tcBorders>
              <w:top w:val="double" w:sz="1" w:space="0" w:color="000000"/>
            </w:tcBorders>
            <w:vAlign w:val="center"/>
          </w:tcPr>
          <w:p w14:paraId="09EE1653" w14:textId="77777777" w:rsidR="00140A71" w:rsidRPr="00D1736D" w:rsidRDefault="00140A71" w:rsidP="001D18A7">
            <w:pPr>
              <w:pStyle w:val="TableParagraph"/>
              <w:spacing w:before="107" w:line="276" w:lineRule="auto"/>
              <w:ind w:left="133" w:right="121"/>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Sweet pepper and rock melon</w:t>
            </w:r>
          </w:p>
        </w:tc>
        <w:tc>
          <w:tcPr>
            <w:tcW w:w="1990" w:type="dxa"/>
            <w:tcBorders>
              <w:top w:val="double" w:sz="1" w:space="0" w:color="000000"/>
            </w:tcBorders>
            <w:vAlign w:val="center"/>
          </w:tcPr>
          <w:p w14:paraId="2385AC18" w14:textId="1A2BEFB5" w:rsidR="00140A71" w:rsidRPr="00D1736D" w:rsidRDefault="00140A71" w:rsidP="001D18A7">
            <w:pPr>
              <w:pStyle w:val="TableParagraph"/>
              <w:spacing w:before="107" w:line="276" w:lineRule="auto"/>
              <w:ind w:left="136" w:right="97"/>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Multi-Spectral and RGB cameras, the JAI AD 130GE and Microsoft Kinect 2</w:t>
            </w:r>
          </w:p>
        </w:tc>
        <w:tc>
          <w:tcPr>
            <w:tcW w:w="1276" w:type="dxa"/>
            <w:tcBorders>
              <w:top w:val="double" w:sz="1" w:space="0" w:color="000000"/>
            </w:tcBorders>
            <w:vAlign w:val="center"/>
          </w:tcPr>
          <w:p w14:paraId="22C29223" w14:textId="3B47CEDF" w:rsidR="00140A71" w:rsidRPr="00D1736D" w:rsidRDefault="00CE04DD" w:rsidP="001D18A7">
            <w:pPr>
              <w:pStyle w:val="TableParagraph"/>
              <w:spacing w:before="107" w:line="276" w:lineRule="auto"/>
              <w:ind w:left="49" w:right="46"/>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G</w:t>
            </w:r>
            <w:r w:rsidRPr="00CE04DD">
              <w:rPr>
                <w:rFonts w:asciiTheme="minorHAnsi" w:eastAsia="Century" w:hAnsiTheme="minorHAnsi" w:cstheme="minorHAnsi"/>
                <w:noProof/>
                <w:sz w:val="20"/>
                <w:szCs w:val="20"/>
              </w:rPr>
              <w:t>reenhouse</w:t>
            </w:r>
          </w:p>
        </w:tc>
        <w:tc>
          <w:tcPr>
            <w:tcW w:w="850" w:type="dxa"/>
            <w:tcBorders>
              <w:top w:val="double" w:sz="1" w:space="0" w:color="000000"/>
            </w:tcBorders>
            <w:vAlign w:val="center"/>
          </w:tcPr>
          <w:p w14:paraId="35A55F26" w14:textId="35C6B2B5" w:rsidR="00140A71" w:rsidRPr="00D1736D" w:rsidRDefault="00140A71" w:rsidP="001D18A7">
            <w:pPr>
              <w:pStyle w:val="TableParagraph"/>
              <w:spacing w:before="107" w:line="276" w:lineRule="auto"/>
              <w:ind w:left="49" w:right="46"/>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209</w:t>
            </w:r>
          </w:p>
        </w:tc>
        <w:tc>
          <w:tcPr>
            <w:tcW w:w="851" w:type="dxa"/>
            <w:tcBorders>
              <w:top w:val="double" w:sz="1" w:space="0" w:color="000000"/>
            </w:tcBorders>
            <w:vAlign w:val="center"/>
          </w:tcPr>
          <w:p w14:paraId="5AC95D73" w14:textId="77777777" w:rsidR="00140A71" w:rsidRPr="00D1736D" w:rsidRDefault="00140A71" w:rsidP="001D18A7">
            <w:pPr>
              <w:pStyle w:val="TableParagraph"/>
              <w:spacing w:before="107" w:line="276" w:lineRule="auto"/>
              <w:ind w:left="48" w:right="46"/>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48</w:t>
            </w:r>
          </w:p>
        </w:tc>
        <w:tc>
          <w:tcPr>
            <w:tcW w:w="1559" w:type="dxa"/>
            <w:tcBorders>
              <w:top w:val="double" w:sz="1" w:space="0" w:color="000000"/>
            </w:tcBorders>
            <w:vAlign w:val="center"/>
          </w:tcPr>
          <w:p w14:paraId="76CBD53C" w14:textId="77777777" w:rsidR="00140A71" w:rsidRPr="00D1736D" w:rsidRDefault="00140A71" w:rsidP="001D18A7">
            <w:pPr>
              <w:pStyle w:val="TableParagraph"/>
              <w:spacing w:before="107" w:line="276" w:lineRule="auto"/>
              <w:ind w:left="228" w:right="226"/>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Faster R-CNN</w:t>
            </w:r>
          </w:p>
        </w:tc>
        <w:tc>
          <w:tcPr>
            <w:tcW w:w="992" w:type="dxa"/>
            <w:tcBorders>
              <w:top w:val="double" w:sz="1" w:space="0" w:color="000000"/>
            </w:tcBorders>
            <w:vAlign w:val="center"/>
          </w:tcPr>
          <w:p w14:paraId="7B992162"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0.84</w:t>
            </w:r>
          </w:p>
          <w:p w14:paraId="2BA4E9EE" w14:textId="3CA2984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 xml:space="preserve">    F1 score</w:t>
            </w:r>
          </w:p>
        </w:tc>
        <w:tc>
          <w:tcPr>
            <w:tcW w:w="851" w:type="dxa"/>
            <w:tcBorders>
              <w:top w:val="double" w:sz="1" w:space="0" w:color="000000"/>
            </w:tcBorders>
            <w:vAlign w:val="center"/>
          </w:tcPr>
          <w:p w14:paraId="43F385BA" w14:textId="6DBDF675"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Sa","given":"Inkyu","non-dropping-particle":"","parse-names":false,"suffix":""},{"dropping-particle":"","family":"Ge","given":"Zongyuan","non-dropping-particle":"","parse-names":false,"suffix":""},{"dropping-particle":"","family":"Dayoub","given":"Feras","non-dropping-particle":"","parse-names":false,"suffix":""},{"dropping-particle":"","family":"Upcroft","given":"Ben","non-dropping-particle":"","parse-names":false,"suffix":""},{"dropping-particle":"","family":"Perez","given":"Tristan","non-dropping-particle":"","parse-names":false,"suffix":""},{"dropping-particle":"","family":"McCool","given":"Chris","non-dropping-particle":"","parse-names":false,"suffix":""}],"container-title":"Sensors","id":"ITEM-1","issue":"8","issued":{"date-parts":[["2016"]]},"page":"1222","publisher":"Multidisciplinary Digital Publishing Institute","title":"Deepfruits: A fruit detection system using deep neural networks","type":"article-journal","volume":"16"},"uris":["http://www.mendeley.com/documents/?uuid=3daed289-5aeb-4fa7-8fd9-b3181ea34de6"]}],"mendeley":{"formattedCitation":"(Sa et al., 2016)","plainTextFormattedCitation":"(Sa et al., 2016)","previouslyFormattedCitation":"(Sa et al., 2016)"},"properties":{"noteIndex":0},"schema":"https://github.com/citation-style-language/schema/raw/master/csl-citation.json"}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(Sa et al., 2016)</w:t>
            </w:r>
            <w:r w:rsidRPr="00D1736D">
              <w:rPr>
                <w:rFonts w:asciiTheme="minorHAnsi" w:eastAsia="Century" w:hAnsiTheme="minorHAnsi" w:cstheme="minorHAnsi"/>
                <w:noProof/>
                <w:sz w:val="20"/>
                <w:szCs w:val="20"/>
              </w:rPr>
              <w:fldChar w:fldCharType="end"/>
            </w:r>
          </w:p>
          <w:p w14:paraId="29195F6A"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p>
        </w:tc>
      </w:tr>
      <w:tr w:rsidR="00CE04DD" w:rsidRPr="00D1736D" w14:paraId="6144795A" w14:textId="77777777" w:rsidTr="00351FB8">
        <w:trPr>
          <w:trHeight w:val="1081"/>
        </w:trPr>
        <w:tc>
          <w:tcPr>
            <w:tcW w:w="1555" w:type="dxa"/>
            <w:vAlign w:val="center"/>
          </w:tcPr>
          <w:p w14:paraId="517FA2C9"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Apple</w:t>
            </w:r>
          </w:p>
        </w:tc>
        <w:tc>
          <w:tcPr>
            <w:tcW w:w="1990" w:type="dxa"/>
            <w:vAlign w:val="center"/>
          </w:tcPr>
          <w:p w14:paraId="6F19C2B9" w14:textId="2F60B0A4"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PointGrey LadyBug + strobe lightning</w:t>
            </w:r>
          </w:p>
        </w:tc>
        <w:tc>
          <w:tcPr>
            <w:tcW w:w="1276" w:type="dxa"/>
            <w:vMerge w:val="restart"/>
            <w:vAlign w:val="center"/>
          </w:tcPr>
          <w:p w14:paraId="7BBFD6B1" w14:textId="02DF6AD2"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Pr="00CE04DD">
              <w:rPr>
                <w:rFonts w:asciiTheme="minorHAnsi" w:eastAsia="Century" w:hAnsiTheme="minorHAnsi" w:cstheme="minorHAnsi"/>
                <w:noProof/>
                <w:sz w:val="20"/>
                <w:szCs w:val="20"/>
              </w:rPr>
              <w:t>rchards</w:t>
            </w:r>
          </w:p>
        </w:tc>
        <w:tc>
          <w:tcPr>
            <w:tcW w:w="850" w:type="dxa"/>
            <w:vAlign w:val="center"/>
          </w:tcPr>
          <w:p w14:paraId="4A502266" w14:textId="1D6D0E0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7F44922B"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729</w:t>
            </w:r>
          </w:p>
        </w:tc>
        <w:tc>
          <w:tcPr>
            <w:tcW w:w="851" w:type="dxa"/>
            <w:vAlign w:val="center"/>
          </w:tcPr>
          <w:p w14:paraId="04A88A23"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50C826C6"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112</w:t>
            </w:r>
          </w:p>
        </w:tc>
        <w:tc>
          <w:tcPr>
            <w:tcW w:w="1559" w:type="dxa"/>
            <w:vMerge w:val="restart"/>
            <w:vAlign w:val="center"/>
          </w:tcPr>
          <w:p w14:paraId="539A293B"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5C2C9AD8"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Faster R-CNN</w:t>
            </w:r>
          </w:p>
        </w:tc>
        <w:tc>
          <w:tcPr>
            <w:tcW w:w="992" w:type="dxa"/>
            <w:vAlign w:val="center"/>
          </w:tcPr>
          <w:p w14:paraId="44B89005"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7779DA71"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0.904</w:t>
            </w:r>
          </w:p>
          <w:p w14:paraId="0885DB08" w14:textId="18BE1DF5"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F1 score</w:t>
            </w:r>
          </w:p>
        </w:tc>
        <w:bookmarkStart w:id="544" w:name="_Hlk12531872"/>
        <w:tc>
          <w:tcPr>
            <w:tcW w:w="851" w:type="dxa"/>
            <w:vMerge w:val="restart"/>
            <w:vAlign w:val="center"/>
          </w:tcPr>
          <w:p w14:paraId="705E0AEE" w14:textId="70AF1A03"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Bargoti","given":"Suchet","non-dropping-particle":"","parse-names":false,"suffix":""},{"dropping-particle":"","family":"Underwood","given":"James","non-dropping-particle":"","parse-names":false,"suffix":""}],"container-title":"2017 IEEE International Conference on Robotics and Automation (ICRA)","id":"ITEM-1","issued":{"date-parts":[["2017"]]},"page":"3626-3633","title":"Deep fruit detection in orchards","type":"paper-conference"},"uris":["http://www.mendeley.com/documents/?uuid=81205465-7a5d-47f6-bdcc-3d45159a27fa"]}],"mendeley":{"formattedCitation":"(Bargoti &amp; Underwood, 2017a)","plainTextFormattedCitation":"(Bargoti &amp; Underwood, 2017a)","previouslyFormattedCitation":"(Bargoti &amp; Underwood, 2017a)"},"properties":{"noteIndex":0},"schema":"https://github.com/citation-style-language/schema/raw/master/csl-citation.json"}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(Bargoti &amp; Underwood, 2017a)</w:t>
            </w:r>
            <w:r w:rsidRPr="00D1736D">
              <w:rPr>
                <w:rFonts w:asciiTheme="minorHAnsi" w:eastAsia="Century" w:hAnsiTheme="minorHAnsi" w:cstheme="minorHAnsi"/>
                <w:noProof/>
                <w:sz w:val="20"/>
                <w:szCs w:val="20"/>
              </w:rPr>
              <w:fldChar w:fldCharType="end"/>
            </w:r>
          </w:p>
          <w:bookmarkEnd w:id="544"/>
          <w:p w14:paraId="15D5154C"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tc>
      </w:tr>
      <w:tr w:rsidR="00CE04DD" w:rsidRPr="00D1736D" w14:paraId="5661D210" w14:textId="77777777" w:rsidTr="00351FB8">
        <w:trPr>
          <w:trHeight w:val="1073"/>
        </w:trPr>
        <w:tc>
          <w:tcPr>
            <w:tcW w:w="1555" w:type="dxa"/>
            <w:vAlign w:val="center"/>
          </w:tcPr>
          <w:p w14:paraId="67B44F75"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Mango</w:t>
            </w:r>
          </w:p>
        </w:tc>
        <w:tc>
          <w:tcPr>
            <w:tcW w:w="1990" w:type="dxa"/>
            <w:vAlign w:val="center"/>
          </w:tcPr>
          <w:p w14:paraId="73FEFDDA" w14:textId="688A3CE3"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Prosilica GT3300c +</w:t>
            </w:r>
          </w:p>
          <w:p w14:paraId="185D94ED"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strobe lightning</w:t>
            </w:r>
          </w:p>
        </w:tc>
        <w:tc>
          <w:tcPr>
            <w:tcW w:w="1276" w:type="dxa"/>
            <w:vMerge/>
            <w:vAlign w:val="center"/>
          </w:tcPr>
          <w:p w14:paraId="47AA00E4"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tc>
        <w:tc>
          <w:tcPr>
            <w:tcW w:w="850" w:type="dxa"/>
            <w:vAlign w:val="center"/>
          </w:tcPr>
          <w:p w14:paraId="5926FDF8" w14:textId="099C2E54"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47EA03F0"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1154</w:t>
            </w:r>
          </w:p>
        </w:tc>
        <w:tc>
          <w:tcPr>
            <w:tcW w:w="851" w:type="dxa"/>
            <w:vAlign w:val="center"/>
          </w:tcPr>
          <w:p w14:paraId="77A5D6CA"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302E03F6"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270</w:t>
            </w:r>
          </w:p>
        </w:tc>
        <w:tc>
          <w:tcPr>
            <w:tcW w:w="1559" w:type="dxa"/>
            <w:vMerge/>
            <w:vAlign w:val="center"/>
          </w:tcPr>
          <w:p w14:paraId="47000EB2" w14:textId="3DE3D475"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tc>
        <w:tc>
          <w:tcPr>
            <w:tcW w:w="992" w:type="dxa"/>
            <w:vAlign w:val="center"/>
          </w:tcPr>
          <w:p w14:paraId="5090120D"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42115297"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0.908</w:t>
            </w:r>
          </w:p>
          <w:p w14:paraId="678A087B" w14:textId="2D9A4AD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F1 score</w:t>
            </w:r>
          </w:p>
        </w:tc>
        <w:tc>
          <w:tcPr>
            <w:tcW w:w="851" w:type="dxa"/>
            <w:vMerge/>
            <w:vAlign w:val="center"/>
          </w:tcPr>
          <w:p w14:paraId="26B28E09" w14:textId="123071CA"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tc>
      </w:tr>
      <w:tr w:rsidR="00CE04DD" w:rsidRPr="00D1736D" w14:paraId="38E1120D" w14:textId="77777777" w:rsidTr="00351FB8">
        <w:trPr>
          <w:trHeight w:val="802"/>
        </w:trPr>
        <w:tc>
          <w:tcPr>
            <w:tcW w:w="1555" w:type="dxa"/>
            <w:vAlign w:val="center"/>
          </w:tcPr>
          <w:p w14:paraId="021A3C3E"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Almond</w:t>
            </w:r>
          </w:p>
        </w:tc>
        <w:tc>
          <w:tcPr>
            <w:tcW w:w="1990" w:type="dxa"/>
            <w:vAlign w:val="center"/>
          </w:tcPr>
          <w:p w14:paraId="0007A3A4" w14:textId="5CE73EF2"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Handheld Canon EOS60D</w:t>
            </w:r>
          </w:p>
        </w:tc>
        <w:tc>
          <w:tcPr>
            <w:tcW w:w="1276" w:type="dxa"/>
            <w:vMerge/>
            <w:vAlign w:val="center"/>
          </w:tcPr>
          <w:p w14:paraId="3C1C07FE"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tc>
        <w:tc>
          <w:tcPr>
            <w:tcW w:w="850" w:type="dxa"/>
            <w:vAlign w:val="center"/>
          </w:tcPr>
          <w:p w14:paraId="48037F0B" w14:textId="5FF10364"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385</w:t>
            </w:r>
          </w:p>
        </w:tc>
        <w:tc>
          <w:tcPr>
            <w:tcW w:w="851" w:type="dxa"/>
            <w:vAlign w:val="center"/>
          </w:tcPr>
          <w:p w14:paraId="74A7B61D"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100</w:t>
            </w:r>
          </w:p>
        </w:tc>
        <w:tc>
          <w:tcPr>
            <w:tcW w:w="1559" w:type="dxa"/>
            <w:vMerge/>
            <w:vAlign w:val="center"/>
          </w:tcPr>
          <w:p w14:paraId="33BAC334" w14:textId="685A539C"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tc>
        <w:tc>
          <w:tcPr>
            <w:tcW w:w="992" w:type="dxa"/>
            <w:vAlign w:val="center"/>
          </w:tcPr>
          <w:p w14:paraId="1335E7BC"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0.775</w:t>
            </w:r>
          </w:p>
          <w:p w14:paraId="464B0CC8" w14:textId="1607D1AB"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F1 score</w:t>
            </w:r>
          </w:p>
        </w:tc>
        <w:tc>
          <w:tcPr>
            <w:tcW w:w="851" w:type="dxa"/>
            <w:vMerge/>
            <w:vAlign w:val="center"/>
          </w:tcPr>
          <w:p w14:paraId="2FD07FFF" w14:textId="35743611"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tc>
      </w:tr>
      <w:tr w:rsidR="00140A71" w:rsidRPr="00D1736D" w14:paraId="563AFDF4" w14:textId="77777777" w:rsidTr="00351FB8">
        <w:trPr>
          <w:trHeight w:val="822"/>
        </w:trPr>
        <w:tc>
          <w:tcPr>
            <w:tcW w:w="1555" w:type="dxa"/>
            <w:vAlign w:val="center"/>
          </w:tcPr>
          <w:p w14:paraId="7D5E986F"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Tomato</w:t>
            </w:r>
          </w:p>
          <w:p w14:paraId="310AC2B3"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p>
        </w:tc>
        <w:tc>
          <w:tcPr>
            <w:tcW w:w="1990" w:type="dxa"/>
            <w:vAlign w:val="center"/>
          </w:tcPr>
          <w:p w14:paraId="04DC27EB"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Synthetic generated images</w:t>
            </w:r>
          </w:p>
        </w:tc>
        <w:tc>
          <w:tcPr>
            <w:tcW w:w="1276" w:type="dxa"/>
            <w:vAlign w:val="center"/>
          </w:tcPr>
          <w:p w14:paraId="2667977F" w14:textId="6373D07A" w:rsidR="00140A71"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Field</w:t>
            </w:r>
          </w:p>
        </w:tc>
        <w:tc>
          <w:tcPr>
            <w:tcW w:w="850" w:type="dxa"/>
            <w:vAlign w:val="center"/>
          </w:tcPr>
          <w:p w14:paraId="0CDCC1A7" w14:textId="1A6B6DF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24,000</w:t>
            </w:r>
          </w:p>
        </w:tc>
        <w:tc>
          <w:tcPr>
            <w:tcW w:w="851" w:type="dxa"/>
            <w:vAlign w:val="center"/>
          </w:tcPr>
          <w:p w14:paraId="0BFDD0C7"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2,400</w:t>
            </w:r>
          </w:p>
          <w:p w14:paraId="233F231C"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+ 100</w:t>
            </w:r>
          </w:p>
          <w:p w14:paraId="4832A138"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real images</w:t>
            </w:r>
          </w:p>
        </w:tc>
        <w:tc>
          <w:tcPr>
            <w:tcW w:w="1559" w:type="dxa"/>
            <w:vAlign w:val="center"/>
          </w:tcPr>
          <w:p w14:paraId="47D9548A"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modified Inception- ResNet</w:t>
            </w:r>
          </w:p>
        </w:tc>
        <w:tc>
          <w:tcPr>
            <w:tcW w:w="992" w:type="dxa"/>
            <w:vAlign w:val="center"/>
          </w:tcPr>
          <w:p w14:paraId="450353B4"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2BAEFE47"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0.91</w:t>
            </w:r>
          </w:p>
          <w:p w14:paraId="61DC0D38" w14:textId="735DB41E" w:rsidR="00140A71" w:rsidRPr="00D1736D" w:rsidRDefault="00140A71" w:rsidP="001D18A7">
            <w:pPr>
              <w:pStyle w:val="TableParagraph"/>
              <w:spacing w:before="107" w:line="276" w:lineRule="auto"/>
              <w:ind w:left="121" w:right="100"/>
              <w:jc w:val="center"/>
              <w:rPr>
                <w:rFonts w:ascii="Calibri" w:eastAsia="Century" w:hAnsiTheme="minorHAnsi" w:cstheme="minorHAnsi"/>
                <w:noProof/>
                <w:sz w:val="20"/>
                <w:szCs w:val="20"/>
                <w:rtl/>
              </w:rPr>
            </w:pPr>
            <w:r w:rsidRPr="00D1736D">
              <w:rPr>
                <w:rFonts w:asciiTheme="minorHAnsi" w:eastAsia="Century" w:hAnsiTheme="minorHAnsi" w:cstheme="minorHAnsi"/>
                <w:noProof/>
                <w:sz w:val="20"/>
                <w:szCs w:val="20"/>
              </w:rPr>
              <w:t>Accuracy</w:t>
            </w:r>
          </w:p>
        </w:tc>
        <w:tc>
          <w:tcPr>
            <w:tcW w:w="851" w:type="dxa"/>
            <w:vAlign w:val="center"/>
          </w:tcPr>
          <w:p w14:paraId="62D64EE9" w14:textId="48362FFE"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tl/>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Rahnemoonfar","given":"Maryam","non-dropping-particle":"","parse-names":false,"suffix":""},{"dropping-particle":"","family":"Sheppard","given":"Clay","non-dropping-particle":"","parse-names":false,"suffix":""}],"container-title":"Autonomous Air and Ground Sensing Systems for Agricultural Optimization and Phenotyping II","id":"ITEM-1","issued":{"date-parts":[["2017"]]},"page":"1021809","title":"Real-time yield estimation based on deep learning","type":"paper-conference","volume":"10218"},"uris":["http://www.mendeley.com/documents/?uuid=a8778b66-a417-49b0-80e8-4d2bc3320026"]}],"mendeley":{"formattedCitation":"(Rahnemoonfar &amp; Sheppard, 2017b)","plainTextFormattedCitation":"(Rahnemoonfar &amp; Sheppard, 2017b)","previouslyFormattedCitation":"(Rahnemoonfar &amp; Sheppard, 2017b)"},"properties":{"noteIndex":0},"schema":"https://github.com/citation-style-language/schema/raw/master/csl-citation.json"}</w:instrText>
            </w:r>
            <w:r w:rsidRPr="00D1736D">
              <w:rPr>
                <w:rFonts w:asciiTheme="minorHAnsi" w:eastAsia="Century" w:hAnsiTheme="minorHAnsi" w:cstheme="minorHAnsi"/>
                <w:noProof/>
                <w:sz w:val="20"/>
                <w:szCs w:val="20"/>
                <w:rtl/>
              </w:rPr>
              <w:fldChar w:fldCharType="separate"/>
            </w:r>
            <w:r w:rsidRPr="00D1736D">
              <w:rPr>
                <w:rFonts w:asciiTheme="minorHAnsi" w:eastAsia="Century" w:hAnsiTheme="minorHAnsi" w:cstheme="minorHAnsi"/>
                <w:noProof/>
                <w:sz w:val="20"/>
                <w:szCs w:val="20"/>
              </w:rPr>
              <w:t>(Rahnemoonfar &amp; Sheppard, 2017b)</w:t>
            </w:r>
            <w:r w:rsidRPr="00D1736D">
              <w:rPr>
                <w:rFonts w:asciiTheme="minorHAnsi" w:eastAsia="Century" w:hAnsiTheme="minorHAnsi" w:cstheme="minorHAnsi"/>
                <w:noProof/>
                <w:sz w:val="20"/>
                <w:szCs w:val="20"/>
                <w:rtl/>
              </w:rPr>
              <w:fldChar w:fldCharType="end"/>
            </w:r>
            <w:r w:rsidRPr="00D1736D">
              <w:rPr>
                <w:rFonts w:asciiTheme="minorHAnsi" w:eastAsia="Century" w:hAnsiTheme="minorHAnsi" w:cstheme="minorHAnsi"/>
                <w:noProof/>
                <w:sz w:val="20"/>
                <w:szCs w:val="20"/>
              </w:rPr>
              <w:t>,</w:t>
            </w:r>
          </w:p>
          <w:p w14:paraId="529E23A0"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Rahnemoonfar","given":"Maryam","non-dropping-particle":"","parse-names":false,"suffix":""},{"dropping-particle":"","family":"Sheppard","given":"Clay","non-dropping-particle":"","parse-names":false,"suffix":""}],"container-title":"Sensors","id":"ITEM-1","issue":"4","issued":{"date-parts":[["2017"]]},"page":"905","publisher":"Multidisciplinary Digital Publishing Institute","title":"Deep count: fruit counting based on deep simulated learning","type":"article-journal","volume":"17"},"uris":["http://www.mendeley.com/documents/?uuid=b1a53fd1-3d98-4704-b016-d2e16734f7f5"]}],"mendeley":{"formattedCitation":"(Rahnemoonfar &amp; Sheppard, 2017a)","plainTextFormattedCitation":"(Rahnemoonfar &amp; Sheppard, 2017a)","previouslyFormattedCitation":"(Rahnemoonfar &amp; Sheppard, 2017a)"},"properties":{"noteIndex":0},"schema":"https://github.com/citation-style-language/schema/raw/master/csl-citation.json"}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(Rahnemoonfar &amp; Sheppard, 2017a)</w:t>
            </w:r>
            <w:r w:rsidRPr="00D1736D">
              <w:rPr>
                <w:rFonts w:asciiTheme="minorHAnsi" w:eastAsia="Century" w:hAnsiTheme="minorHAnsi" w:cstheme="minorHAnsi"/>
                <w:noProof/>
                <w:sz w:val="20"/>
                <w:szCs w:val="20"/>
              </w:rPr>
              <w:fldChar w:fldCharType="end"/>
            </w:r>
          </w:p>
          <w:p w14:paraId="4601F4DA"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p>
        </w:tc>
      </w:tr>
      <w:tr w:rsidR="00067273" w:rsidRPr="00D1736D" w14:paraId="4DC4F2E3" w14:textId="77777777" w:rsidTr="00351FB8">
        <w:trPr>
          <w:trHeight w:val="405"/>
        </w:trPr>
        <w:tc>
          <w:tcPr>
            <w:tcW w:w="1555" w:type="dxa"/>
            <w:vAlign w:val="center"/>
          </w:tcPr>
          <w:p w14:paraId="4EC777BD" w14:textId="2A753DCE"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Wheat plants root</w:t>
            </w:r>
          </w:p>
        </w:tc>
        <w:tc>
          <w:tcPr>
            <w:tcW w:w="1990" w:type="dxa"/>
            <w:vAlign w:val="center"/>
          </w:tcPr>
          <w:p w14:paraId="55497356" w14:textId="77777777"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Nikon D5100 DSLR camera</w:t>
            </w:r>
          </w:p>
        </w:tc>
        <w:tc>
          <w:tcPr>
            <w:tcW w:w="1276" w:type="dxa"/>
            <w:vMerge w:val="restart"/>
            <w:vAlign w:val="center"/>
          </w:tcPr>
          <w:p w14:paraId="775A69E7" w14:textId="4D50BACA"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Field</w:t>
            </w:r>
          </w:p>
        </w:tc>
        <w:tc>
          <w:tcPr>
            <w:tcW w:w="850" w:type="dxa"/>
            <w:vAlign w:val="center"/>
          </w:tcPr>
          <w:p w14:paraId="7DDA96BC" w14:textId="6F2B9E07"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2,500</w:t>
            </w:r>
          </w:p>
        </w:tc>
        <w:tc>
          <w:tcPr>
            <w:tcW w:w="851" w:type="dxa"/>
            <w:vAlign w:val="center"/>
          </w:tcPr>
          <w:p w14:paraId="45D5AB19" w14:textId="77777777"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20</w:t>
            </w:r>
          </w:p>
        </w:tc>
        <w:tc>
          <w:tcPr>
            <w:tcW w:w="1559" w:type="dxa"/>
            <w:vMerge w:val="restart"/>
            <w:vAlign w:val="center"/>
          </w:tcPr>
          <w:p w14:paraId="112E1A5F" w14:textId="25FC6AFF"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Author- defined CNN</w:t>
            </w:r>
          </w:p>
        </w:tc>
        <w:tc>
          <w:tcPr>
            <w:tcW w:w="992" w:type="dxa"/>
            <w:vAlign w:val="center"/>
          </w:tcPr>
          <w:p w14:paraId="6CD3EA4B" w14:textId="77777777"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0.984</w:t>
            </w:r>
          </w:p>
          <w:p w14:paraId="1C32A023" w14:textId="18D021C8" w:rsidR="00067273" w:rsidRPr="00D1736D" w:rsidRDefault="00067273" w:rsidP="001D18A7">
            <w:pPr>
              <w:pStyle w:val="TableParagraph"/>
              <w:spacing w:before="107" w:line="276" w:lineRule="auto"/>
              <w:ind w:left="121" w:right="100"/>
              <w:jc w:val="center"/>
              <w:rPr>
                <w:rFonts w:ascii="Calibri" w:eastAsia="Century" w:hAnsiTheme="minorHAnsi" w:cstheme="minorHAnsi"/>
                <w:noProof/>
                <w:sz w:val="20"/>
                <w:szCs w:val="20"/>
                <w:rtl/>
              </w:rPr>
            </w:pPr>
            <w:r w:rsidRPr="00D1736D">
              <w:rPr>
                <w:rFonts w:asciiTheme="minorHAnsi" w:eastAsia="Century" w:hAnsiTheme="minorHAnsi" w:cstheme="minorHAnsi"/>
                <w:noProof/>
                <w:sz w:val="20"/>
                <w:szCs w:val="20"/>
              </w:rPr>
              <w:t>Accuracy</w:t>
            </w:r>
          </w:p>
        </w:tc>
        <w:tc>
          <w:tcPr>
            <w:tcW w:w="851" w:type="dxa"/>
            <w:vMerge w:val="restart"/>
            <w:vAlign w:val="center"/>
          </w:tcPr>
          <w:p w14:paraId="3163CB8C" w14:textId="51F41767"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tl/>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{"citationItems":[{"id":"ITEM-1","itemData":{"author":[{"dropping-particle":"","family":"Pound","given":"Michael P","non-dropping-particle":"","parse-names":false,"suffix":""},{"dropping-particle":"","family":"Atkinson","given":"Jonathan A","non-dropping-particle":"","parse-names":false,"suffix":""},{"dropping-particle":"","family":"Townsend","given":"Alexandra J","non-dropping-particle":"","parse-names":false,"suffix":""},{"dropping-particle":"","family":"Wilson","given":"Michael H","non-dropping-particle":"","parse-names":false,"suffix":""},{"dropping-particle":"","family":"Griffiths","given":"Marcus","non-dropping-particle":"","parse-names":false,"suffix":""},{"dropping-particle":"","family":"Jackson","given":"Aaron S","non-dropping-particle":"","parse-names":false,"suffix":""},{"dropping-particle":"","family":"Bulat","given":"Adrian","non-dropping-particle":"","parse-names":false,"suffix":""},{"dropping-particle":"","family":"Tzimiropoulos","given":"Georgios","non-dropping-particle":"","parse-names":false,"suffix":""},{"dropping-particle":"","family":"Wells","given":"Darren M","non-dropping-particle":"","parse-names":false,"suffix":""},{"dropping-particle":"","family":"Murchie","given":"Erik H","non-dropping-particle":"","parse-names":false,"suffix":""},{"dropping-particle":"","family":"others","given":"","non-dropping-particle":"","parse-names":false,"suffix":""}],"container-title":"Gigascience","id":"ITEM-1","issue":"10","issued":{"date-parts":[["2017"]]},"page":"gix083","publisher":"Oxford University Press","title":"Deep machine learning provides state-of-the-art performance in image-based plant phenotyping","type":"article-journal","volume":"6"},"uris":["http://www.mendeley.com/documents/?uuid=f3b3f570-9671-4c5e-9a31-91b4b25af5cb"]}],"mendeley":{"formattedCitation":"(Pound, Atkinson, Townsend, et al., 2017)","plainTextFormattedCitation":"(Pound, Atkinson, Townsend, et al., 2017)","previouslyFormattedCitation":"(Pound, Atkinson, Townsend, et al., 2017)"},"properties":{"noteIndex":0},"schema":"https://github.com/citation-style-language/schema/raw/master/csl-citation.json"}</w:instrText>
            </w:r>
            <w:r w:rsidRPr="00D1736D">
              <w:rPr>
                <w:rFonts w:asciiTheme="minorHAnsi" w:eastAsia="Century" w:hAnsiTheme="minorHAnsi" w:cstheme="minorHAnsi"/>
                <w:noProof/>
                <w:sz w:val="20"/>
                <w:szCs w:val="20"/>
                <w:rtl/>
              </w:rPr>
              <w:fldChar w:fldCharType="separate"/>
            </w:r>
            <w:r w:rsidRPr="00D1736D">
              <w:rPr>
                <w:rFonts w:asciiTheme="minorHAnsi" w:eastAsia="Century" w:hAnsiTheme="minorHAnsi" w:cstheme="minorHAnsi"/>
                <w:noProof/>
                <w:sz w:val="20"/>
                <w:szCs w:val="20"/>
              </w:rPr>
              <w:t>(Pound, Atkinson, Townsend, et al., 2017)</w:t>
            </w:r>
            <w:r w:rsidRPr="00D1736D">
              <w:rPr>
                <w:rFonts w:asciiTheme="minorHAnsi" w:eastAsia="Century" w:hAnsiTheme="minorHAnsi" w:cstheme="minorHAnsi"/>
                <w:noProof/>
                <w:sz w:val="20"/>
                <w:szCs w:val="20"/>
                <w:rtl/>
              </w:rPr>
              <w:fldChar w:fldCharType="end"/>
            </w:r>
          </w:p>
        </w:tc>
      </w:tr>
      <w:tr w:rsidR="00067273" w:rsidRPr="00D1736D" w14:paraId="146C53A8" w14:textId="77777777" w:rsidTr="00351FB8">
        <w:trPr>
          <w:trHeight w:val="401"/>
        </w:trPr>
        <w:tc>
          <w:tcPr>
            <w:tcW w:w="1555" w:type="dxa"/>
            <w:vAlign w:val="center"/>
          </w:tcPr>
          <w:p w14:paraId="75BDDA3A" w14:textId="5A2A2CA9"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Wheat plants shoot</w:t>
            </w:r>
          </w:p>
        </w:tc>
        <w:tc>
          <w:tcPr>
            <w:tcW w:w="1990" w:type="dxa"/>
            <w:vAlign w:val="center"/>
          </w:tcPr>
          <w:p w14:paraId="0F69DEC8" w14:textId="77777777"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Canon 650D cameras</w:t>
            </w:r>
          </w:p>
        </w:tc>
        <w:tc>
          <w:tcPr>
            <w:tcW w:w="1276" w:type="dxa"/>
            <w:vMerge/>
            <w:vAlign w:val="center"/>
          </w:tcPr>
          <w:p w14:paraId="559EB8AF" w14:textId="740BB122" w:rsidR="00067273" w:rsidRPr="00D1736D" w:rsidRDefault="00067273" w:rsidP="001D18A7">
            <w:pPr>
              <w:pStyle w:val="TableParagraph"/>
              <w:spacing w:before="107" w:line="276" w:lineRule="auto"/>
              <w:ind w:right="100"/>
              <w:rPr>
                <w:rFonts w:asciiTheme="minorHAnsi" w:eastAsia="Century" w:hAnsiTheme="minorHAnsi" w:cstheme="minorHAnsi"/>
                <w:noProof/>
                <w:sz w:val="20"/>
                <w:szCs w:val="20"/>
              </w:rPr>
            </w:pPr>
          </w:p>
        </w:tc>
        <w:tc>
          <w:tcPr>
            <w:tcW w:w="850" w:type="dxa"/>
            <w:vAlign w:val="center"/>
          </w:tcPr>
          <w:p w14:paraId="6B944DEF" w14:textId="629DAA64"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1,664</w:t>
            </w:r>
          </w:p>
        </w:tc>
        <w:tc>
          <w:tcPr>
            <w:tcW w:w="851" w:type="dxa"/>
            <w:vAlign w:val="center"/>
          </w:tcPr>
          <w:p w14:paraId="337EBB44" w14:textId="77777777"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20</w:t>
            </w:r>
          </w:p>
        </w:tc>
        <w:tc>
          <w:tcPr>
            <w:tcW w:w="1559" w:type="dxa"/>
            <w:vMerge/>
            <w:vAlign w:val="center"/>
          </w:tcPr>
          <w:p w14:paraId="61979AA6" w14:textId="1F5F0027"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p>
        </w:tc>
        <w:tc>
          <w:tcPr>
            <w:tcW w:w="992" w:type="dxa"/>
            <w:vAlign w:val="center"/>
          </w:tcPr>
          <w:p w14:paraId="03ACA3BE" w14:textId="77777777"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0.973</w:t>
            </w:r>
          </w:p>
          <w:p w14:paraId="02F97EB6" w14:textId="11125857"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Accuracy</w:t>
            </w:r>
          </w:p>
        </w:tc>
        <w:tc>
          <w:tcPr>
            <w:tcW w:w="851" w:type="dxa"/>
            <w:vMerge/>
            <w:vAlign w:val="center"/>
          </w:tcPr>
          <w:p w14:paraId="6151B7AB" w14:textId="5D3630C3" w:rsidR="00067273"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p>
        </w:tc>
      </w:tr>
      <w:tr w:rsidR="00CE04DD" w:rsidRPr="00D1736D" w14:paraId="2AC212BD" w14:textId="77777777" w:rsidTr="00351FB8">
        <w:trPr>
          <w:trHeight w:val="525"/>
        </w:trPr>
        <w:tc>
          <w:tcPr>
            <w:tcW w:w="1555" w:type="dxa"/>
            <w:vAlign w:val="center"/>
          </w:tcPr>
          <w:p w14:paraId="616DD4AB" w14:textId="4891A232" w:rsidR="00CE04DD"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00CE04DD" w:rsidRPr="00D1736D">
              <w:rPr>
                <w:rFonts w:asciiTheme="minorHAnsi" w:eastAsia="Century" w:hAnsiTheme="minorHAnsi" w:cstheme="minorHAnsi"/>
                <w:noProof/>
                <w:sz w:val="20"/>
                <w:szCs w:val="20"/>
              </w:rPr>
              <w:t>range</w:t>
            </w:r>
          </w:p>
        </w:tc>
        <w:tc>
          <w:tcPr>
            <w:tcW w:w="1990" w:type="dxa"/>
            <w:vAlign w:val="center"/>
          </w:tcPr>
          <w:p w14:paraId="4D849E54"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Bluefox USB 2 camera at 10 Hz</w:t>
            </w:r>
          </w:p>
        </w:tc>
        <w:tc>
          <w:tcPr>
            <w:tcW w:w="1276" w:type="dxa"/>
            <w:vMerge w:val="restart"/>
            <w:vAlign w:val="center"/>
          </w:tcPr>
          <w:p w14:paraId="78264A2E" w14:textId="225FC7EB"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Pr="00CE04DD">
              <w:rPr>
                <w:rFonts w:asciiTheme="minorHAnsi" w:eastAsia="Century" w:hAnsiTheme="minorHAnsi" w:cstheme="minorHAnsi"/>
                <w:noProof/>
                <w:sz w:val="20"/>
                <w:szCs w:val="20"/>
              </w:rPr>
              <w:t>rchards</w:t>
            </w:r>
          </w:p>
        </w:tc>
        <w:tc>
          <w:tcPr>
            <w:tcW w:w="850" w:type="dxa"/>
            <w:vAlign w:val="center"/>
          </w:tcPr>
          <w:p w14:paraId="73BAE02B" w14:textId="4520032A"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36</w:t>
            </w:r>
          </w:p>
        </w:tc>
        <w:tc>
          <w:tcPr>
            <w:tcW w:w="851" w:type="dxa"/>
            <w:vAlign w:val="center"/>
          </w:tcPr>
          <w:p w14:paraId="6336C1C9"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35</w:t>
            </w:r>
          </w:p>
        </w:tc>
        <w:tc>
          <w:tcPr>
            <w:tcW w:w="1559" w:type="dxa"/>
            <w:vMerge w:val="restart"/>
            <w:vAlign w:val="center"/>
          </w:tcPr>
          <w:p w14:paraId="315B6DD0" w14:textId="4D4BBDA6"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FCN+CNN + regression</w:t>
            </w:r>
          </w:p>
        </w:tc>
        <w:tc>
          <w:tcPr>
            <w:tcW w:w="992" w:type="dxa"/>
            <w:vAlign w:val="center"/>
          </w:tcPr>
          <w:p w14:paraId="07D3AA72"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0.91</w:t>
            </w:r>
          </w:p>
          <w:p w14:paraId="7274B149" w14:textId="5E3E8AAA" w:rsidR="00CE04DD" w:rsidRPr="00D1736D" w:rsidRDefault="00CE04DD" w:rsidP="001D18A7">
            <w:pPr>
              <w:pStyle w:val="TableParagraph"/>
              <w:spacing w:before="107" w:line="276" w:lineRule="auto"/>
              <w:ind w:left="121" w:right="100"/>
              <w:jc w:val="center"/>
              <w:rPr>
                <w:rFonts w:ascii="Calibri" w:eastAsia="Century" w:hAnsiTheme="minorHAnsi" w:cstheme="minorHAnsi"/>
                <w:noProof/>
                <w:sz w:val="20"/>
                <w:szCs w:val="20"/>
                <w:rtl/>
              </w:rPr>
            </w:pPr>
            <w:r w:rsidRPr="00D1736D">
              <w:rPr>
                <w:rFonts w:asciiTheme="minorHAnsi" w:eastAsia="Century" w:hAnsiTheme="minorHAnsi" w:cstheme="minorHAnsi"/>
                <w:noProof/>
                <w:sz w:val="20"/>
                <w:szCs w:val="20"/>
              </w:rPr>
              <w:t xml:space="preserve">Ratio </w:t>
            </w:r>
            <w:r w:rsidRPr="00D1736D">
              <w:rPr>
                <w:rFonts w:asciiTheme="minorHAnsi" w:eastAsia="Century" w:hAnsiTheme="minorHAnsi" w:cstheme="minorHAnsi"/>
                <w:noProof/>
                <w:sz w:val="20"/>
                <w:szCs w:val="20"/>
              </w:rPr>
              <w:lastRenderedPageBreak/>
              <w:t xml:space="preserve">counted </w:t>
            </w:r>
          </w:p>
        </w:tc>
        <w:tc>
          <w:tcPr>
            <w:tcW w:w="851" w:type="dxa"/>
            <w:vMerge w:val="restart"/>
            <w:vAlign w:val="center"/>
          </w:tcPr>
          <w:p w14:paraId="29975AE5" w14:textId="387EC5BD" w:rsidR="00CE04DD" w:rsidRPr="00D1736D" w:rsidRDefault="00CE04DD" w:rsidP="001D18A7">
            <w:pPr>
              <w:pStyle w:val="TableParagraph"/>
              <w:spacing w:before="107" w:line="276" w:lineRule="auto"/>
              <w:ind w:left="121" w:right="100"/>
              <w:jc w:val="center"/>
              <w:rPr>
                <w:rFonts w:ascii="Calibri" w:eastAsia="Century" w:hAnsiTheme="minorHAnsi" w:cstheme="minorHAnsi"/>
                <w:noProof/>
                <w:sz w:val="20"/>
                <w:szCs w:val="20"/>
                <w:rtl/>
              </w:rPr>
            </w:pPr>
            <w:r w:rsidRPr="00D1736D">
              <w:rPr>
                <w:rFonts w:asciiTheme="minorHAnsi" w:eastAsia="Century" w:hAnsiTheme="minorHAnsi" w:cstheme="minorHAnsi"/>
                <w:noProof/>
                <w:sz w:val="20"/>
                <w:szCs w:val="20"/>
                <w:rtl/>
              </w:rPr>
              <w:lastRenderedPageBreak/>
              <w:fldChar w:fldCharType="begin" w:fldLock="1"/>
            </w:r>
            <w:r w:rsidRPr="00D1736D">
              <w:rPr>
                <w:rFonts w:asciiTheme="minorHAnsi" w:eastAsia="Century" w:hAnsiTheme="minorHAnsi" w:cstheme="minorHAnsi"/>
                <w:noProof/>
                <w:sz w:val="20"/>
                <w:szCs w:val="20"/>
              </w:rPr>
              <w:instrText>ADDIN CSL_CITATION {"citationItems":[{"id":"ITEM-1","itemData":{"author":[{"dropping-particle":"","family":"Chen","given":"Steven W","non-dropping-particle":"","parse-names":false,"suffix":""},{"dropping-particle":"","family":"Shivakumar","given":"Shreyas S","non-dropping-particle":"","parse-names":false,"suffix":""},{"dropping-particle":"","family":"Dcunha","given":"Sandeep","non-dropping-particle":"","parse-names":false,"suffix":""},{"dropping-particle":"","family":"Das","given":"Jnaneshwar","non-dropping-particle":"","parse-names":false,"suffix":""},{"dropping-particle":"","family":"Okon","given":"Edidiong","non-dropping-particle":"","parse-names":false,"suffix":""},{"dropping-particle":"","family":"Qu","given":"Chao","non-dropping-particle":"","parse-names":false,"suffix":""},{"dropping-particle":"","family":"Taylor","given":"Camillo J","non-dropping-particle":"","parse-names":false,"suffix":""},{"dropping-particle":"","family":"Kumar","given":"Vijay","non-dropping-particle":"","parse-names":false,"suffix":""}],"container-title":"IEEE Robotics and Automation Letters","id":"ITEM-1","issue":"2","issued":{"date-parts":[["2017"]]},"page":"781-788","publisher":"IEEE","title":"Counting apples and oranges with deep learning: A data-driven approach","type":"article-journal","volume":"2"},"uris":["http://www.mendeley.com/documents/?uuid=f2515b78-dbf7-4f36-a215-54a92f4f2f73"]}],"mendeley":{"formattedCitation":"(Chen et al., 2017)","plainTextFormattedCitation":"(Chen et al., 2017)","previouslyFormattedCitation":"(Chen et al., 2017)"},"properties":{"noteIndex":0},"schema":"https://github.com/citation-style-language/schema/raw/master/csl-citation.json"}</w:instrText>
            </w:r>
            <w:r w:rsidRPr="00D1736D">
              <w:rPr>
                <w:rFonts w:asciiTheme="minorHAnsi" w:eastAsia="Century" w:hAnsiTheme="minorHAnsi" w:cstheme="minorHAnsi"/>
                <w:noProof/>
                <w:sz w:val="20"/>
                <w:szCs w:val="20"/>
                <w:rtl/>
              </w:rPr>
              <w:fldChar w:fldCharType="separate"/>
            </w:r>
            <w:r w:rsidRPr="00D1736D">
              <w:rPr>
                <w:rFonts w:asciiTheme="minorHAnsi" w:eastAsia="Century" w:hAnsiTheme="minorHAnsi" w:cstheme="minorHAnsi"/>
                <w:noProof/>
                <w:sz w:val="20"/>
                <w:szCs w:val="20"/>
              </w:rPr>
              <w:t xml:space="preserve">(Chen et al., </w:t>
            </w:r>
            <w:r w:rsidRPr="00D1736D">
              <w:rPr>
                <w:rFonts w:asciiTheme="minorHAnsi" w:eastAsia="Century" w:hAnsiTheme="minorHAnsi" w:cstheme="minorHAnsi"/>
                <w:noProof/>
                <w:sz w:val="20"/>
                <w:szCs w:val="20"/>
              </w:rPr>
              <w:lastRenderedPageBreak/>
              <w:t>2017)</w:t>
            </w:r>
            <w:r w:rsidRPr="00D1736D">
              <w:rPr>
                <w:rFonts w:asciiTheme="minorHAnsi" w:eastAsia="Century" w:hAnsiTheme="minorHAnsi" w:cstheme="minorHAnsi"/>
                <w:noProof/>
                <w:sz w:val="20"/>
                <w:szCs w:val="20"/>
                <w:rtl/>
              </w:rPr>
              <w:fldChar w:fldCharType="end"/>
            </w:r>
          </w:p>
          <w:p w14:paraId="77567127"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tc>
      </w:tr>
      <w:tr w:rsidR="00CE04DD" w:rsidRPr="00D1736D" w14:paraId="6B5AA586" w14:textId="77777777" w:rsidTr="00351FB8">
        <w:trPr>
          <w:trHeight w:val="237"/>
        </w:trPr>
        <w:tc>
          <w:tcPr>
            <w:tcW w:w="1555" w:type="dxa"/>
            <w:vAlign w:val="center"/>
          </w:tcPr>
          <w:p w14:paraId="58A9B353" w14:textId="5084AFE7" w:rsidR="00CE04DD"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lastRenderedPageBreak/>
              <w:t>A</w:t>
            </w:r>
            <w:r w:rsidR="00CE04DD" w:rsidRPr="00D1736D">
              <w:rPr>
                <w:rFonts w:asciiTheme="minorHAnsi" w:eastAsia="Century" w:hAnsiTheme="minorHAnsi" w:cstheme="minorHAnsi"/>
                <w:noProof/>
                <w:sz w:val="20"/>
                <w:szCs w:val="20"/>
              </w:rPr>
              <w:t>pple</w:t>
            </w:r>
          </w:p>
        </w:tc>
        <w:tc>
          <w:tcPr>
            <w:tcW w:w="1990" w:type="dxa"/>
            <w:vAlign w:val="center"/>
          </w:tcPr>
          <w:p w14:paraId="01515664"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PointGrey USB 3 camera at 6 Hz</w:t>
            </w:r>
          </w:p>
        </w:tc>
        <w:tc>
          <w:tcPr>
            <w:tcW w:w="1276" w:type="dxa"/>
            <w:vMerge/>
            <w:vAlign w:val="center"/>
          </w:tcPr>
          <w:p w14:paraId="3594F519"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tc>
        <w:tc>
          <w:tcPr>
            <w:tcW w:w="850" w:type="dxa"/>
            <w:vAlign w:val="center"/>
          </w:tcPr>
          <w:p w14:paraId="286BE8A3" w14:textId="6FF8C470"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11</w:t>
            </w:r>
          </w:p>
        </w:tc>
        <w:tc>
          <w:tcPr>
            <w:tcW w:w="851" w:type="dxa"/>
            <w:vAlign w:val="center"/>
          </w:tcPr>
          <w:p w14:paraId="4EC8726F"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10</w:t>
            </w:r>
          </w:p>
        </w:tc>
        <w:tc>
          <w:tcPr>
            <w:tcW w:w="1559" w:type="dxa"/>
            <w:vMerge/>
            <w:vAlign w:val="center"/>
          </w:tcPr>
          <w:p w14:paraId="39036EBF" w14:textId="09178AB0"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tc>
        <w:tc>
          <w:tcPr>
            <w:tcW w:w="992" w:type="dxa"/>
            <w:vAlign w:val="center"/>
          </w:tcPr>
          <w:p w14:paraId="205A7EE4" w14:textId="77777777"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0.97</w:t>
            </w:r>
          </w:p>
          <w:p w14:paraId="1281E2A5" w14:textId="4AC2B038"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 xml:space="preserve">Ratio counted </w:t>
            </w:r>
          </w:p>
        </w:tc>
        <w:tc>
          <w:tcPr>
            <w:tcW w:w="851" w:type="dxa"/>
            <w:vMerge/>
            <w:vAlign w:val="center"/>
          </w:tcPr>
          <w:p w14:paraId="0F69499C" w14:textId="01C23542" w:rsidR="00CE04DD"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p>
        </w:tc>
      </w:tr>
      <w:tr w:rsidR="00140A71" w:rsidRPr="00D1736D" w14:paraId="55CF1848" w14:textId="77777777" w:rsidTr="00351FB8">
        <w:trPr>
          <w:trHeight w:val="237"/>
        </w:trPr>
        <w:tc>
          <w:tcPr>
            <w:tcW w:w="1555" w:type="dxa"/>
            <w:vAlign w:val="center"/>
          </w:tcPr>
          <w:p w14:paraId="379753ED" w14:textId="053FB9D6" w:rsidR="00140A71"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A</w:t>
            </w:r>
            <w:r w:rsidR="00140A71" w:rsidRPr="00D1736D">
              <w:rPr>
                <w:rFonts w:asciiTheme="minorHAnsi" w:eastAsia="Century" w:hAnsiTheme="minorHAnsi" w:cstheme="minorHAnsi"/>
                <w:noProof/>
                <w:sz w:val="20"/>
                <w:szCs w:val="20"/>
              </w:rPr>
              <w:t>pples</w:t>
            </w:r>
          </w:p>
        </w:tc>
        <w:tc>
          <w:tcPr>
            <w:tcW w:w="1990" w:type="dxa"/>
            <w:vAlign w:val="center"/>
          </w:tcPr>
          <w:p w14:paraId="437B6FE2" w14:textId="02995062"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Point Grey Lady-bug3 spherical digital video camera containing six 2MP cameras oriented to capture a complete 360-deg panoramic view.</w:t>
            </w:r>
          </w:p>
        </w:tc>
        <w:tc>
          <w:tcPr>
            <w:tcW w:w="1276" w:type="dxa"/>
            <w:vAlign w:val="center"/>
          </w:tcPr>
          <w:p w14:paraId="3C074B22" w14:textId="622C3B0C" w:rsidR="00140A71" w:rsidRPr="00D1736D" w:rsidRDefault="00CE04DD"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Pr="00CE04DD">
              <w:rPr>
                <w:rFonts w:asciiTheme="minorHAnsi" w:eastAsia="Century" w:hAnsiTheme="minorHAnsi" w:cstheme="minorHAnsi"/>
                <w:noProof/>
                <w:sz w:val="20"/>
                <w:szCs w:val="20"/>
              </w:rPr>
              <w:t>rchards</w:t>
            </w:r>
          </w:p>
        </w:tc>
        <w:tc>
          <w:tcPr>
            <w:tcW w:w="850" w:type="dxa"/>
            <w:vAlign w:val="center"/>
          </w:tcPr>
          <w:p w14:paraId="71800132" w14:textId="2E8B960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1000</w:t>
            </w:r>
          </w:p>
        </w:tc>
        <w:tc>
          <w:tcPr>
            <w:tcW w:w="851" w:type="dxa"/>
            <w:vAlign w:val="center"/>
          </w:tcPr>
          <w:p w14:paraId="56BAE209" w14:textId="50F1052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100</w:t>
            </w:r>
          </w:p>
        </w:tc>
        <w:tc>
          <w:tcPr>
            <w:tcW w:w="1559" w:type="dxa"/>
            <w:vAlign w:val="center"/>
          </w:tcPr>
          <w:p w14:paraId="3A1BFFF3" w14:textId="41364BF3"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Pixel Wise CNN</w:t>
            </w:r>
          </w:p>
        </w:tc>
        <w:tc>
          <w:tcPr>
            <w:tcW w:w="992" w:type="dxa"/>
            <w:vAlign w:val="center"/>
          </w:tcPr>
          <w:p w14:paraId="29EF2172"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0.861</w:t>
            </w:r>
          </w:p>
          <w:p w14:paraId="12897C17" w14:textId="55E2E8BB" w:rsidR="00140A71" w:rsidRPr="00D1736D" w:rsidRDefault="00140A71" w:rsidP="001D18A7">
            <w:pPr>
              <w:pStyle w:val="TableParagraph"/>
              <w:spacing w:before="107" w:line="276" w:lineRule="auto"/>
              <w:ind w:left="121" w:right="100"/>
              <w:jc w:val="center"/>
              <w:rPr>
                <w:rFonts w:ascii="Calibri" w:eastAsia="Century" w:hAnsiTheme="minorHAnsi" w:cstheme="minorHAnsi"/>
                <w:noProof/>
                <w:sz w:val="20"/>
                <w:szCs w:val="20"/>
                <w:rtl/>
              </w:rPr>
            </w:pPr>
            <w:r w:rsidRPr="00D1736D">
              <w:rPr>
                <w:rFonts w:asciiTheme="minorHAnsi" w:eastAsia="Century" w:hAnsiTheme="minorHAnsi" w:cstheme="minorHAnsi"/>
                <w:noProof/>
                <w:sz w:val="20"/>
                <w:szCs w:val="20"/>
              </w:rPr>
              <w:t>F1 sore</w:t>
            </w:r>
          </w:p>
        </w:tc>
        <w:tc>
          <w:tcPr>
            <w:tcW w:w="851" w:type="dxa"/>
            <w:vAlign w:val="center"/>
          </w:tcPr>
          <w:p w14:paraId="1C594821" w14:textId="1BE09A3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tl/>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{"citationItems":[{"id":"ITEM-1","itemData":{"author":[{"dropping-particle":"","family":"Bargoti","given":"Suchet","non-dropping-particle":"","parse-names":false,"suffix":""},{"dropping-particle":"","family":"Underwood","given":"James P","non-dropping-particle":"","parse-names":false,"suffix":""}],"container-title":"Journal of Field Robotics","id":"ITEM-1","issue":"6","issued":{"date-parts":[["2017"]]},"page":"1039-1060","publisher":"Wiley Online Library","title":"Image segmentation for fruit detection and yield estimation in apple orchards","type":"article-journal","volume":"34"},"uris":["http://www.mendeley.com/documents/?uuid=9dd4d723-c591-4d4c-b102-55aaabb6b03e"]}],"mendeley":{"formattedCitation":"(Bargoti &amp; Underwood, 2017b)","plainTextFormattedCitation":"(Bargoti &amp; Underwood, 2017b)","previouslyFormattedCitation":"(Bargoti &amp; Underwood, 2017b)"},"properties":{"noteIndex":0},"schema":"https://github.com/citation-style-language/schema/raw/master/csl-citation.json"}</w:instrText>
            </w:r>
            <w:r w:rsidRPr="00D1736D">
              <w:rPr>
                <w:rFonts w:asciiTheme="minorHAnsi" w:eastAsia="Century" w:hAnsiTheme="minorHAnsi" w:cstheme="minorHAnsi"/>
                <w:noProof/>
                <w:sz w:val="20"/>
                <w:szCs w:val="20"/>
                <w:rtl/>
              </w:rPr>
              <w:fldChar w:fldCharType="separate"/>
            </w:r>
            <w:r w:rsidRPr="00D1736D">
              <w:rPr>
                <w:rFonts w:asciiTheme="minorHAnsi" w:eastAsia="Century" w:hAnsiTheme="minorHAnsi" w:cstheme="minorHAnsi"/>
                <w:noProof/>
                <w:sz w:val="20"/>
                <w:szCs w:val="20"/>
              </w:rPr>
              <w:t>(Bargoti &amp; Underwood, 2017b)</w:t>
            </w:r>
            <w:r w:rsidRPr="00D1736D">
              <w:rPr>
                <w:rFonts w:asciiTheme="minorHAnsi" w:eastAsia="Century" w:hAnsiTheme="minorHAnsi" w:cstheme="minorHAnsi"/>
                <w:noProof/>
                <w:sz w:val="20"/>
                <w:szCs w:val="20"/>
                <w:rtl/>
              </w:rPr>
              <w:fldChar w:fldCharType="end"/>
            </w:r>
          </w:p>
        </w:tc>
      </w:tr>
      <w:tr w:rsidR="00140A71" w:rsidRPr="00D1736D" w14:paraId="30EBCE52" w14:textId="77777777" w:rsidTr="00351FB8">
        <w:trPr>
          <w:trHeight w:val="237"/>
        </w:trPr>
        <w:tc>
          <w:tcPr>
            <w:tcW w:w="1555" w:type="dxa"/>
            <w:vAlign w:val="center"/>
          </w:tcPr>
          <w:p w14:paraId="058EF4B2" w14:textId="7EC5140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Strawberry</w:t>
            </w:r>
          </w:p>
        </w:tc>
        <w:tc>
          <w:tcPr>
            <w:tcW w:w="1990" w:type="dxa"/>
            <w:vAlign w:val="center"/>
          </w:tcPr>
          <w:p w14:paraId="584DF3E1" w14:textId="20A87D32"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Nikon COOLPX S6500 camera</w:t>
            </w:r>
          </w:p>
        </w:tc>
        <w:tc>
          <w:tcPr>
            <w:tcW w:w="1276" w:type="dxa"/>
            <w:vAlign w:val="center"/>
          </w:tcPr>
          <w:p w14:paraId="112B52AB" w14:textId="4B51B96E" w:rsidR="00140A71"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G</w:t>
            </w:r>
            <w:r w:rsidRPr="00067273">
              <w:rPr>
                <w:rFonts w:asciiTheme="minorHAnsi" w:eastAsia="Century" w:hAnsiTheme="minorHAnsi" w:cstheme="minorHAnsi"/>
                <w:noProof/>
                <w:sz w:val="20"/>
                <w:szCs w:val="20"/>
              </w:rPr>
              <w:t>reenhouse</w:t>
            </w:r>
          </w:p>
        </w:tc>
        <w:tc>
          <w:tcPr>
            <w:tcW w:w="850" w:type="dxa"/>
            <w:vAlign w:val="center"/>
          </w:tcPr>
          <w:p w14:paraId="4191E6D0" w14:textId="7EDA20DA"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298</w:t>
            </w:r>
          </w:p>
        </w:tc>
        <w:tc>
          <w:tcPr>
            <w:tcW w:w="851" w:type="dxa"/>
            <w:vAlign w:val="center"/>
          </w:tcPr>
          <w:p w14:paraId="15509EDE" w14:textId="3E71B14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75</w:t>
            </w:r>
          </w:p>
        </w:tc>
        <w:tc>
          <w:tcPr>
            <w:tcW w:w="1559" w:type="dxa"/>
            <w:vAlign w:val="center"/>
          </w:tcPr>
          <w:p w14:paraId="73D99D03" w14:textId="7C66DFAE"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Author- defined CNN</w:t>
            </w:r>
          </w:p>
        </w:tc>
        <w:tc>
          <w:tcPr>
            <w:tcW w:w="992" w:type="dxa"/>
            <w:vAlign w:val="center"/>
          </w:tcPr>
          <w:p w14:paraId="7D07315C"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0.88</w:t>
            </w:r>
          </w:p>
          <w:p w14:paraId="66D01804" w14:textId="17FD980D"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mAP</w:t>
            </w:r>
          </w:p>
        </w:tc>
        <w:tc>
          <w:tcPr>
            <w:tcW w:w="851" w:type="dxa"/>
            <w:vAlign w:val="center"/>
          </w:tcPr>
          <w:p w14:paraId="733300CE" w14:textId="3F6A29BD"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Habaragamuwa","given":"Harshana","non-dropping-particle":"","parse-names":false,"suffix":""},{"dropping-particle":"","family":"Ogawa","given":"Yuichi","non-dropping-particle":"","parse-names":false,"suffix":""},{"dropping-particle":"","family":"Suzuki","given":"Tetsuhito","non-dropping-particle":"","parse-names":false,"suffix":""},{"dropping-particle":"","family":"Shiigi","given":"Tomoo","non-dropping-particle":"","parse-names":false,"suffix":""},{"dropping-particle":"","family":"Ono","given":"Masanori","non-dropping-particle":"","parse-names":false,"suffix":""},{"dropping-particle":"","family":"Kondo","given":"Naoshi","non-dropping-particle":"","parse-names":false,"suffix":""}],"container-title":"Engineering in Agriculture, Environment and Food","id":"ITEM-1","issue":"3","issued":{"date-parts":[["2018"]]},"page":"127-138","publisher":"Elsevier","title":"Detecting greenhouse strawberries (mature and immature), using deep convolutional neural network","type":"article-journal","volume":"11"},"uris":["http://www.mendeley.com/documents/?uuid=6c1102ff-dbd7-4731-9a4f-2c68a91a3c21"]}],"mendeley":{"formattedCitation":"(Habaragamuwa et al., 2018)","plainTextFormattedCitation":"(Habaragamuwa et al., 2018)","previouslyFormattedCitation":"(Habaragamuwa et al., 2018)"},"properties":{"noteIndex":0},"schema":"https://github.com/citation-style-language/schema/raw/master/csl-citation.json"}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(Habaragamuwa et al., 2018)</w:t>
            </w:r>
            <w:r w:rsidRPr="00D1736D">
              <w:rPr>
                <w:rFonts w:asciiTheme="minorHAnsi" w:eastAsia="Century" w:hAnsiTheme="minorHAnsi" w:cstheme="minorHAnsi"/>
                <w:noProof/>
                <w:sz w:val="20"/>
                <w:szCs w:val="20"/>
              </w:rPr>
              <w:fldChar w:fldCharType="end"/>
            </w:r>
          </w:p>
        </w:tc>
      </w:tr>
      <w:tr w:rsidR="00140A71" w:rsidRPr="00D1736D" w14:paraId="13247009" w14:textId="77777777" w:rsidTr="00351FB8">
        <w:trPr>
          <w:trHeight w:val="237"/>
        </w:trPr>
        <w:tc>
          <w:tcPr>
            <w:tcW w:w="1555" w:type="dxa"/>
            <w:vAlign w:val="center"/>
          </w:tcPr>
          <w:p w14:paraId="2A450446" w14:textId="7E1A5510"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Mango</w:t>
            </w:r>
          </w:p>
        </w:tc>
        <w:tc>
          <w:tcPr>
            <w:tcW w:w="1990" w:type="dxa"/>
            <w:vAlign w:val="center"/>
          </w:tcPr>
          <w:p w14:paraId="51B83B80"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Prosilica</w:t>
            </w:r>
          </w:p>
          <w:p w14:paraId="23CF7B16"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GT3300c +</w:t>
            </w:r>
          </w:p>
          <w:p w14:paraId="34C1AB46" w14:textId="69B1CFC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strobe lightning</w:t>
            </w:r>
          </w:p>
        </w:tc>
        <w:tc>
          <w:tcPr>
            <w:tcW w:w="1276" w:type="dxa"/>
            <w:vAlign w:val="center"/>
          </w:tcPr>
          <w:p w14:paraId="4F452D5A" w14:textId="3F9A112C" w:rsidR="00140A71"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Pr="00CE04DD">
              <w:rPr>
                <w:rFonts w:asciiTheme="minorHAnsi" w:eastAsia="Century" w:hAnsiTheme="minorHAnsi" w:cstheme="minorHAnsi"/>
                <w:noProof/>
                <w:sz w:val="20"/>
                <w:szCs w:val="20"/>
              </w:rPr>
              <w:t>rchards</w:t>
            </w:r>
          </w:p>
        </w:tc>
        <w:tc>
          <w:tcPr>
            <w:tcW w:w="850" w:type="dxa"/>
            <w:vAlign w:val="center"/>
          </w:tcPr>
          <w:p w14:paraId="657E29B7" w14:textId="460F2D2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04D47EF7" w14:textId="34133270"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1154</w:t>
            </w:r>
          </w:p>
        </w:tc>
        <w:tc>
          <w:tcPr>
            <w:tcW w:w="851" w:type="dxa"/>
            <w:vAlign w:val="center"/>
          </w:tcPr>
          <w:p w14:paraId="5F82CE2C"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671777BC" w14:textId="382C65D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270</w:t>
            </w:r>
          </w:p>
        </w:tc>
        <w:tc>
          <w:tcPr>
            <w:tcW w:w="1559" w:type="dxa"/>
            <w:vAlign w:val="center"/>
          </w:tcPr>
          <w:p w14:paraId="202CCA79" w14:textId="3C6FA6F0"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SSD based on VGG</w:t>
            </w:r>
          </w:p>
        </w:tc>
        <w:tc>
          <w:tcPr>
            <w:tcW w:w="992" w:type="dxa"/>
            <w:vAlign w:val="center"/>
          </w:tcPr>
          <w:p w14:paraId="76BEE77D"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0.91</w:t>
            </w:r>
          </w:p>
          <w:p w14:paraId="348BC6DD" w14:textId="14C38C2A"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F1 score</w:t>
            </w:r>
          </w:p>
        </w:tc>
        <w:tc>
          <w:tcPr>
            <w:tcW w:w="851" w:type="dxa"/>
            <w:vAlign w:val="center"/>
          </w:tcPr>
          <w:p w14:paraId="15A505A8" w14:textId="583641E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Liang","given":"Qiaokang","non-dropping-particle":"","parse-names":false,"suffix":""},{"dropping-particle":"","family":"Zhu","given":"Wei","non-dropping-particle":"","parse-names":false,"suffix":""},{"dropping-particle":"","family":"Long","given":"Jianyong","non-dropping-particle":"","parse-names":false,"suffix":""},{"dropping-particle":"","family":"Wang","given":"Yaonan","non-dropping-particle":"","parse-names":false,"suffix":""},{"dropping-particle":"","family":"Sun","given":"Wei","non-dropping-particle":"","parse-names":false,"suffix":""},{"dropping-particle":"","family":"Wu","given":"Wanneng","non-dropping-particle":"","parse-names":false,"suffix":""}],"container-title":"International Conference on Intelligent Robotics and Applications","id":"ITEM-1","issued":{"date-parts":[["2018"]]},"page":"423-436","title":"A Real-Time Detection Framework for On-Tree Mango Based on SSD Network","type":"paper-conference"},"uris":["http://www.mendeley.com/documents/?uuid=b5589651-3147-46de-a410-966cba322a98"]}],"mendeley":{"formattedCitation":"(Liang et al., 2018)","plainTextFormattedCitation":"(Liang et al., 2018)","previouslyFormattedCitation":"(Liang et al., 2018)"},"properties":{"noteIndex":0},"schema":"https://github.com/citation-style-language/schema/raw/master/csl-citation.json"}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(Liang et al., 2018)</w:t>
            </w:r>
            <w:r w:rsidRPr="00D1736D">
              <w:rPr>
                <w:rFonts w:asciiTheme="minorHAnsi" w:eastAsia="Century" w:hAnsiTheme="minorHAnsi" w:cstheme="minorHAnsi"/>
                <w:noProof/>
                <w:sz w:val="20"/>
                <w:szCs w:val="20"/>
              </w:rPr>
              <w:fldChar w:fldCharType="end"/>
            </w:r>
          </w:p>
        </w:tc>
      </w:tr>
      <w:tr w:rsidR="00140A71" w:rsidRPr="00D1736D" w14:paraId="2DFB5AFB" w14:textId="77777777" w:rsidTr="00351FB8">
        <w:trPr>
          <w:trHeight w:val="237"/>
        </w:trPr>
        <w:tc>
          <w:tcPr>
            <w:tcW w:w="1555" w:type="dxa"/>
            <w:vAlign w:val="center"/>
          </w:tcPr>
          <w:p w14:paraId="3A39ED79" w14:textId="2F8A0D37" w:rsidR="00140A71"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A</w:t>
            </w:r>
            <w:r w:rsidR="00140A71" w:rsidRPr="00D1736D">
              <w:rPr>
                <w:rFonts w:asciiTheme="minorHAnsi" w:eastAsia="Century" w:hAnsiTheme="minorHAnsi" w:cstheme="minorHAnsi"/>
                <w:noProof/>
                <w:sz w:val="20"/>
                <w:szCs w:val="20"/>
              </w:rPr>
              <w:t>pple</w:t>
            </w:r>
          </w:p>
        </w:tc>
        <w:tc>
          <w:tcPr>
            <w:tcW w:w="1990" w:type="dxa"/>
            <w:vAlign w:val="center"/>
          </w:tcPr>
          <w:p w14:paraId="5B581A0A" w14:textId="362F5B5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webcam, DSLR camera, smartphone</w:t>
            </w:r>
          </w:p>
        </w:tc>
        <w:tc>
          <w:tcPr>
            <w:tcW w:w="1276" w:type="dxa"/>
            <w:vAlign w:val="center"/>
          </w:tcPr>
          <w:p w14:paraId="42B481C4" w14:textId="06F5C43B" w:rsidR="00140A71"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Pr="00CE04DD">
              <w:rPr>
                <w:rFonts w:asciiTheme="minorHAnsi" w:eastAsia="Century" w:hAnsiTheme="minorHAnsi" w:cstheme="minorHAnsi"/>
                <w:noProof/>
                <w:sz w:val="20"/>
                <w:szCs w:val="20"/>
              </w:rPr>
              <w:t>rchards</w:t>
            </w:r>
          </w:p>
        </w:tc>
        <w:tc>
          <w:tcPr>
            <w:tcW w:w="850" w:type="dxa"/>
            <w:vAlign w:val="center"/>
          </w:tcPr>
          <w:p w14:paraId="5DEBDEBA" w14:textId="2BE9C843"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50</w:t>
            </w:r>
          </w:p>
        </w:tc>
        <w:tc>
          <w:tcPr>
            <w:tcW w:w="851" w:type="dxa"/>
            <w:vAlign w:val="center"/>
          </w:tcPr>
          <w:p w14:paraId="3CCC7165" w14:textId="4943205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130</w:t>
            </w:r>
          </w:p>
        </w:tc>
        <w:tc>
          <w:tcPr>
            <w:tcW w:w="1559" w:type="dxa"/>
            <w:vAlign w:val="center"/>
          </w:tcPr>
          <w:p w14:paraId="13164114" w14:textId="3C4CC37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YOLO</w:t>
            </w:r>
          </w:p>
        </w:tc>
        <w:tc>
          <w:tcPr>
            <w:tcW w:w="992" w:type="dxa"/>
            <w:vAlign w:val="center"/>
          </w:tcPr>
          <w:p w14:paraId="2CE4F483"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w:t>
            </w:r>
          </w:p>
          <w:p w14:paraId="77E6494C" w14:textId="6685037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F1 score</w:t>
            </w:r>
          </w:p>
        </w:tc>
        <w:tc>
          <w:tcPr>
            <w:tcW w:w="851" w:type="dxa"/>
            <w:vAlign w:val="center"/>
          </w:tcPr>
          <w:p w14:paraId="29108F9C" w14:textId="7158D4BD"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{"citationItems":[{"id":"ITEM-1","itemData":{"author":[{"dropping-particle":"","family":"Bresilla","given":"Kushtrim","non-dropping-particle":"","parse-names":false,"suffix":""},{"dropping-particle":"","family":"Perulli","given":"Giulio Demetrio","non-dropping-particle":"","parse-names":false,"suffix":""},{"dropping-particle":"","family":"Boini","given":"Alexandra","non-dropping-particle":"","parse-names":false,"suffix":""},{"dropping-particle":"","family":"Morandi","given":"Brunella","non-dropping-particle":"","parse-names":false,"suffix":""},{"dropping-particle":"","family":"Grappadelli","given":"Luca Corelli","non-dropping-particle":"","parse-names":false,"suffix":""},{"dropping-particle":"","family":"Manfrini","given":"Luigi","non-dropping-particle":"","parse-names":false,"suffix":""}],"container-title":"Frontiers in plant science","id":"ITEM-1","issued":{"date-parts":[["2019"]]},"publisher":"Frontiers Media SA","title":"Single-shot convolution neural networks for real-time fruit detection within the tree","type":"article-journal","volume":"10"},"uris":["http://www.mendeley.com/documents/?uuid=4daff12c-5017-47c9-a49d-7c502f9efe6d"]}],"mendeley":{"formattedCitation":"(Bresilla et al., 2019)","plainTextFormattedCitation":"(Bresilla et al., 2019)","previouslyFormattedCitation":"(Bresilla et al., 2019)"},"properties":{"noteIndex":0},"schema":"https://github.com/citation-style-language/schema/raw/master/csl-citation.json"}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(Bresilla et al., 2019)</w:t>
            </w:r>
            <w:r w:rsidRPr="00D1736D">
              <w:rPr>
                <w:rFonts w:asciiTheme="minorHAnsi" w:eastAsia="Century" w:hAnsiTheme="minorHAnsi" w:cstheme="minorHAnsi"/>
                <w:noProof/>
                <w:sz w:val="20"/>
                <w:szCs w:val="20"/>
              </w:rPr>
              <w:fldChar w:fldCharType="end"/>
            </w:r>
          </w:p>
        </w:tc>
      </w:tr>
      <w:tr w:rsidR="00140A71" w:rsidRPr="00D1736D" w14:paraId="5AEA3CBD" w14:textId="77777777" w:rsidTr="00351FB8">
        <w:trPr>
          <w:trHeight w:val="237"/>
        </w:trPr>
        <w:tc>
          <w:tcPr>
            <w:tcW w:w="1555" w:type="dxa"/>
            <w:vAlign w:val="center"/>
          </w:tcPr>
          <w:p w14:paraId="76C5F7D7"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 xml:space="preserve">Peach, </w:t>
            </w:r>
          </w:p>
          <w:p w14:paraId="623E33D7"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Apple,</w:t>
            </w:r>
          </w:p>
          <w:p w14:paraId="0177BC73" w14:textId="23C1F0C3"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 xml:space="preserve"> orange</w:t>
            </w:r>
          </w:p>
        </w:tc>
        <w:tc>
          <w:tcPr>
            <w:tcW w:w="1990" w:type="dxa"/>
            <w:vAlign w:val="center"/>
          </w:tcPr>
          <w:p w14:paraId="698546A4" w14:textId="01217F3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standard digital camera</w:t>
            </w:r>
          </w:p>
        </w:tc>
        <w:tc>
          <w:tcPr>
            <w:tcW w:w="1276" w:type="dxa"/>
            <w:vAlign w:val="center"/>
          </w:tcPr>
          <w:p w14:paraId="1D2B1431" w14:textId="1D75D192" w:rsidR="00140A71"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Pr="00CE04DD">
              <w:rPr>
                <w:rFonts w:asciiTheme="minorHAnsi" w:eastAsia="Century" w:hAnsiTheme="minorHAnsi" w:cstheme="minorHAnsi"/>
                <w:noProof/>
                <w:sz w:val="20"/>
                <w:szCs w:val="20"/>
              </w:rPr>
              <w:t>rchards</w:t>
            </w:r>
          </w:p>
        </w:tc>
        <w:tc>
          <w:tcPr>
            <w:tcW w:w="850" w:type="dxa"/>
            <w:vAlign w:val="center"/>
          </w:tcPr>
          <w:p w14:paraId="38F3EAA1" w14:textId="21E3045C"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w:t>
            </w:r>
          </w:p>
        </w:tc>
        <w:tc>
          <w:tcPr>
            <w:tcW w:w="851" w:type="dxa"/>
            <w:vAlign w:val="center"/>
          </w:tcPr>
          <w:p w14:paraId="007CFAC2" w14:textId="37C31F35"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w:t>
            </w:r>
          </w:p>
        </w:tc>
        <w:tc>
          <w:tcPr>
            <w:tcW w:w="1559" w:type="dxa"/>
            <w:vAlign w:val="center"/>
          </w:tcPr>
          <w:p w14:paraId="5925FF1F" w14:textId="17D950E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Faster R-CNN</w:t>
            </w:r>
          </w:p>
        </w:tc>
        <w:tc>
          <w:tcPr>
            <w:tcW w:w="992" w:type="dxa"/>
            <w:vAlign w:val="center"/>
          </w:tcPr>
          <w:p w14:paraId="17E360E0"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0.915, 0.942, 0.902</w:t>
            </w:r>
          </w:p>
          <w:p w14:paraId="2FEFCB00" w14:textId="0908270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AP</w:t>
            </w:r>
          </w:p>
        </w:tc>
        <w:tc>
          <w:tcPr>
            <w:tcW w:w="851" w:type="dxa"/>
            <w:vAlign w:val="center"/>
          </w:tcPr>
          <w:p w14:paraId="7FAF9550" w14:textId="5896E583"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Tao","given":"Yongting","non-dropping-particle":"","parse-names":false,"suffix":""},{"dropping-particle":"","family":"Zhou","given":"Jun","non-dropping-particle":"","parse-names":false,"suffix":""},{"dropping-particle":"","family":"Wang","given":"Kai","non-dropping-particle":"","parse-names":false,"suffix":""},{"dropping-particle":"","family":"Shen","given":"Wenlong","non-dropping-particle":"","parse-names":false,"suffix":""}],"container-title":"2018 ASABE Annual International Meeting","id":"ITEM-1","issued":{"date-parts":[["2018"]]},"page":"1","title":"Rapid detection of fruits in orchard scene based on deep neural network","type":"paper-conference"},"uris":["http://www.mendeley.com/documents/?uuid=00d14354-127b-45d2-a0fd-edd678434740"]}],"mendeley":{"formattedCitation":"(Tao, Zhou, Wang, &amp; Shen, 2018)","plainTextFormattedCitation":"(Tao, Zhou, Wang, &amp; Shen, 2018)","previouslyFormattedCitation":"(Tao, Zhou, Wang, &amp; Shen, 2018)"},"properties":{"noteIndex":0},"schema":"https://github.com/citation-style-language/schema/raw/master/csl-citation.json"}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(Tao, Zhou, Wang, &amp; Shen, 2018)</w:t>
            </w:r>
            <w:r w:rsidRPr="00D1736D">
              <w:rPr>
                <w:rFonts w:asciiTheme="minorHAnsi" w:eastAsia="Century" w:hAnsiTheme="minorHAnsi" w:cstheme="minorHAnsi"/>
                <w:noProof/>
                <w:sz w:val="20"/>
                <w:szCs w:val="20"/>
              </w:rPr>
              <w:fldChar w:fldCharType="end"/>
            </w:r>
          </w:p>
        </w:tc>
      </w:tr>
      <w:tr w:rsidR="00140A71" w:rsidRPr="00D1736D" w14:paraId="32168902" w14:textId="77777777" w:rsidTr="00351FB8">
        <w:trPr>
          <w:trHeight w:val="382"/>
        </w:trPr>
        <w:tc>
          <w:tcPr>
            <w:tcW w:w="1555" w:type="dxa"/>
            <w:vAlign w:val="center"/>
          </w:tcPr>
          <w:p w14:paraId="2043AFC0" w14:textId="0BF4EA3D"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Strawberry</w:t>
            </w:r>
          </w:p>
        </w:tc>
        <w:tc>
          <w:tcPr>
            <w:tcW w:w="1990" w:type="dxa"/>
            <w:vAlign w:val="center"/>
          </w:tcPr>
          <w:p w14:paraId="5FBA24CD" w14:textId="77C1B505"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RGB camera</w:t>
            </w:r>
          </w:p>
        </w:tc>
        <w:tc>
          <w:tcPr>
            <w:tcW w:w="1276" w:type="dxa"/>
            <w:vAlign w:val="center"/>
          </w:tcPr>
          <w:p w14:paraId="0D8C51F7" w14:textId="1F8EEF90" w:rsidR="00140A71" w:rsidRPr="00D1736D" w:rsidRDefault="00067273" w:rsidP="001D18A7">
            <w:pPr>
              <w:pStyle w:val="TableParagraph"/>
              <w:spacing w:before="107" w:line="276" w:lineRule="auto"/>
              <w:ind w:left="121" w:right="100"/>
              <w:jc w:val="center"/>
              <w:rPr>
                <w:rFonts w:asciiTheme="minorHAnsi" w:eastAsia="Century" w:hAnsiTheme="minorHAnsi" w:cstheme="minorHAnsi"/>
                <w:noProof/>
                <w:sz w:val="20"/>
                <w:szCs w:val="20"/>
                <w:rtl/>
                <w:lang w:bidi="he-IL"/>
              </w:rPr>
            </w:pPr>
            <w:r>
              <w:rPr>
                <w:rFonts w:asciiTheme="minorHAnsi" w:eastAsia="Century" w:hAnsiTheme="minorHAnsi" w:cstheme="minorHAnsi"/>
                <w:noProof/>
                <w:sz w:val="20"/>
                <w:szCs w:val="20"/>
              </w:rPr>
              <w:t>Field</w:t>
            </w:r>
          </w:p>
        </w:tc>
        <w:tc>
          <w:tcPr>
            <w:tcW w:w="850" w:type="dxa"/>
            <w:vAlign w:val="center"/>
          </w:tcPr>
          <w:p w14:paraId="0322B454" w14:textId="18B25C51"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3640</w:t>
            </w:r>
          </w:p>
        </w:tc>
        <w:tc>
          <w:tcPr>
            <w:tcW w:w="851" w:type="dxa"/>
            <w:vAlign w:val="center"/>
          </w:tcPr>
          <w:p w14:paraId="656CA48C" w14:textId="30D728D3"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910</w:t>
            </w:r>
          </w:p>
        </w:tc>
        <w:tc>
          <w:tcPr>
            <w:tcW w:w="1559" w:type="dxa"/>
            <w:vAlign w:val="center"/>
          </w:tcPr>
          <w:p w14:paraId="3477A815" w14:textId="529EAC92"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SSD</w:t>
            </w:r>
          </w:p>
        </w:tc>
        <w:tc>
          <w:tcPr>
            <w:tcW w:w="992" w:type="dxa"/>
            <w:vAlign w:val="center"/>
          </w:tcPr>
          <w:p w14:paraId="18CDED1F"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0.842</w:t>
            </w:r>
          </w:p>
          <w:p w14:paraId="779AE8A1" w14:textId="2F0E6CDE"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AP</w:t>
            </w:r>
          </w:p>
        </w:tc>
        <w:tc>
          <w:tcPr>
            <w:tcW w:w="851" w:type="dxa"/>
            <w:vAlign w:val="center"/>
          </w:tcPr>
          <w:p w14:paraId="32C1890B" w14:textId="1D4B94D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{"citationItems":[{"id":"ITEM-1","itemData":{"author":[{"dropping-particle":"","family":"Lamb","given":"Nikolas","non-dropping-particle":"","parse-names":false,"suffix":""},{"dropping-particle":"","family":"Chuah","given":"Mooi Choo","non-dropping-particle":"","parse-names":false,"suffix":""}],"container-title":"2018 IEEE International Conference on Big Data (Big Data)","id":"ITEM-1","issued":{"date-parts":[["2018"]]},"page":"2515-2520","title":"A Strawberry Detection System Using Convolutional Neural Networks","type":"paper-conference"},"uris":["http://www.mendeley.com/documents/?uuid=4a1bcf30-b50b-4cf3-af1f-638b21d6232e"]}],"mendeley":{"formattedCitation":"(Lamb &amp; Chuah, 2018)","plainTextFormattedCitation":"(Lamb &amp; Chuah, 2018)","previouslyFormattedCitation":"(Lamb &amp; Chuah, 2018)"},"properties":{"noteIndex":0},"schema":"https://github.com/citation-style-language/schema/raw/master/csl-citation.json"}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(Lamb &amp; Chuah, 2018)</w:t>
            </w:r>
            <w:r w:rsidRPr="00D1736D">
              <w:rPr>
                <w:rFonts w:asciiTheme="minorHAnsi" w:eastAsia="Century" w:hAnsiTheme="minorHAnsi" w:cstheme="minorHAnsi"/>
                <w:noProof/>
                <w:sz w:val="20"/>
                <w:szCs w:val="20"/>
              </w:rPr>
              <w:fldChar w:fldCharType="end"/>
            </w:r>
          </w:p>
        </w:tc>
      </w:tr>
      <w:tr w:rsidR="00140A71" w:rsidRPr="00D1736D" w14:paraId="4EBB8417" w14:textId="77777777" w:rsidTr="00351FB8">
        <w:trPr>
          <w:trHeight w:val="364"/>
        </w:trPr>
        <w:tc>
          <w:tcPr>
            <w:tcW w:w="1555" w:type="dxa"/>
            <w:vAlign w:val="center"/>
          </w:tcPr>
          <w:p w14:paraId="13CD5680" w14:textId="0B907B58"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Green citrus</w:t>
            </w:r>
          </w:p>
        </w:tc>
        <w:tc>
          <w:tcPr>
            <w:tcW w:w="1990" w:type="dxa"/>
            <w:vAlign w:val="center"/>
          </w:tcPr>
          <w:p w14:paraId="477C1663" w14:textId="5815A368"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RGB camera</w:t>
            </w:r>
          </w:p>
        </w:tc>
        <w:tc>
          <w:tcPr>
            <w:tcW w:w="1276" w:type="dxa"/>
            <w:vAlign w:val="center"/>
          </w:tcPr>
          <w:p w14:paraId="08FBC346" w14:textId="7CBFFD8A" w:rsidR="00140A71" w:rsidRPr="00D1736D" w:rsidRDefault="008E50EF"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Pr="00CE04DD">
              <w:rPr>
                <w:rFonts w:asciiTheme="minorHAnsi" w:eastAsia="Century" w:hAnsiTheme="minorHAnsi" w:cstheme="minorHAnsi"/>
                <w:noProof/>
                <w:sz w:val="20"/>
                <w:szCs w:val="20"/>
              </w:rPr>
              <w:t>rchards</w:t>
            </w:r>
          </w:p>
        </w:tc>
        <w:tc>
          <w:tcPr>
            <w:tcW w:w="850" w:type="dxa"/>
            <w:vAlign w:val="center"/>
          </w:tcPr>
          <w:p w14:paraId="7E739C0B" w14:textId="5B312F98"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1200</w:t>
            </w:r>
          </w:p>
        </w:tc>
        <w:tc>
          <w:tcPr>
            <w:tcW w:w="851" w:type="dxa"/>
            <w:vAlign w:val="center"/>
          </w:tcPr>
          <w:p w14:paraId="34364829" w14:textId="2E1CAC8C"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300</w:t>
            </w:r>
          </w:p>
        </w:tc>
        <w:tc>
          <w:tcPr>
            <w:tcW w:w="1559" w:type="dxa"/>
            <w:vAlign w:val="center"/>
          </w:tcPr>
          <w:p w14:paraId="095F3071" w14:textId="21422CF5"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Faster R-CNN</w:t>
            </w:r>
          </w:p>
        </w:tc>
        <w:tc>
          <w:tcPr>
            <w:tcW w:w="992" w:type="dxa"/>
            <w:vAlign w:val="center"/>
          </w:tcPr>
          <w:p w14:paraId="577359BD"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0.855</w:t>
            </w:r>
          </w:p>
          <w:p w14:paraId="5677950D" w14:textId="7F46805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mAP</w:t>
            </w:r>
          </w:p>
        </w:tc>
        <w:tc>
          <w:tcPr>
            <w:tcW w:w="851" w:type="dxa"/>
            <w:vAlign w:val="center"/>
          </w:tcPr>
          <w:p w14:paraId="050669BA" w14:textId="0CDB5C7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XIONG","given":"Juntao","non-dropping-particle":"","parse-names":false,"suffix":""},{"dropping-particle":"","family":"LIU","given":"Zhen","non-dropping-particle":"","parse-names":false,"suffix":""},{"dropping-particle":"","family":"TANG","given":"Linyue","non-dropping-particle":"","parse-names":false,"suffix":""},{"dropping-particle":"","family":"LIN","given":"Rui","non-dropping-particle":"","parse-names":false,"suffix":""},{"dropping-particle":"","family":"BU","given":"Rongbin","non-dropping-particle":"","parse-names":false,"suffix":""},{"dropping-particle":"","family":"PENG","given":"Hongxing","non-dropping-particle":"","parse-names":false,"suffix":""}],"container-title":"Transactions of the Chinese Society for Agricultural Machinery","id":"ITEM-1","issue":"4","issued":{"date-parts":[["2018"]]},"page":"5","title":"Visual Detection Technology of Green Citrus under Natural Environment","type":"article-journal"},"uris":["http://www.mendeley.com/documents/?uuid=08b0cb51-c0c3-434e-a25f-6eb4ccad85bf"]}],"mendeley":{"formattedCitation":"(XIONG et al., 2018)","plainTextFormattedCitation":"(XIONG et al., 2018)","previouslyFormattedCitation":"(XIONG et al., 2018)"},"properties":{"noteIndex":0},"schema":"https://github.com/citation-style-language/schema/raw/master/csl-citation.json"}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(XIONG et al., 2018)</w:t>
            </w:r>
            <w:r w:rsidRPr="00D1736D">
              <w:rPr>
                <w:rFonts w:asciiTheme="minorHAnsi" w:eastAsia="Century" w:hAnsiTheme="minorHAnsi" w:cstheme="minorHAnsi"/>
                <w:noProof/>
                <w:sz w:val="20"/>
                <w:szCs w:val="20"/>
              </w:rPr>
              <w:fldChar w:fldCharType="end"/>
            </w:r>
          </w:p>
        </w:tc>
      </w:tr>
      <w:tr w:rsidR="00140A71" w:rsidRPr="00D1736D" w14:paraId="21B0BE33" w14:textId="77777777" w:rsidTr="00351FB8">
        <w:trPr>
          <w:trHeight w:val="237"/>
        </w:trPr>
        <w:tc>
          <w:tcPr>
            <w:tcW w:w="1555" w:type="dxa"/>
            <w:vAlign w:val="center"/>
          </w:tcPr>
          <w:p w14:paraId="19DFCC7B" w14:textId="57CDAF78"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Mango</w:t>
            </w:r>
          </w:p>
        </w:tc>
        <w:tc>
          <w:tcPr>
            <w:tcW w:w="1990" w:type="dxa"/>
            <w:vAlign w:val="center"/>
          </w:tcPr>
          <w:p w14:paraId="39B45923" w14:textId="74D5384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Basler, Canon 5 Mega-pixel RGB camera and Kinect camera</w:t>
            </w:r>
          </w:p>
        </w:tc>
        <w:tc>
          <w:tcPr>
            <w:tcW w:w="1276" w:type="dxa"/>
            <w:vAlign w:val="center"/>
          </w:tcPr>
          <w:p w14:paraId="4B6AF775" w14:textId="6C6E8414" w:rsidR="00140A71" w:rsidRPr="00D1736D" w:rsidRDefault="008E50EF"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Pr="00CE04DD">
              <w:rPr>
                <w:rFonts w:asciiTheme="minorHAnsi" w:eastAsia="Century" w:hAnsiTheme="minorHAnsi" w:cstheme="minorHAnsi"/>
                <w:noProof/>
                <w:sz w:val="20"/>
                <w:szCs w:val="20"/>
              </w:rPr>
              <w:t>rchards</w:t>
            </w:r>
          </w:p>
        </w:tc>
        <w:tc>
          <w:tcPr>
            <w:tcW w:w="850" w:type="dxa"/>
            <w:vAlign w:val="center"/>
          </w:tcPr>
          <w:p w14:paraId="56CC5982" w14:textId="3D7EFADE"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1430</w:t>
            </w:r>
          </w:p>
        </w:tc>
        <w:tc>
          <w:tcPr>
            <w:tcW w:w="851" w:type="dxa"/>
            <w:vAlign w:val="center"/>
          </w:tcPr>
          <w:p w14:paraId="7892C4D0" w14:textId="37A52DD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300</w:t>
            </w:r>
          </w:p>
        </w:tc>
        <w:tc>
          <w:tcPr>
            <w:tcW w:w="1559" w:type="dxa"/>
            <w:vAlign w:val="center"/>
          </w:tcPr>
          <w:p w14:paraId="486B4C43" w14:textId="061BE63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MangoYOLO based on YOLO</w:t>
            </w:r>
          </w:p>
        </w:tc>
        <w:tc>
          <w:tcPr>
            <w:tcW w:w="992" w:type="dxa"/>
            <w:vAlign w:val="center"/>
          </w:tcPr>
          <w:p w14:paraId="4EB7BF1C"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w:t>
            </w:r>
            <w:r w:rsidRPr="00D1736D">
              <w:rPr>
                <w:rFonts w:ascii="Calibri" w:eastAsia="Century" w:hAnsiTheme="minorHAnsi" w:cstheme="minorHAnsi"/>
                <w:noProof/>
                <w:sz w:val="20"/>
                <w:szCs w:val="20"/>
                <w:rtl/>
              </w:rPr>
              <w:t>68</w:t>
            </w:r>
          </w:p>
          <w:p w14:paraId="7C8C7E01" w14:textId="7A2B861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F1 score</w:t>
            </w:r>
          </w:p>
        </w:tc>
        <w:tc>
          <w:tcPr>
            <w:tcW w:w="851" w:type="dxa"/>
            <w:vAlign w:val="center"/>
          </w:tcPr>
          <w:p w14:paraId="01E0E4E8" w14:textId="449E00A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Pr>
                <w:rFonts w:asciiTheme="minorHAnsi" w:eastAsia="Century" w:hAnsiTheme="minorHAnsi" w:cstheme="minorHAnsi"/>
                <w:noProof/>
                <w:sz w:val="20"/>
                <w:szCs w:val="20"/>
              </w:rPr>
              <w:instrText>ADDIN CSL_CITATION {"citationItems":[{"id":"ITEM-1","itemData":{"author":[{"dropping-particle":"","family":"Koirala","given":"A.","non-dropping-particle":"","parse-names":false,"suffix":""},{"dropping-particle":"","family":"Walsh","given":"K. B.","non-dropping-particle":"","parse-names":false,"suffix":""},{"dropping-particle":"","family":"Wang","given":"Z.","non-dropping-particle":"","parse-names":false,"suffix":""},{"dropping-particle":"","family":"McCarthy","given":"C.","non-dropping-particle":"","parse-names":false,"suffix":""}],"container-title":"Precision Agriculture","id":"ITEM-1","issue":"0123456789","issued":{"date-parts":[["2019"]]},"publisher":"Springer US","title":"Deep learning for real-time fruit detection and orchard fruit load estimation: benchmarking of ‘MangoYOLO’","type":"article-journal"},"uris":["http://www.mendeley.com/documents/?uuid=29b73b10-9c51-4390-9c25-a70f218e27eb"]}],"mendeley":{"formattedCitation":"(Koirala et al., 2019b)","plainTextFormattedCitation":"(Koirala et al., 2019b)","previouslyFormattedCitation":"(Koirala et al., 2019b)"},"properties":{"noteIndex":0},"schema":"https://github.com/citation-style-language/schema/raw/master/csl-citation.json"}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(Koirala et al., 2019b)</w:t>
            </w:r>
            <w:r w:rsidRPr="00D1736D">
              <w:rPr>
                <w:rFonts w:asciiTheme="minorHAnsi" w:eastAsia="Century" w:hAnsiTheme="minorHAnsi" w:cstheme="minorHAnsi"/>
                <w:noProof/>
                <w:sz w:val="20"/>
                <w:szCs w:val="20"/>
              </w:rPr>
              <w:fldChar w:fldCharType="end"/>
            </w:r>
          </w:p>
        </w:tc>
      </w:tr>
      <w:tr w:rsidR="00140A71" w:rsidRPr="00D1736D" w14:paraId="09CF6678" w14:textId="77777777" w:rsidTr="00351FB8">
        <w:trPr>
          <w:trHeight w:val="237"/>
        </w:trPr>
        <w:tc>
          <w:tcPr>
            <w:tcW w:w="1555" w:type="dxa"/>
            <w:vAlign w:val="center"/>
          </w:tcPr>
          <w:p w14:paraId="639D6979" w14:textId="378141E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Mango</w:t>
            </w:r>
          </w:p>
        </w:tc>
        <w:tc>
          <w:tcPr>
            <w:tcW w:w="1990" w:type="dxa"/>
            <w:vAlign w:val="center"/>
          </w:tcPr>
          <w:p w14:paraId="28E4400B" w14:textId="61978944"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spectrum camera (RGB)</w:t>
            </w:r>
          </w:p>
        </w:tc>
        <w:tc>
          <w:tcPr>
            <w:tcW w:w="1276" w:type="dxa"/>
            <w:vAlign w:val="center"/>
          </w:tcPr>
          <w:p w14:paraId="6E2F1FD9" w14:textId="66CDD14C" w:rsidR="00140A71" w:rsidRPr="00D1736D" w:rsidRDefault="008E50EF"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Pr="00CE04DD">
              <w:rPr>
                <w:rFonts w:asciiTheme="minorHAnsi" w:eastAsia="Century" w:hAnsiTheme="minorHAnsi" w:cstheme="minorHAnsi"/>
                <w:noProof/>
                <w:sz w:val="20"/>
                <w:szCs w:val="20"/>
              </w:rPr>
              <w:t>rchards</w:t>
            </w:r>
          </w:p>
        </w:tc>
        <w:tc>
          <w:tcPr>
            <w:tcW w:w="850" w:type="dxa"/>
            <w:vAlign w:val="center"/>
          </w:tcPr>
          <w:p w14:paraId="5779ADDA" w14:textId="61A4110E"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11,096</w:t>
            </w:r>
          </w:p>
        </w:tc>
        <w:tc>
          <w:tcPr>
            <w:tcW w:w="851" w:type="dxa"/>
            <w:vAlign w:val="center"/>
          </w:tcPr>
          <w:p w14:paraId="720F6573" w14:textId="241FE35C"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1500</w:t>
            </w:r>
          </w:p>
        </w:tc>
        <w:tc>
          <w:tcPr>
            <w:tcW w:w="1559" w:type="dxa"/>
            <w:vAlign w:val="center"/>
          </w:tcPr>
          <w:p w14:paraId="3743FA31" w14:textId="44FDF602"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MangoNet based on CNN</w:t>
            </w:r>
          </w:p>
        </w:tc>
        <w:tc>
          <w:tcPr>
            <w:tcW w:w="992" w:type="dxa"/>
            <w:vAlign w:val="center"/>
          </w:tcPr>
          <w:p w14:paraId="72C3EFED"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0.84</w:t>
            </w:r>
          </w:p>
          <w:p w14:paraId="658F431E" w14:textId="61D853B4"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F1 score</w:t>
            </w:r>
          </w:p>
        </w:tc>
        <w:tc>
          <w:tcPr>
            <w:tcW w:w="851" w:type="dxa"/>
            <w:vAlign w:val="center"/>
          </w:tcPr>
          <w:p w14:paraId="26F02C85" w14:textId="34CADD0E"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Kestur","given":"Ramesh","non-dropping-particle":"","parse-names":false,"suffix":""},{"dropping-particle":"","family":"Meduri","given":"Avadesh","non-dropping-particle":"","parse-names":false,"suffix":""},{"dropping-particle":"","family":"Narasipura","given":"Omkar","non-dropping-particle":"","parse-names":false,"suffix":""}],"container-title":"Engineering Applications of Artificial Intelligence","id":"ITEM-1","issued":{"date-parts":[["2019"]]},"page":"59-69","publisher":"Elsevier","title":"MangoNet: A deep semantic segmentation architecture for a method to detect and count mangoes in an open orchard","type":"article-journal","volume":"77"},"uris":["http://www.mendeley.com/documents/?uuid=8be55fa5-bddc-4fdf-9e87-2bada406a795"]}],"mendeley":{"formattedCitation":"(Kestur et al., 2019)","plainTextFormattedCitation":"(Kestur et al., 2019)","previouslyFormattedCitation":"(Kestur et al., 2019)"},"properties":{"noteIndex":0},"schema":"https://github.com/citation-style-language/schema/raw/master/csl-citation.json"}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(Kestur et al., 2019)</w:t>
            </w:r>
            <w:r w:rsidRPr="00D1736D">
              <w:rPr>
                <w:rFonts w:asciiTheme="minorHAnsi" w:eastAsia="Century" w:hAnsiTheme="minorHAnsi" w:cstheme="minorHAnsi"/>
                <w:noProof/>
                <w:sz w:val="20"/>
                <w:szCs w:val="20"/>
              </w:rPr>
              <w:fldChar w:fldCharType="end"/>
            </w:r>
          </w:p>
        </w:tc>
      </w:tr>
      <w:tr w:rsidR="00140A71" w:rsidRPr="00D1736D" w14:paraId="0FDFBBA0" w14:textId="77777777" w:rsidTr="00351FB8">
        <w:trPr>
          <w:trHeight w:val="237"/>
        </w:trPr>
        <w:tc>
          <w:tcPr>
            <w:tcW w:w="1555" w:type="dxa"/>
            <w:vAlign w:val="center"/>
          </w:tcPr>
          <w:p w14:paraId="3F843781" w14:textId="701A211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lastRenderedPageBreak/>
              <w:t>Apple, litchi, navel orange, Huangdi gan</w:t>
            </w:r>
          </w:p>
        </w:tc>
        <w:tc>
          <w:tcPr>
            <w:tcW w:w="1990" w:type="dxa"/>
            <w:vAlign w:val="center"/>
          </w:tcPr>
          <w:p w14:paraId="4E521A91" w14:textId="0D4A188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Standard digital camera</w:t>
            </w:r>
          </w:p>
        </w:tc>
        <w:tc>
          <w:tcPr>
            <w:tcW w:w="1276" w:type="dxa"/>
            <w:vAlign w:val="center"/>
          </w:tcPr>
          <w:p w14:paraId="27F32D24" w14:textId="11193F96" w:rsidR="00140A71" w:rsidRPr="00D1736D" w:rsidRDefault="008E50EF"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Pr="00CE04DD">
              <w:rPr>
                <w:rFonts w:asciiTheme="minorHAnsi" w:eastAsia="Century" w:hAnsiTheme="minorHAnsi" w:cstheme="minorHAnsi"/>
                <w:noProof/>
                <w:sz w:val="20"/>
                <w:szCs w:val="20"/>
              </w:rPr>
              <w:t>rchards</w:t>
            </w:r>
          </w:p>
        </w:tc>
        <w:tc>
          <w:tcPr>
            <w:tcW w:w="850" w:type="dxa"/>
            <w:vAlign w:val="center"/>
          </w:tcPr>
          <w:p w14:paraId="3ED20A30" w14:textId="20E5B8E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w:t>
            </w:r>
          </w:p>
        </w:tc>
        <w:tc>
          <w:tcPr>
            <w:tcW w:w="851" w:type="dxa"/>
            <w:vAlign w:val="center"/>
          </w:tcPr>
          <w:p w14:paraId="1ADDA14A" w14:textId="6D115FC8"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w:t>
            </w:r>
          </w:p>
        </w:tc>
        <w:tc>
          <w:tcPr>
            <w:tcW w:w="1559" w:type="dxa"/>
            <w:vAlign w:val="center"/>
          </w:tcPr>
          <w:p w14:paraId="55C5D61D" w14:textId="2D052AD9"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SSD based on ResNet</w:t>
            </w:r>
          </w:p>
        </w:tc>
        <w:tc>
          <w:tcPr>
            <w:tcW w:w="992" w:type="dxa"/>
            <w:vAlign w:val="center"/>
          </w:tcPr>
          <w:p w14:paraId="430FFCED"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0.96</w:t>
            </w:r>
          </w:p>
          <w:p w14:paraId="03C34877" w14:textId="5766F673"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F1 score</w:t>
            </w:r>
          </w:p>
        </w:tc>
        <w:tc>
          <w:tcPr>
            <w:tcW w:w="851" w:type="dxa"/>
            <w:vAlign w:val="center"/>
          </w:tcPr>
          <w:p w14:paraId="0983922D" w14:textId="440EB85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Pr>
                <w:rFonts w:asciiTheme="minorHAnsi" w:eastAsia="Century" w:hAnsiTheme="minorHAnsi" w:cstheme="minorHAnsi"/>
                <w:noProof/>
                <w:sz w:val="20"/>
                <w:szCs w:val="20"/>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(Koirala et al., 2019a)</w:t>
            </w:r>
            <w:r w:rsidRPr="00D1736D">
              <w:rPr>
                <w:rFonts w:asciiTheme="minorHAnsi" w:eastAsia="Century" w:hAnsiTheme="minorHAnsi" w:cstheme="minorHAnsi"/>
                <w:noProof/>
                <w:sz w:val="20"/>
                <w:szCs w:val="20"/>
              </w:rPr>
              <w:fldChar w:fldCharType="end"/>
            </w:r>
          </w:p>
        </w:tc>
      </w:tr>
      <w:tr w:rsidR="00140A71" w:rsidRPr="00D1736D" w14:paraId="3777949A" w14:textId="77777777" w:rsidTr="00351FB8">
        <w:trPr>
          <w:trHeight w:val="237"/>
        </w:trPr>
        <w:tc>
          <w:tcPr>
            <w:tcW w:w="1555" w:type="dxa"/>
            <w:vAlign w:val="center"/>
          </w:tcPr>
          <w:p w14:paraId="3E34A409" w14:textId="7E3EC177" w:rsidR="00140A71" w:rsidRPr="00D1736D" w:rsidRDefault="008E50EF"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22 types od w</w:t>
            </w:r>
            <w:r w:rsidR="00140A71" w:rsidRPr="00D1736D">
              <w:rPr>
                <w:rFonts w:asciiTheme="minorHAnsi" w:eastAsia="Century" w:hAnsiTheme="minorHAnsi" w:cstheme="minorHAnsi"/>
                <w:noProof/>
                <w:sz w:val="20"/>
                <w:szCs w:val="20"/>
              </w:rPr>
              <w:t>eed</w:t>
            </w:r>
          </w:p>
        </w:tc>
        <w:tc>
          <w:tcPr>
            <w:tcW w:w="1990" w:type="dxa"/>
            <w:vAlign w:val="center"/>
          </w:tcPr>
          <w:p w14:paraId="0485C491" w14:textId="6E9B72F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Standard digital camera</w:t>
            </w:r>
          </w:p>
        </w:tc>
        <w:tc>
          <w:tcPr>
            <w:tcW w:w="1276" w:type="dxa"/>
            <w:vAlign w:val="center"/>
          </w:tcPr>
          <w:p w14:paraId="1E6B4CB6" w14:textId="7261B0FF" w:rsidR="00140A71" w:rsidRPr="00D1736D" w:rsidRDefault="008E50EF"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Field</w:t>
            </w:r>
          </w:p>
        </w:tc>
        <w:tc>
          <w:tcPr>
            <w:tcW w:w="850" w:type="dxa"/>
            <w:vAlign w:val="center"/>
          </w:tcPr>
          <w:p w14:paraId="1AD2933E" w14:textId="371792E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1274</w:t>
            </w:r>
          </w:p>
        </w:tc>
        <w:tc>
          <w:tcPr>
            <w:tcW w:w="851" w:type="dxa"/>
            <w:vAlign w:val="center"/>
          </w:tcPr>
          <w:p w14:paraId="1B677D94" w14:textId="2CD7113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153</w:t>
            </w:r>
          </w:p>
        </w:tc>
        <w:tc>
          <w:tcPr>
            <w:tcW w:w="1559" w:type="dxa"/>
            <w:vAlign w:val="center"/>
          </w:tcPr>
          <w:p w14:paraId="54CB8603" w14:textId="55DE92A5"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DetectNet based on GoogLeNet</w:t>
            </w:r>
          </w:p>
        </w:tc>
        <w:tc>
          <w:tcPr>
            <w:tcW w:w="992" w:type="dxa"/>
            <w:vAlign w:val="center"/>
          </w:tcPr>
          <w:p w14:paraId="24097844"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0.603</w:t>
            </w:r>
          </w:p>
          <w:p w14:paraId="53D1599C" w14:textId="1A577E0E" w:rsidR="00140A71" w:rsidRPr="00D1736D" w:rsidRDefault="00140A71" w:rsidP="001D18A7">
            <w:pPr>
              <w:pStyle w:val="TableParagraph"/>
              <w:spacing w:before="107" w:line="276" w:lineRule="auto"/>
              <w:ind w:left="121" w:right="100"/>
              <w:jc w:val="center"/>
              <w:rPr>
                <w:rFonts w:ascii="Calibri" w:eastAsia="Century" w:hAnsiTheme="minorHAnsi" w:cstheme="minorHAnsi"/>
                <w:noProof/>
                <w:sz w:val="20"/>
                <w:szCs w:val="20"/>
                <w:rtl/>
              </w:rPr>
            </w:pPr>
            <w:r w:rsidRPr="00D1736D">
              <w:rPr>
                <w:rFonts w:asciiTheme="minorHAnsi" w:eastAsia="Century" w:hAnsiTheme="minorHAnsi" w:cstheme="minorHAnsi"/>
                <w:noProof/>
                <w:sz w:val="20"/>
                <w:szCs w:val="20"/>
              </w:rPr>
              <w:t>F1 score</w:t>
            </w:r>
          </w:p>
        </w:tc>
        <w:tc>
          <w:tcPr>
            <w:tcW w:w="851" w:type="dxa"/>
            <w:vAlign w:val="center"/>
          </w:tcPr>
          <w:p w14:paraId="5ABE7A7B" w14:textId="75BFA2B1"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tl/>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{"citationItems":[{"id":"ITEM-1","itemData":{"author":[{"dropping-particle":"","family":"Dyrmann","given":"Mads","non-dropping-particle":"","parse-names":false,"suffix":""},{"dropping-particle":"","family":"Jørgensen","given":"Rasmus Nyholm","non-dropping-particle":"","parse-names":false,"suffix":""},{"dropping-particle":"","family":"Midtiby","given":"Henrik Skov","non-dropping-particle":"","parse-names":false,"suffix":""}],"container-title":"Advances in Animal Biosciences","id":"ITEM-1","issue":"2","issued":{"date-parts":[["2017"]]},"page":"842-847","publisher":"Cambridge University Press","title":"RoboWeedSupport-Detection of weed locations in leaf occluded cereal crops using a fully convolutional neural network","type":"article-journal","volume":"8"},"uris":["http://www.mendeley.com/documents/?uuid=593d951b-0e9e-4ece-af9b-7a18ed40e7fb"]}],"mendeley":{"formattedCitation":"(Dyrmann, Jørgensen, &amp; Midtiby, 2017)","plainTextFormattedCitation":"(Dyrmann, Jørgensen, &amp; Midtiby, 2017)","previouslyFormattedCitation":"(Dyrmann, Jørgensen, &amp; Midtiby, 2017)"},"properties":{"noteIndex":0},"schema":"https://github.com/citation-style-language/schema/raw/master/csl-citation.json"}</w:instrText>
            </w:r>
            <w:r w:rsidRPr="00D1736D">
              <w:rPr>
                <w:rFonts w:asciiTheme="minorHAnsi" w:eastAsia="Century" w:hAnsiTheme="minorHAnsi" w:cstheme="minorHAnsi"/>
                <w:noProof/>
                <w:sz w:val="20"/>
                <w:szCs w:val="20"/>
                <w:rtl/>
              </w:rPr>
              <w:fldChar w:fldCharType="separate"/>
            </w:r>
            <w:r w:rsidRPr="00D1736D">
              <w:rPr>
                <w:rFonts w:asciiTheme="minorHAnsi" w:eastAsia="Century" w:hAnsiTheme="minorHAnsi" w:cstheme="minorHAnsi"/>
                <w:noProof/>
                <w:sz w:val="20"/>
                <w:szCs w:val="20"/>
              </w:rPr>
              <w:t>(Dyrmann, Jørgensen, &amp; Midtiby, 2017)</w:t>
            </w:r>
            <w:r w:rsidRPr="00D1736D">
              <w:rPr>
                <w:rFonts w:asciiTheme="minorHAnsi" w:eastAsia="Century" w:hAnsiTheme="minorHAnsi" w:cstheme="minorHAnsi"/>
                <w:noProof/>
                <w:sz w:val="20"/>
                <w:szCs w:val="20"/>
                <w:rtl/>
              </w:rPr>
              <w:fldChar w:fldCharType="end"/>
            </w:r>
          </w:p>
        </w:tc>
      </w:tr>
      <w:tr w:rsidR="00140A71" w:rsidRPr="00D1736D" w14:paraId="1F85BFA2" w14:textId="77777777" w:rsidTr="00351FB8">
        <w:trPr>
          <w:trHeight w:val="237"/>
        </w:trPr>
        <w:tc>
          <w:tcPr>
            <w:tcW w:w="1555" w:type="dxa"/>
            <w:vAlign w:val="center"/>
          </w:tcPr>
          <w:p w14:paraId="1C195D26" w14:textId="2A908886" w:rsidR="00140A71" w:rsidRPr="00D1736D" w:rsidRDefault="00490F04"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S</w:t>
            </w:r>
            <w:r w:rsidRPr="00490F04">
              <w:rPr>
                <w:rFonts w:asciiTheme="minorHAnsi" w:eastAsia="Century" w:hAnsiTheme="minorHAnsi" w:cstheme="minorHAnsi"/>
                <w:noProof/>
                <w:sz w:val="20"/>
                <w:szCs w:val="20"/>
              </w:rPr>
              <w:t>ugar beets and weeds</w:t>
            </w:r>
          </w:p>
        </w:tc>
        <w:tc>
          <w:tcPr>
            <w:tcW w:w="1990" w:type="dxa"/>
            <w:vAlign w:val="center"/>
          </w:tcPr>
          <w:p w14:paraId="141746B6" w14:textId="142F7AB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JAI camera in nadir view capturing RGB+NIR images</w:t>
            </w:r>
          </w:p>
        </w:tc>
        <w:tc>
          <w:tcPr>
            <w:tcW w:w="1276" w:type="dxa"/>
            <w:vAlign w:val="center"/>
          </w:tcPr>
          <w:p w14:paraId="360ACD9B" w14:textId="5903115D" w:rsidR="00140A71" w:rsidRPr="00D1736D" w:rsidRDefault="00490F04"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Field</w:t>
            </w:r>
          </w:p>
        </w:tc>
        <w:tc>
          <w:tcPr>
            <w:tcW w:w="850" w:type="dxa"/>
            <w:vAlign w:val="center"/>
          </w:tcPr>
          <w:p w14:paraId="5C0067AB" w14:textId="156A9CB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1674</w:t>
            </w:r>
          </w:p>
        </w:tc>
        <w:tc>
          <w:tcPr>
            <w:tcW w:w="851" w:type="dxa"/>
            <w:vAlign w:val="center"/>
          </w:tcPr>
          <w:p w14:paraId="1695E3C4" w14:textId="533A206D"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295</w:t>
            </w:r>
          </w:p>
        </w:tc>
        <w:tc>
          <w:tcPr>
            <w:tcW w:w="1559" w:type="dxa"/>
            <w:vAlign w:val="center"/>
          </w:tcPr>
          <w:p w14:paraId="78B251C5" w14:textId="6C67C82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Author- defined CNN</w:t>
            </w:r>
          </w:p>
        </w:tc>
        <w:tc>
          <w:tcPr>
            <w:tcW w:w="992" w:type="dxa"/>
            <w:vAlign w:val="center"/>
          </w:tcPr>
          <w:p w14:paraId="298B9F27"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0.97</w:t>
            </w:r>
          </w:p>
          <w:p w14:paraId="1D6C6117" w14:textId="6C655A41" w:rsidR="00140A71" w:rsidRPr="00D1736D" w:rsidRDefault="00140A71" w:rsidP="001D18A7">
            <w:pPr>
              <w:pStyle w:val="TableParagraph"/>
              <w:spacing w:before="107" w:line="276" w:lineRule="auto"/>
              <w:ind w:left="121" w:right="100"/>
              <w:jc w:val="center"/>
              <w:rPr>
                <w:rFonts w:ascii="Calibri" w:eastAsia="Century" w:hAnsiTheme="minorHAnsi" w:cstheme="minorHAnsi"/>
                <w:noProof/>
                <w:sz w:val="20"/>
                <w:szCs w:val="20"/>
                <w:rtl/>
              </w:rPr>
            </w:pPr>
            <w:r w:rsidRPr="00D1736D">
              <w:rPr>
                <w:rFonts w:asciiTheme="minorHAnsi" w:eastAsia="Century" w:hAnsiTheme="minorHAnsi" w:cstheme="minorHAnsi"/>
                <w:noProof/>
                <w:sz w:val="20"/>
                <w:szCs w:val="20"/>
              </w:rPr>
              <w:t>F1 score</w:t>
            </w:r>
          </w:p>
        </w:tc>
        <w:tc>
          <w:tcPr>
            <w:tcW w:w="851" w:type="dxa"/>
            <w:vAlign w:val="center"/>
          </w:tcPr>
          <w:p w14:paraId="02F2B425" w14:textId="21679283"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tl/>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Milioto","given":"Andres","non-dropping-particle":"","parse-names":false,"suffix":""},{"dropping-particle":"","family":"Lottes","given":"Philipp","non-dropping-particle":"","parse-names":false,"suffix":""},{"dropping-particle":"","family":"Stachniss","given":"Cyrill","non-dropping-particle":"","parse-names":false,"suffix":""}],"container-title":"ISPRS Annals of the Photogrammetry, Remote Sensing and Spatial Information Sciences","id":"ITEM-1","issued":{"date-parts":[["2017"]]},"page":"41","publisher":"Copernicus GmbH","title":"Real-time blob-wise sugar beets vs weeds classification for monitoring fields using convolutional neural networks","type":"article-journal","volume":"4"},"uris":["http://www.mendeley.com/documents/?uuid=22f098dc-8980-4e51-be07-78b9c812a55b"]}],"mendeley":{"formattedCitation":"(Milioto et al., 2017)","plainTextFormattedCitation":"(Milioto et al., 2017)","previouslyFormattedCitation":"(Milioto et al., 2017)"},"properties":{"noteIndex":0},"schema":"https://github.com/citation-style-language/schema/raw/master/csl-citation.json"}</w:instrText>
            </w:r>
            <w:r w:rsidRPr="00D1736D">
              <w:rPr>
                <w:rFonts w:asciiTheme="minorHAnsi" w:eastAsia="Century" w:hAnsiTheme="minorHAnsi" w:cstheme="minorHAnsi"/>
                <w:noProof/>
                <w:sz w:val="20"/>
                <w:szCs w:val="20"/>
                <w:rtl/>
              </w:rPr>
              <w:fldChar w:fldCharType="separate"/>
            </w:r>
            <w:r w:rsidRPr="00D1736D">
              <w:rPr>
                <w:rFonts w:asciiTheme="minorHAnsi" w:eastAsia="Century" w:hAnsiTheme="minorHAnsi" w:cstheme="minorHAnsi"/>
                <w:noProof/>
                <w:sz w:val="20"/>
                <w:szCs w:val="20"/>
              </w:rPr>
              <w:t>(Milioto et al., 2017)</w:t>
            </w:r>
            <w:r w:rsidRPr="00D1736D">
              <w:rPr>
                <w:rFonts w:asciiTheme="minorHAnsi" w:eastAsia="Century" w:hAnsiTheme="minorHAnsi" w:cstheme="minorHAnsi"/>
                <w:noProof/>
                <w:sz w:val="20"/>
                <w:szCs w:val="20"/>
                <w:rtl/>
              </w:rPr>
              <w:fldChar w:fldCharType="end"/>
            </w:r>
          </w:p>
        </w:tc>
      </w:tr>
      <w:tr w:rsidR="00140A71" w:rsidRPr="00D1736D" w14:paraId="4AB0E7E6" w14:textId="77777777" w:rsidTr="00351FB8">
        <w:trPr>
          <w:trHeight w:val="237"/>
        </w:trPr>
        <w:tc>
          <w:tcPr>
            <w:tcW w:w="1555" w:type="dxa"/>
            <w:vAlign w:val="center"/>
          </w:tcPr>
          <w:p w14:paraId="1C5222E1"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35D4A008" w14:textId="1610D86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Weeds</w:t>
            </w:r>
          </w:p>
        </w:tc>
        <w:tc>
          <w:tcPr>
            <w:tcW w:w="1990" w:type="dxa"/>
            <w:vAlign w:val="center"/>
          </w:tcPr>
          <w:p w14:paraId="390C2B66" w14:textId="723D2CDA"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Multi-spectral camera, JAI AD 130</w:t>
            </w:r>
          </w:p>
        </w:tc>
        <w:tc>
          <w:tcPr>
            <w:tcW w:w="1276" w:type="dxa"/>
            <w:vAlign w:val="center"/>
          </w:tcPr>
          <w:p w14:paraId="2BBAAAD5" w14:textId="28D8C762" w:rsidR="00140A71" w:rsidRPr="00D1736D" w:rsidRDefault="00490F04"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Field</w:t>
            </w:r>
          </w:p>
        </w:tc>
        <w:tc>
          <w:tcPr>
            <w:tcW w:w="850" w:type="dxa"/>
            <w:vAlign w:val="center"/>
          </w:tcPr>
          <w:p w14:paraId="22E9AF63" w14:textId="577E84D4"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1,600</w:t>
            </w:r>
          </w:p>
        </w:tc>
        <w:tc>
          <w:tcPr>
            <w:tcW w:w="851" w:type="dxa"/>
            <w:vAlign w:val="center"/>
          </w:tcPr>
          <w:p w14:paraId="79FA3FCE" w14:textId="5206224F"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w:t>
            </w:r>
          </w:p>
        </w:tc>
        <w:tc>
          <w:tcPr>
            <w:tcW w:w="1559" w:type="dxa"/>
            <w:vAlign w:val="center"/>
          </w:tcPr>
          <w:p w14:paraId="01568B25" w14:textId="6D6962A4"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Author- defined CNN</w:t>
            </w:r>
          </w:p>
        </w:tc>
        <w:tc>
          <w:tcPr>
            <w:tcW w:w="992" w:type="dxa"/>
            <w:vAlign w:val="center"/>
          </w:tcPr>
          <w:p w14:paraId="07446D92"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p>
          <w:p w14:paraId="672C3A8D"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0.913</w:t>
            </w:r>
          </w:p>
          <w:p w14:paraId="5636E945" w14:textId="26CF1C20"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mAP</w:t>
            </w:r>
          </w:p>
        </w:tc>
        <w:tc>
          <w:tcPr>
            <w:tcW w:w="851" w:type="dxa"/>
            <w:vAlign w:val="center"/>
          </w:tcPr>
          <w:p w14:paraId="70F3A8FE" w14:textId="61D57D5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author":[{"dropping-particle":"","family":"Potena","given":"Ciro","non-dropping-particle":"","parse-names":false,"suffix":""},{"dropping-particle":"","family":"Nardi","given":"Daniele","non-dropping-particle":"","parse-names":false,"suffix":""},{"dropping-particle":"","family":"Pretto","given":"Alberto","non-dropping-particle":"","parse-names":false,"suffix":""}],"container-title":"International Conference on Intelligent Autonomous Systems","id":"ITEM-1","issued":{"date-parts":[["2016"]]},"page":"105-121","title":"Fast and accurate crop and weed identification with summarized train sets for precision agriculture","type":"paper-conference"},"uris":["http://www.mendeley.com/documents/?uuid=cb3f137c-5769-43bb-8872-99172161cad4"]}],"mendeley":{"formattedCitation":"(Potena, Nardi, &amp; Pretto, 2016)","plainTextFormattedCitation":"(Potena, Nardi, &amp; Pretto, 2016)","previouslyFormattedCitation":"(Potena, Nardi, &amp; Pretto, 2016)"},"properties":{"noteIndex":0},"schema":"https://github.com/citation-style-language/schema/raw/master/csl-citation.json"}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(Potena, Nardi, &amp; Pretto, 2016)</w:t>
            </w:r>
            <w:r w:rsidRPr="00D1736D">
              <w:rPr>
                <w:rFonts w:asciiTheme="minorHAnsi" w:eastAsia="Century" w:hAnsiTheme="minorHAnsi" w:cstheme="minorHAnsi"/>
                <w:noProof/>
                <w:sz w:val="20"/>
                <w:szCs w:val="20"/>
              </w:rPr>
              <w:fldChar w:fldCharType="end"/>
            </w:r>
          </w:p>
        </w:tc>
      </w:tr>
      <w:tr w:rsidR="00140A71" w:rsidRPr="00D1736D" w14:paraId="333E7430" w14:textId="77777777" w:rsidTr="00351FB8">
        <w:trPr>
          <w:trHeight w:val="237"/>
        </w:trPr>
        <w:tc>
          <w:tcPr>
            <w:tcW w:w="1555" w:type="dxa"/>
            <w:vAlign w:val="center"/>
          </w:tcPr>
          <w:p w14:paraId="2BC97C89" w14:textId="4B530F22"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Weed , soil or maize crop</w:t>
            </w:r>
          </w:p>
        </w:tc>
        <w:tc>
          <w:tcPr>
            <w:tcW w:w="1990" w:type="dxa"/>
            <w:vAlign w:val="center"/>
          </w:tcPr>
          <w:p w14:paraId="6BBB5E3F" w14:textId="4C786963"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Simulated images</w:t>
            </w:r>
          </w:p>
        </w:tc>
        <w:tc>
          <w:tcPr>
            <w:tcW w:w="1276" w:type="dxa"/>
            <w:vAlign w:val="center"/>
          </w:tcPr>
          <w:p w14:paraId="1A26E6D6" w14:textId="28161CFD" w:rsidR="00140A71" w:rsidRPr="00D1736D" w:rsidRDefault="008E50EF"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Field</w:t>
            </w:r>
          </w:p>
        </w:tc>
        <w:tc>
          <w:tcPr>
            <w:tcW w:w="850" w:type="dxa"/>
            <w:vAlign w:val="center"/>
          </w:tcPr>
          <w:p w14:paraId="0E1B85DC" w14:textId="333883D9"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6744</w:t>
            </w:r>
          </w:p>
        </w:tc>
        <w:tc>
          <w:tcPr>
            <w:tcW w:w="851" w:type="dxa"/>
            <w:vAlign w:val="center"/>
          </w:tcPr>
          <w:p w14:paraId="50EAFCD9" w14:textId="57075739"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1686</w:t>
            </w:r>
          </w:p>
        </w:tc>
        <w:tc>
          <w:tcPr>
            <w:tcW w:w="1559" w:type="dxa"/>
            <w:vAlign w:val="center"/>
          </w:tcPr>
          <w:p w14:paraId="3E6C824E" w14:textId="4924BF5E"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VGGNet-16</w:t>
            </w:r>
          </w:p>
        </w:tc>
        <w:tc>
          <w:tcPr>
            <w:tcW w:w="992" w:type="dxa"/>
            <w:vAlign w:val="center"/>
          </w:tcPr>
          <w:p w14:paraId="7276B67D"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0.94</w:t>
            </w:r>
          </w:p>
          <w:p w14:paraId="75A47989" w14:textId="4F43C276" w:rsidR="00140A71" w:rsidRPr="00D1736D" w:rsidRDefault="00140A71" w:rsidP="001D18A7">
            <w:pPr>
              <w:pStyle w:val="TableParagraph"/>
              <w:spacing w:before="107" w:line="276" w:lineRule="auto"/>
              <w:ind w:left="121" w:right="100"/>
              <w:jc w:val="center"/>
              <w:rPr>
                <w:rFonts w:ascii="Calibri" w:eastAsia="Century" w:hAnsiTheme="minorHAnsi" w:cstheme="minorHAnsi"/>
                <w:noProof/>
                <w:sz w:val="20"/>
                <w:szCs w:val="20"/>
                <w:rtl/>
              </w:rPr>
            </w:pPr>
            <w:r w:rsidRPr="00D1736D">
              <w:rPr>
                <w:rFonts w:asciiTheme="minorHAnsi" w:eastAsia="Century" w:hAnsiTheme="minorHAnsi" w:cstheme="minorHAnsi"/>
                <w:noProof/>
                <w:sz w:val="20"/>
                <w:szCs w:val="20"/>
              </w:rPr>
              <w:t>accuracy</w:t>
            </w:r>
          </w:p>
        </w:tc>
        <w:tc>
          <w:tcPr>
            <w:tcW w:w="851" w:type="dxa"/>
            <w:vAlign w:val="center"/>
          </w:tcPr>
          <w:p w14:paraId="78AE114E" w14:textId="5839D538"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tl/>
              </w:rPr>
              <w:fldChar w:fldCharType="begin" w:fldLock="1"/>
            </w:r>
            <w:r w:rsidR="00A754EA">
              <w:rPr>
                <w:rFonts w:asciiTheme="minorHAnsi" w:eastAsia="Century" w:hAnsiTheme="minorHAnsi" w:cstheme="minorHAnsi"/>
                <w:noProof/>
                <w:sz w:val="20"/>
                <w:szCs w:val="20"/>
              </w:rPr>
              <w:instrText>ADDIN CSL_CITATION {"citationItems":[{"id":"ITEM-1","itemData":{"author":[{"dropping-particle":"","family":"Dyrmann","given":"Mads","non-dropping-particle":"","parse-names":false,"suffix":""},{"dropping-particle":"","family":"Mortensen","given":"Anders Krogh","non-dropping-particle":"","parse-names":false,"suffix":""},{"dropping-particle":"","family":"Midtiby","given":"Henrik Skov","non-dropping-particle":"","parse-names":false,"suffix":""},{"dropping-particle":"","family":"Jørgensen","given":"Rasmus Nyholm","non-dropping-particle":"","parse-names":false,"suffix":""}],"container-title":"Proceedings of the International Conference on Agricultural Engineering, Aarhus, Denmark","id":"ITEM-1","issued":{"date-parts":[["2016"]]},"page":"26-29","title":"Pixel-wise classification of weeds and crops in images by using a fully convolutional neural network","type":"paper-conference"},"uris":["http://www.mendeley.com/documents/?uuid=70cb6910-4c40-4fe4-ac6f-5719d64cc935"]}],"mendeley":{"formattedCitation":"(Dyrmann, Mortensen, Midtiby, &amp; Jørgensen, 2016)","plainTextFormattedCitation":"(Dyrmann, Mortensen, Midtiby, &amp; Jørgensen, 2016)","previouslyFormattedCitation":"(Dyrmann, Mortensen, Midtiby, &amp; Jørgensen, 2016)"},"properties":{"noteIndex":0},"schema":"https://github.com/citation-style-language/schema/raw/master/csl-citation.json"}</w:instrText>
            </w:r>
            <w:r w:rsidRPr="00D1736D">
              <w:rPr>
                <w:rFonts w:asciiTheme="minorHAnsi" w:eastAsia="Century" w:hAnsiTheme="minorHAnsi" w:cstheme="minorHAnsi"/>
                <w:noProof/>
                <w:sz w:val="20"/>
                <w:szCs w:val="20"/>
                <w:rtl/>
              </w:rPr>
              <w:fldChar w:fldCharType="separate"/>
            </w:r>
            <w:r w:rsidR="00A754EA" w:rsidRPr="00A754EA">
              <w:rPr>
                <w:rFonts w:asciiTheme="minorHAnsi" w:eastAsia="Century" w:hAnsiTheme="minorHAnsi" w:cstheme="minorHAnsi"/>
                <w:noProof/>
                <w:sz w:val="20"/>
                <w:szCs w:val="20"/>
              </w:rPr>
              <w:t>(Dyrmann, Mortensen, Midtiby, &amp; Jørgensen, 2016)</w:t>
            </w:r>
            <w:r w:rsidRPr="00D1736D">
              <w:rPr>
                <w:rFonts w:asciiTheme="minorHAnsi" w:eastAsia="Century" w:hAnsiTheme="minorHAnsi" w:cstheme="minorHAnsi"/>
                <w:noProof/>
                <w:sz w:val="20"/>
                <w:szCs w:val="20"/>
                <w:rtl/>
              </w:rPr>
              <w:fldChar w:fldCharType="end"/>
            </w:r>
          </w:p>
        </w:tc>
      </w:tr>
      <w:tr w:rsidR="00140A71" w:rsidRPr="00D1736D" w14:paraId="04373A45" w14:textId="77777777" w:rsidTr="00351FB8">
        <w:trPr>
          <w:trHeight w:val="237"/>
        </w:trPr>
        <w:tc>
          <w:tcPr>
            <w:tcW w:w="1555" w:type="dxa"/>
            <w:vAlign w:val="center"/>
          </w:tcPr>
          <w:p w14:paraId="18E34174" w14:textId="34553666"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Mango</w:t>
            </w:r>
          </w:p>
        </w:tc>
        <w:tc>
          <w:tcPr>
            <w:tcW w:w="1990" w:type="dxa"/>
            <w:vAlign w:val="center"/>
          </w:tcPr>
          <w:p w14:paraId="74344440" w14:textId="6D65B62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Prosilica GT3300c +</w:t>
            </w:r>
          </w:p>
          <w:p w14:paraId="6152C26D" w14:textId="53C5A23A"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strobe lightning and Velodyne HDL64E 3D LiDAR</w:t>
            </w:r>
          </w:p>
        </w:tc>
        <w:tc>
          <w:tcPr>
            <w:tcW w:w="1276" w:type="dxa"/>
            <w:vAlign w:val="center"/>
          </w:tcPr>
          <w:p w14:paraId="7EA98691" w14:textId="6660CB5F" w:rsidR="00140A71" w:rsidRPr="00D1736D" w:rsidRDefault="008E50EF" w:rsidP="001D18A7">
            <w:pPr>
              <w:pStyle w:val="TableParagraph"/>
              <w:spacing w:before="107" w:line="276" w:lineRule="auto"/>
              <w:ind w:left="121" w:right="100"/>
              <w:jc w:val="center"/>
              <w:rPr>
                <w:rFonts w:asciiTheme="minorHAnsi" w:eastAsia="Century" w:hAnsiTheme="minorHAnsi" w:cstheme="minorHAnsi"/>
                <w:noProof/>
                <w:sz w:val="20"/>
                <w:szCs w:val="20"/>
              </w:rPr>
            </w:pPr>
            <w:r>
              <w:rPr>
                <w:rFonts w:asciiTheme="minorHAnsi" w:eastAsia="Century" w:hAnsiTheme="minorHAnsi" w:cstheme="minorHAnsi"/>
                <w:noProof/>
                <w:sz w:val="20"/>
                <w:szCs w:val="20"/>
              </w:rPr>
              <w:t>O</w:t>
            </w:r>
            <w:r w:rsidRPr="00CE04DD">
              <w:rPr>
                <w:rFonts w:asciiTheme="minorHAnsi" w:eastAsia="Century" w:hAnsiTheme="minorHAnsi" w:cstheme="minorHAnsi"/>
                <w:noProof/>
                <w:sz w:val="20"/>
                <w:szCs w:val="20"/>
              </w:rPr>
              <w:t>rchards</w:t>
            </w:r>
          </w:p>
        </w:tc>
        <w:tc>
          <w:tcPr>
            <w:tcW w:w="850" w:type="dxa"/>
            <w:vAlign w:val="center"/>
          </w:tcPr>
          <w:p w14:paraId="3EF9ADC8" w14:textId="617272C3"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1250</w:t>
            </w:r>
          </w:p>
        </w:tc>
        <w:tc>
          <w:tcPr>
            <w:tcW w:w="851" w:type="dxa"/>
            <w:vAlign w:val="center"/>
          </w:tcPr>
          <w:p w14:paraId="0B8CB7DD" w14:textId="6E166E78"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250</w:t>
            </w:r>
          </w:p>
        </w:tc>
        <w:tc>
          <w:tcPr>
            <w:tcW w:w="1559" w:type="dxa"/>
            <w:vAlign w:val="center"/>
          </w:tcPr>
          <w:p w14:paraId="4407368C" w14:textId="5BB1275D"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Faster R-CNN</w:t>
            </w:r>
          </w:p>
        </w:tc>
        <w:tc>
          <w:tcPr>
            <w:tcW w:w="992" w:type="dxa"/>
            <w:vAlign w:val="center"/>
          </w:tcPr>
          <w:p w14:paraId="7587F5D1" w14:textId="77777777"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0.881</w:t>
            </w:r>
          </w:p>
          <w:p w14:paraId="03AB6528" w14:textId="7BEE41AB"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t>F1 score</w:t>
            </w:r>
          </w:p>
        </w:tc>
        <w:tc>
          <w:tcPr>
            <w:tcW w:w="851" w:type="dxa"/>
            <w:vAlign w:val="center"/>
          </w:tcPr>
          <w:p w14:paraId="10D3590D" w14:textId="41D78238" w:rsidR="00140A71" w:rsidRPr="00D1736D" w:rsidRDefault="00140A71" w:rsidP="001D18A7">
            <w:pPr>
              <w:pStyle w:val="TableParagraph"/>
              <w:spacing w:before="107" w:line="276" w:lineRule="auto"/>
              <w:ind w:left="121" w:right="100"/>
              <w:jc w:val="center"/>
              <w:rPr>
                <w:rFonts w:asciiTheme="minorHAnsi" w:eastAsia="Century" w:hAnsiTheme="minorHAnsi" w:cstheme="minorHAnsi"/>
                <w:noProof/>
                <w:sz w:val="20"/>
                <w:szCs w:val="20"/>
              </w:rPr>
            </w:pPr>
            <w:r w:rsidRPr="00D1736D">
              <w:rPr>
                <w:rFonts w:asciiTheme="minorHAnsi" w:eastAsia="Century" w:hAnsiTheme="minorHAnsi" w:cstheme="minorHAnsi"/>
                <w:noProof/>
                <w:sz w:val="20"/>
                <w:szCs w:val="20"/>
              </w:rPr>
              <w:fldChar w:fldCharType="begin" w:fldLock="1"/>
            </w:r>
            <w:r w:rsidRPr="00D1736D">
              <w:rPr>
                <w:rFonts w:asciiTheme="minorHAnsi" w:eastAsia="Century" w:hAnsiTheme="minorHAnsi" w:cstheme="minorHAnsi"/>
                <w:noProof/>
                <w:sz w:val="20"/>
                <w:szCs w:val="20"/>
              </w:rPr>
              <w:instrText>ADDIN CSL_CITATION {"citationItems":[{"id":"ITEM-1","itemData":{"DOI":"10.3390/s16111915","ISSN":"14248220","abstract":"This paper presents a novel multi-sensor framework to efficiently identify, track, localise and map every piece of fruit in a commercial mango orchard. A multiple viewpoint approach is used to solve the problem of occlusion, thus avoiding the need for labour-intensive field calibration to estimate actual yield. Fruit are detected in images using a state-of-the-art faster R-CNN detector, and pair-wise correspondences are established between images using trajectory data provided by a navigation system. A novel LiDAR component automatically generates image masks for each canopy, allowing each fruit to be associated with the corresponding tree. The tracked fruit are triangulated to locate them in 3D, enabling a number of spatial statistics per tree, row or orchard block. A total of 522 trees and 71,609 mangoes were scanned on a Calypso mango orchard near Bundaberg, Queensland, Australia, with 16 trees counted by hand for validation, both on the tree and after harvest. The results show that single, dual and multi-view methods can all provide precise yield estimates, but only the proposed multi-view approach can do so without calibration, with an error rate of only 1.36% for individual trees.","author":[{"dropping-particle":"","family":"Stein","given":"Madeleine","non-dropping-particle":"","parse-names":false,"suffix":""},{"dropping-particle":"","family":"Bargoti","given":"Suchet","non-dropping-particle":"","parse-names":false,"suffix":""},{"dropping-particle":"","family":"Underwood","given":"James","non-dropping-particle":"","parse-names":false,"suffix":""}],"container-title":"Sensors (Switzerland)","id":"ITEM-1","issue":"11","issued":{"date-parts":[["2016"]]},"title":"Image based mango fruit detection, localisation and yield estimation using multiple view geometry","type":"article-journal","volume":"16"},"uris":["http://www.mendeley.com/documents/?uuid=a47c541f-c8f5-4fa9-8845-819fd00ad387"]}],"mendeley":{"formattedCitation":"(Stein et al., 2016)","plainTextFormattedCitation":"(Stein et al., 2016)","previouslyFormattedCitation":"(Stein et al., 2016)"},"properties":{"noteIndex":0},"schema":"https://github.com/citation-style-language/schema/raw/master/csl-citation.json"}</w:instrText>
            </w:r>
            <w:r w:rsidRPr="00D1736D">
              <w:rPr>
                <w:rFonts w:asciiTheme="minorHAnsi" w:eastAsia="Century" w:hAnsiTheme="minorHAnsi" w:cstheme="minorHAnsi"/>
                <w:noProof/>
                <w:sz w:val="20"/>
                <w:szCs w:val="20"/>
              </w:rPr>
              <w:fldChar w:fldCharType="separate"/>
            </w:r>
            <w:r w:rsidRPr="00D1736D">
              <w:rPr>
                <w:rFonts w:asciiTheme="minorHAnsi" w:eastAsia="Century" w:hAnsiTheme="minorHAnsi" w:cstheme="minorHAnsi"/>
                <w:noProof/>
                <w:sz w:val="20"/>
                <w:szCs w:val="20"/>
              </w:rPr>
              <w:t>(Stein et al., 2016)</w:t>
            </w:r>
            <w:r w:rsidRPr="00D1736D">
              <w:rPr>
                <w:rFonts w:asciiTheme="minorHAnsi" w:eastAsia="Century" w:hAnsiTheme="minorHAnsi" w:cstheme="minorHAnsi"/>
                <w:noProof/>
                <w:sz w:val="20"/>
                <w:szCs w:val="20"/>
              </w:rPr>
              <w:fldChar w:fldCharType="end"/>
            </w:r>
          </w:p>
        </w:tc>
      </w:tr>
    </w:tbl>
    <w:p w14:paraId="4CA6D1F7" w14:textId="0D2E57F4" w:rsidR="00646F1B" w:rsidRPr="00D1736D" w:rsidRDefault="00646F1B" w:rsidP="001D18A7">
      <w:pPr>
        <w:bidi w:val="0"/>
        <w:spacing w:line="276" w:lineRule="auto"/>
        <w:rPr>
          <w:rFonts w:cstheme="minorHAnsi"/>
          <w:sz w:val="28"/>
          <w:szCs w:val="28"/>
        </w:rPr>
      </w:pPr>
    </w:p>
    <w:p w14:paraId="42A40AFA" w14:textId="4B18FE22" w:rsidR="00212DFA" w:rsidRPr="00D1736D" w:rsidRDefault="00212DFA"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In this work we will try not only to detect all the melons in the field but also estimat</w:t>
      </w:r>
      <w:r w:rsidR="00B26355" w:rsidRPr="00D1736D">
        <w:rPr>
          <w:rFonts w:eastAsia="Century" w:cstheme="minorHAnsi"/>
          <w:sz w:val="23"/>
          <w:szCs w:val="23"/>
          <w:lang w:bidi="en-US"/>
        </w:rPr>
        <w:t>e</w:t>
      </w:r>
      <w:r w:rsidRPr="00D1736D">
        <w:rPr>
          <w:rFonts w:eastAsia="Century" w:cstheme="minorHAnsi"/>
          <w:sz w:val="23"/>
          <w:szCs w:val="23"/>
          <w:lang w:bidi="en-US"/>
        </w:rPr>
        <w:t xml:space="preserve"> the total yield weight</w:t>
      </w:r>
      <w:r w:rsidR="00B26355" w:rsidRPr="00D1736D">
        <w:rPr>
          <w:rFonts w:eastAsia="Century" w:cstheme="minorHAnsi"/>
          <w:sz w:val="23"/>
          <w:szCs w:val="23"/>
          <w:lang w:bidi="en-US"/>
        </w:rPr>
        <w:t>. To date</w:t>
      </w:r>
      <w:ins w:id="545" w:author="Yael Edan" w:date="2019-09-22T13:40:00Z">
        <w:r w:rsidR="007724D3">
          <w:rPr>
            <w:rFonts w:eastAsia="Century" w:cstheme="minorHAnsi"/>
            <w:sz w:val="23"/>
            <w:szCs w:val="23"/>
            <w:lang w:bidi="en-US"/>
          </w:rPr>
          <w:t>,</w:t>
        </w:r>
      </w:ins>
      <w:r w:rsidRPr="00D1736D">
        <w:rPr>
          <w:rFonts w:eastAsia="Century" w:cstheme="minorHAnsi"/>
          <w:sz w:val="23"/>
          <w:szCs w:val="23"/>
          <w:lang w:bidi="en-US"/>
        </w:rPr>
        <w:t xml:space="preserve"> most yield estimation </w:t>
      </w:r>
      <w:r w:rsidR="00B26355" w:rsidRPr="00D1736D">
        <w:rPr>
          <w:rFonts w:eastAsia="Century" w:cstheme="minorHAnsi"/>
          <w:sz w:val="23"/>
          <w:szCs w:val="23"/>
          <w:lang w:bidi="en-US"/>
        </w:rPr>
        <w:t xml:space="preserve">research focused on </w:t>
      </w:r>
      <w:r w:rsidRPr="00D1736D">
        <w:rPr>
          <w:rFonts w:eastAsia="Century" w:cstheme="minorHAnsi"/>
          <w:sz w:val="23"/>
          <w:szCs w:val="23"/>
          <w:lang w:bidi="en-US"/>
        </w:rPr>
        <w:t>fruit counting</w:t>
      </w:r>
      <w:r w:rsidR="00B26355" w:rsidRPr="00D1736D">
        <w:rPr>
          <w:rFonts w:eastAsia="Century" w:cstheme="minorHAnsi"/>
          <w:sz w:val="23"/>
          <w:szCs w:val="23"/>
          <w:lang w:bidi="en-US"/>
        </w:rPr>
        <w:t xml:space="preserve">. Below we review research that estimated fruit </w:t>
      </w:r>
      <w:r w:rsidRPr="00D1736D">
        <w:rPr>
          <w:rFonts w:eastAsia="Century" w:cstheme="minorHAnsi"/>
          <w:sz w:val="23"/>
          <w:szCs w:val="23"/>
          <w:lang w:bidi="en-US"/>
        </w:rPr>
        <w:t>weight</w:t>
      </w:r>
      <w:r w:rsidR="00B26355" w:rsidRPr="00D1736D">
        <w:rPr>
          <w:rFonts w:eastAsia="Century" w:cstheme="minorHAnsi"/>
          <w:sz w:val="23"/>
          <w:szCs w:val="23"/>
          <w:lang w:bidi="en-US"/>
        </w:rPr>
        <w:t xml:space="preserve"> using computer vision</w:t>
      </w:r>
      <w:r w:rsidRPr="00D1736D">
        <w:rPr>
          <w:rFonts w:eastAsia="Century" w:cstheme="minorHAnsi"/>
          <w:sz w:val="23"/>
          <w:szCs w:val="23"/>
          <w:lang w:bidi="en-US"/>
        </w:rPr>
        <w:t>.</w:t>
      </w:r>
    </w:p>
    <w:p w14:paraId="62D1E29D" w14:textId="66EE4401" w:rsidR="00212DFA" w:rsidRPr="00D1736D" w:rsidRDefault="00212DFA" w:rsidP="001D18A7">
      <w:pPr>
        <w:pStyle w:val="Heading3"/>
        <w:bidi w:val="0"/>
        <w:spacing w:line="276" w:lineRule="auto"/>
        <w:jc w:val="both"/>
        <w:rPr>
          <w:rFonts w:asciiTheme="minorHAnsi" w:eastAsia="Century" w:hAnsiTheme="minorHAnsi" w:cstheme="minorHAnsi"/>
        </w:rPr>
      </w:pPr>
      <w:bookmarkStart w:id="546" w:name="_Toc14857548"/>
      <w:bookmarkStart w:id="547" w:name="_Toc14857794"/>
      <w:r w:rsidRPr="00D1736D">
        <w:rPr>
          <w:rFonts w:asciiTheme="minorHAnsi" w:eastAsia="Century" w:hAnsiTheme="minorHAnsi" w:cstheme="minorHAnsi"/>
        </w:rPr>
        <w:t xml:space="preserve">Fruit </w:t>
      </w:r>
      <w:r w:rsidR="00B26355" w:rsidRPr="00D1736D">
        <w:rPr>
          <w:rFonts w:asciiTheme="minorHAnsi" w:eastAsia="Century" w:hAnsiTheme="minorHAnsi" w:cstheme="minorHAnsi"/>
        </w:rPr>
        <w:t>w</w:t>
      </w:r>
      <w:r w:rsidRPr="00D1736D">
        <w:rPr>
          <w:rFonts w:asciiTheme="minorHAnsi" w:eastAsia="Century" w:hAnsiTheme="minorHAnsi" w:cstheme="minorHAnsi"/>
        </w:rPr>
        <w:t>eight estimation using computer vision</w:t>
      </w:r>
      <w:bookmarkEnd w:id="546"/>
      <w:bookmarkEnd w:id="547"/>
    </w:p>
    <w:p w14:paraId="261DAAE1" w14:textId="06C9BEFA" w:rsidR="00676D75" w:rsidRPr="00D1736D" w:rsidRDefault="001943C5" w:rsidP="007724D3">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Estimating total yield in </w:t>
      </w:r>
      <w:r w:rsidR="005C1946" w:rsidRPr="00D1736D">
        <w:rPr>
          <w:rFonts w:eastAsia="Century" w:cstheme="minorHAnsi"/>
          <w:sz w:val="23"/>
          <w:szCs w:val="23"/>
          <w:lang w:bidi="en-US"/>
        </w:rPr>
        <w:t>terms</w:t>
      </w:r>
      <w:r w:rsidRPr="00D1736D">
        <w:rPr>
          <w:rFonts w:eastAsia="Century" w:cstheme="minorHAnsi"/>
          <w:sz w:val="23"/>
          <w:szCs w:val="23"/>
          <w:lang w:bidi="en-US"/>
        </w:rPr>
        <w:t xml:space="preserve"> of weight is a complex task that </w:t>
      </w:r>
      <w:r w:rsidR="005C1946" w:rsidRPr="00D1736D">
        <w:rPr>
          <w:rFonts w:eastAsia="Century" w:cstheme="minorHAnsi"/>
          <w:sz w:val="23"/>
          <w:szCs w:val="23"/>
          <w:lang w:bidi="en-US"/>
        </w:rPr>
        <w:t xml:space="preserve">requires estimation of fruit size together with </w:t>
      </w:r>
      <w:ins w:id="548" w:author="Yael Edan" w:date="2019-09-22T13:40:00Z">
        <w:r w:rsidR="007724D3">
          <w:rPr>
            <w:rFonts w:eastAsia="Century" w:cstheme="minorHAnsi"/>
            <w:sz w:val="23"/>
            <w:szCs w:val="23"/>
            <w:lang w:bidi="en-US"/>
          </w:rPr>
          <w:t xml:space="preserve">the </w:t>
        </w:r>
      </w:ins>
      <w:r w:rsidR="005C1946" w:rsidRPr="00D1736D">
        <w:rPr>
          <w:rFonts w:eastAsia="Century" w:cstheme="minorHAnsi"/>
          <w:sz w:val="23"/>
          <w:szCs w:val="23"/>
          <w:lang w:bidi="en-US"/>
        </w:rPr>
        <w:t xml:space="preserve">fruit amount in field. </w:t>
      </w:r>
      <w:r w:rsidR="001440BE" w:rsidRPr="00D1736D">
        <w:rPr>
          <w:rFonts w:eastAsia="Century" w:cstheme="minorHAnsi"/>
          <w:sz w:val="23"/>
          <w:szCs w:val="23"/>
          <w:lang w:bidi="en-US"/>
        </w:rPr>
        <w:t xml:space="preserve">This require first fruit </w:t>
      </w:r>
      <w:r w:rsidR="005C1946" w:rsidRPr="00D1736D">
        <w:rPr>
          <w:rFonts w:eastAsia="Century" w:cstheme="minorHAnsi"/>
          <w:sz w:val="23"/>
          <w:szCs w:val="23"/>
          <w:lang w:bidi="en-US"/>
        </w:rPr>
        <w:t>detection</w:t>
      </w:r>
      <w:r w:rsidR="001440BE" w:rsidRPr="00D1736D">
        <w:rPr>
          <w:rFonts w:eastAsia="Century" w:cstheme="minorHAnsi"/>
          <w:sz w:val="23"/>
          <w:szCs w:val="23"/>
          <w:lang w:bidi="en-US"/>
        </w:rPr>
        <w:t>. F</w:t>
      </w:r>
      <w:r w:rsidR="005C1946" w:rsidRPr="00D1736D">
        <w:rPr>
          <w:rFonts w:eastAsia="Century" w:cstheme="minorHAnsi"/>
          <w:sz w:val="23"/>
          <w:szCs w:val="23"/>
          <w:lang w:bidi="en-US"/>
        </w:rPr>
        <w:t xml:space="preserve">ruit weight can be correlated to fruit </w:t>
      </w:r>
      <w:del w:id="549" w:author="Yael Edan" w:date="2019-09-22T13:40:00Z">
        <w:r w:rsidR="005C1946" w:rsidRPr="00D1736D" w:rsidDel="007724D3">
          <w:rPr>
            <w:rFonts w:eastAsia="Century" w:cstheme="minorHAnsi"/>
            <w:sz w:val="23"/>
            <w:szCs w:val="23"/>
            <w:lang w:bidi="en-US"/>
          </w:rPr>
          <w:delText xml:space="preserve">lineal </w:delText>
        </w:r>
      </w:del>
      <w:r w:rsidR="005C1946" w:rsidRPr="00D1736D">
        <w:rPr>
          <w:rFonts w:eastAsia="Century" w:cstheme="minorHAnsi"/>
          <w:sz w:val="23"/>
          <w:szCs w:val="23"/>
          <w:lang w:bidi="en-US"/>
        </w:rPr>
        <w:t>dimensions in many</w:t>
      </w:r>
      <w:r w:rsidR="00212DFA" w:rsidRPr="00D1736D">
        <w:rPr>
          <w:rFonts w:eastAsia="Century" w:cstheme="minorHAnsi"/>
          <w:sz w:val="23"/>
          <w:szCs w:val="23"/>
          <w:lang w:bidi="en-US"/>
        </w:rPr>
        <w:t xml:space="preserve"> fruits</w:t>
      </w:r>
      <w:r w:rsidR="005C1946" w:rsidRPr="00D1736D">
        <w:rPr>
          <w:rFonts w:eastAsia="Century" w:cstheme="minorHAnsi"/>
          <w:sz w:val="23"/>
          <w:szCs w:val="23"/>
          <w:lang w:bidi="en-US"/>
        </w:rPr>
        <w:t>. Such a relationship allows fruit weight to be estimated using</w:t>
      </w:r>
      <w:r w:rsidR="00212DFA" w:rsidRPr="00D1736D">
        <w:rPr>
          <w:rFonts w:eastAsia="Century" w:cstheme="minorHAnsi"/>
          <w:sz w:val="23"/>
          <w:szCs w:val="23"/>
          <w:lang w:bidi="en-US"/>
        </w:rPr>
        <w:t xml:space="preserve"> </w:t>
      </w:r>
      <w:r w:rsidR="005C1946" w:rsidRPr="00D1736D">
        <w:rPr>
          <w:rFonts w:eastAsia="Century" w:cstheme="minorHAnsi"/>
          <w:sz w:val="23"/>
          <w:szCs w:val="23"/>
          <w:lang w:bidi="en-US"/>
        </w:rPr>
        <w:t>machine vision, given a measure of camera to fruit distance</w:t>
      </w:r>
      <w:r w:rsidR="00212DFA" w:rsidRPr="00D1736D">
        <w:rPr>
          <w:rFonts w:eastAsia="Century" w:cstheme="minorHAnsi"/>
          <w:sz w:val="23"/>
          <w:szCs w:val="23"/>
          <w:lang w:bidi="en-US"/>
        </w:rPr>
        <w:t xml:space="preserve"> </w:t>
      </w:r>
      <w:r w:rsidR="00212DFA" w:rsidRPr="00D1736D">
        <w:rPr>
          <w:rFonts w:eastAsia="Century" w:cstheme="minorHAnsi"/>
          <w:sz w:val="23"/>
          <w:szCs w:val="23"/>
          <w:lang w:bidi="en-US"/>
        </w:rPr>
        <w:fldChar w:fldCharType="begin" w:fldLock="1"/>
      </w:r>
      <w:r w:rsidR="00D6619A">
        <w:rPr>
          <w:rFonts w:eastAsia="Century" w:cstheme="minorHAnsi"/>
          <w:sz w:val="23"/>
          <w:szCs w:val="23"/>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00212DFA" w:rsidRPr="00D1736D">
        <w:rPr>
          <w:rFonts w:eastAsia="Century" w:cstheme="minorHAnsi"/>
          <w:sz w:val="23"/>
          <w:szCs w:val="23"/>
          <w:lang w:bidi="en-US"/>
        </w:rPr>
        <w:fldChar w:fldCharType="separate"/>
      </w:r>
      <w:r w:rsidR="00D1736D" w:rsidRPr="00D1736D">
        <w:rPr>
          <w:rFonts w:eastAsia="Century" w:cstheme="minorHAnsi"/>
          <w:noProof/>
          <w:sz w:val="23"/>
          <w:szCs w:val="23"/>
          <w:lang w:bidi="en-US"/>
        </w:rPr>
        <w:t>(Koirala et al., 2019a)</w:t>
      </w:r>
      <w:r w:rsidR="00212DFA" w:rsidRPr="00D1736D">
        <w:rPr>
          <w:rFonts w:eastAsia="Century" w:cstheme="minorHAnsi"/>
          <w:sz w:val="23"/>
          <w:szCs w:val="23"/>
          <w:lang w:bidi="en-US"/>
        </w:rPr>
        <w:fldChar w:fldCharType="end"/>
      </w:r>
      <w:r w:rsidR="00212DFA" w:rsidRPr="00D1736D">
        <w:rPr>
          <w:rFonts w:eastAsia="Century" w:cstheme="minorHAnsi"/>
          <w:sz w:val="23"/>
          <w:szCs w:val="23"/>
          <w:lang w:bidi="en-US"/>
        </w:rPr>
        <w:t>.</w:t>
      </w:r>
      <w:r w:rsidR="00DD185B" w:rsidRPr="00D1736D">
        <w:rPr>
          <w:rFonts w:eastAsia="Century" w:cstheme="minorHAnsi"/>
          <w:sz w:val="23"/>
          <w:szCs w:val="23"/>
          <w:lang w:bidi="en-US"/>
        </w:rPr>
        <w:t xml:space="preserve"> </w:t>
      </w:r>
    </w:p>
    <w:p w14:paraId="106930E0" w14:textId="5E89CB9B" w:rsidR="0061644F" w:rsidRPr="00D1736D" w:rsidRDefault="00DD185B"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lastRenderedPageBreak/>
        <w:t>This relationship was implement</w:t>
      </w:r>
      <w:r w:rsidR="001440BE" w:rsidRPr="00D1736D">
        <w:rPr>
          <w:rFonts w:eastAsia="Century" w:cstheme="minorHAnsi"/>
          <w:sz w:val="23"/>
          <w:szCs w:val="23"/>
          <w:lang w:bidi="en-US"/>
        </w:rPr>
        <w:t>ed</w:t>
      </w:r>
      <w:r w:rsidRPr="00D1736D">
        <w:rPr>
          <w:rFonts w:eastAsia="Century" w:cstheme="minorHAnsi"/>
          <w:sz w:val="23"/>
          <w:szCs w:val="23"/>
          <w:lang w:bidi="en-US"/>
        </w:rPr>
        <w:t xml:space="preserve"> in </w:t>
      </w:r>
      <w:r w:rsidR="00C04231" w:rsidRPr="00D1736D">
        <w:rPr>
          <w:rFonts w:eastAsia="Century" w:cstheme="minorHAnsi"/>
          <w:sz w:val="23"/>
          <w:szCs w:val="23"/>
          <w:lang w:bidi="en-US"/>
        </w:rPr>
        <w:fldChar w:fldCharType="begin" w:fldLock="1"/>
      </w:r>
      <w:r w:rsidR="00A754EA">
        <w:rPr>
          <w:rFonts w:eastAsia="Century" w:cstheme="minorHAnsi"/>
          <w:sz w:val="23"/>
          <w:szCs w:val="23"/>
          <w:lang w:bidi="en-US"/>
        </w:rPr>
        <w:instrText>ADDIN CSL_CITATION {"citationItems":[{"id":"ITEM-1","itemData":{"author":[{"dropping-particle":"","family":"Stajnko","given":"Denis","non-dropping-particle":"","parse-names":false,"suffix":""},{"dropping-particle":"","family":"Rakun","given":"Jurij","non-dropping-particle":"","parse-names":false,"suffix":""},{"dropping-particle":"","family":"Blanke","given":"Michael","non-dropping-particle":"","parse-names":false,"suffix":""}],"container-title":"European journal of horticultural science","id":"ITEM-1","issue":"6","issued":{"date-parts":[["2009"]]},"page":"260","title":"Modelling apple fruit yield using image analysis for fruit colour, shape and texture","type":"article-journal","volume":"74"},"uris":["http://www.mendeley.com/documents/?uuid=9c42eddd-ee83-4763-8518-44382fb28350"]}],"mendeley":{"formattedCitation":"(Stajnko, Rakun, &amp; Blanke, 2009)","plainTextFormattedCitation":"(Stajnko, Rakun, &amp; Blanke, 2009)","previouslyFormattedCitation":"(Stajnko, Rakun, &amp; Blanke, 2009)"},"properties":{"noteIndex":0},"schema":"https://github.com/citation-style-language/schema/raw/master/csl-citation.json"}</w:instrText>
      </w:r>
      <w:r w:rsidR="00C04231" w:rsidRPr="00D1736D">
        <w:rPr>
          <w:rFonts w:eastAsia="Century" w:cstheme="minorHAnsi"/>
          <w:sz w:val="23"/>
          <w:szCs w:val="23"/>
          <w:lang w:bidi="en-US"/>
        </w:rPr>
        <w:fldChar w:fldCharType="separate"/>
      </w:r>
      <w:r w:rsidR="00A754EA" w:rsidRPr="00A754EA">
        <w:rPr>
          <w:rFonts w:eastAsia="Century" w:cstheme="minorHAnsi"/>
          <w:noProof/>
          <w:sz w:val="23"/>
          <w:szCs w:val="23"/>
          <w:lang w:bidi="en-US"/>
        </w:rPr>
        <w:t>(Stajnko, Rakun, &amp; Blanke, 2009)</w:t>
      </w:r>
      <w:r w:rsidR="00C04231" w:rsidRPr="00D1736D">
        <w:rPr>
          <w:rFonts w:eastAsia="Century" w:cstheme="minorHAnsi"/>
          <w:sz w:val="23"/>
          <w:szCs w:val="23"/>
          <w:lang w:bidi="en-US"/>
        </w:rPr>
        <w:fldChar w:fldCharType="end"/>
      </w:r>
      <w:r w:rsidRPr="00D1736D">
        <w:rPr>
          <w:rFonts w:eastAsia="Century" w:cstheme="minorHAnsi"/>
          <w:sz w:val="23"/>
          <w:szCs w:val="23"/>
          <w:lang w:bidi="en-US"/>
        </w:rPr>
        <w:t xml:space="preserve"> where the authors proposed </w:t>
      </w:r>
      <w:r w:rsidR="001440BE" w:rsidRPr="00D1736D">
        <w:rPr>
          <w:rFonts w:eastAsia="Century" w:cstheme="minorHAnsi"/>
          <w:sz w:val="23"/>
          <w:szCs w:val="23"/>
          <w:lang w:bidi="en-US"/>
        </w:rPr>
        <w:t xml:space="preserve">a </w:t>
      </w:r>
      <w:r w:rsidRPr="00D1736D">
        <w:rPr>
          <w:rFonts w:eastAsia="Century" w:cstheme="minorHAnsi"/>
          <w:sz w:val="23"/>
          <w:szCs w:val="23"/>
          <w:lang w:bidi="en-US"/>
        </w:rPr>
        <w:t xml:space="preserve">model for estimating apple fruit yield at harvest, based on segmentation </w:t>
      </w:r>
      <w:r w:rsidR="001440BE" w:rsidRPr="00D1736D">
        <w:rPr>
          <w:rFonts w:eastAsia="Century" w:cstheme="minorHAnsi"/>
          <w:sz w:val="23"/>
          <w:szCs w:val="23"/>
          <w:lang w:bidi="en-US"/>
        </w:rPr>
        <w:t xml:space="preserve">that </w:t>
      </w:r>
      <w:r w:rsidRPr="00D1736D">
        <w:rPr>
          <w:rFonts w:eastAsia="Century" w:cstheme="minorHAnsi"/>
          <w:sz w:val="23"/>
          <w:szCs w:val="23"/>
          <w:lang w:bidi="en-US"/>
        </w:rPr>
        <w:t xml:space="preserve">relied on color, shape and texture image analysis. The model provided </w:t>
      </w:r>
      <w:r w:rsidR="001440BE" w:rsidRPr="00D1736D">
        <w:rPr>
          <w:rFonts w:eastAsia="Century" w:cstheme="minorHAnsi"/>
          <w:sz w:val="23"/>
          <w:szCs w:val="23"/>
          <w:lang w:bidi="en-US"/>
        </w:rPr>
        <w:t xml:space="preserve">simple </w:t>
      </w:r>
      <w:r w:rsidRPr="00D1736D">
        <w:rPr>
          <w:rFonts w:eastAsia="Century" w:cstheme="minorHAnsi"/>
          <w:sz w:val="23"/>
          <w:szCs w:val="23"/>
          <w:lang w:bidi="en-US"/>
        </w:rPr>
        <w:t xml:space="preserve">counting of apples and measurement of their diameters needed for objective modelling of forecasting yield. The forecasting yield </w:t>
      </w:r>
      <w:r w:rsidR="001440BE" w:rsidRPr="00D1736D">
        <w:rPr>
          <w:rFonts w:eastAsia="Century" w:cstheme="minorHAnsi"/>
          <w:sz w:val="23"/>
          <w:szCs w:val="23"/>
          <w:lang w:bidi="en-US"/>
        </w:rPr>
        <w:t xml:space="preserve">was </w:t>
      </w:r>
      <w:r w:rsidR="0061644F" w:rsidRPr="00D1736D">
        <w:rPr>
          <w:rFonts w:eastAsia="Century" w:cstheme="minorHAnsi"/>
          <w:sz w:val="23"/>
          <w:szCs w:val="23"/>
          <w:lang w:bidi="en-US"/>
        </w:rPr>
        <w:t xml:space="preserve">based on the formula: </w:t>
      </w:r>
    </w:p>
    <w:p w14:paraId="6A4DE696" w14:textId="37E6ADA1" w:rsidR="00212DFA" w:rsidRPr="00D1736D" w:rsidRDefault="0061644F"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ab/>
      </w:r>
      <w:r w:rsidR="004F4763" w:rsidRPr="00D1736D">
        <w:rPr>
          <w:rFonts w:eastAsia="Century" w:cstheme="minorHAnsi"/>
          <w:sz w:val="23"/>
          <w:szCs w:val="23"/>
          <w:lang w:bidi="en-US"/>
        </w:rPr>
        <w:tab/>
      </w:r>
      <w:r w:rsidR="004F4763" w:rsidRPr="00D1736D">
        <w:rPr>
          <w:rFonts w:eastAsia="Century" w:cstheme="minorHAnsi"/>
          <w:sz w:val="23"/>
          <w:szCs w:val="23"/>
          <w:lang w:bidi="en-US"/>
        </w:rPr>
        <w:tab/>
      </w:r>
      <w:r w:rsidR="004F4763" w:rsidRPr="00D1736D">
        <w:rPr>
          <w:rFonts w:eastAsia="Century" w:cstheme="minorHAnsi"/>
          <w:sz w:val="23"/>
          <w:szCs w:val="23"/>
          <w:lang w:bidi="en-US"/>
        </w:rPr>
        <w:tab/>
      </w:r>
      <m:oMath>
        <m:sSub>
          <m:sSubPr>
            <m:ctrlPr>
              <w:rPr>
                <w:rFonts w:ascii="Cambria Math" w:eastAsia="Century" w:hAnsi="Cambria Math" w:cstheme="minorHAnsi"/>
                <w:sz w:val="23"/>
                <w:szCs w:val="23"/>
                <w:lang w:bidi="en-US"/>
              </w:rPr>
            </m:ctrlPr>
          </m:sSubPr>
          <m:e>
            <m:r>
              <w:rPr>
                <w:rFonts w:ascii="Cambria Math" w:eastAsia="Century" w:hAnsi="Cambria Math" w:cstheme="minorHAnsi"/>
                <w:sz w:val="23"/>
                <w:szCs w:val="23"/>
                <w:lang w:bidi="en-US"/>
              </w:rPr>
              <m:t>Y</m:t>
            </m:r>
          </m:e>
          <m:sub>
            <m:r>
              <w:rPr>
                <w:rFonts w:ascii="Cambria Math" w:eastAsia="Century" w:hAnsi="Cambria Math" w:cstheme="minorHAnsi"/>
                <w:sz w:val="23"/>
                <w:szCs w:val="23"/>
                <w:lang w:bidi="en-US"/>
              </w:rPr>
              <m:t>t</m:t>
            </m:r>
          </m:sub>
        </m:sSub>
        <m:r>
          <m:rPr>
            <m:sty m:val="p"/>
          </m:rPr>
          <w:rPr>
            <w:rFonts w:ascii="Cambria Math" w:eastAsia="Century" w:hAnsi="Cambria Math" w:cstheme="minorHAnsi"/>
            <w:sz w:val="23"/>
            <w:szCs w:val="23"/>
            <w:lang w:bidi="en-US"/>
          </w:rPr>
          <m:t>=</m:t>
        </m:r>
        <m:r>
          <w:rPr>
            <w:rFonts w:ascii="Cambria Math" w:eastAsia="Century" w:hAnsi="Cambria Math" w:cstheme="minorHAnsi"/>
            <w:sz w:val="23"/>
            <w:szCs w:val="23"/>
            <w:lang w:bidi="en-US"/>
          </w:rPr>
          <m:t>N</m:t>
        </m:r>
        <m:r>
          <m:rPr>
            <m:sty m:val="p"/>
          </m:rPr>
          <w:rPr>
            <w:rFonts w:ascii="Cambria Math" w:eastAsia="Century" w:hAnsi="Cambria Math" w:cstheme="minorHAnsi"/>
            <w:sz w:val="23"/>
            <w:szCs w:val="23"/>
            <w:lang w:bidi="en-US"/>
          </w:rPr>
          <m:t>×</m:t>
        </m:r>
        <m:r>
          <w:rPr>
            <w:rFonts w:ascii="Cambria Math" w:eastAsia="Century" w:hAnsi="Cambria Math" w:cstheme="minorHAnsi"/>
            <w:sz w:val="23"/>
            <w:szCs w:val="23"/>
            <w:lang w:bidi="en-US"/>
          </w:rPr>
          <m:t>a</m:t>
        </m:r>
        <m:r>
          <m:rPr>
            <m:sty m:val="p"/>
          </m:rPr>
          <w:rPr>
            <w:rFonts w:ascii="Cambria Math" w:eastAsia="Century" w:hAnsi="Cambria Math" w:cstheme="minorHAnsi"/>
            <w:sz w:val="23"/>
            <w:szCs w:val="23"/>
            <w:lang w:bidi="en-US"/>
          </w:rPr>
          <m:t>×</m:t>
        </m:r>
        <m:sSup>
          <m:sSupPr>
            <m:ctrlPr>
              <w:rPr>
                <w:rFonts w:ascii="Cambria Math" w:eastAsia="Century" w:hAnsi="Cambria Math" w:cstheme="minorHAnsi"/>
                <w:sz w:val="23"/>
                <w:szCs w:val="23"/>
                <w:lang w:bidi="en-US"/>
              </w:rPr>
            </m:ctrlPr>
          </m:sSupPr>
          <m:e>
            <m:r>
              <w:rPr>
                <w:rFonts w:ascii="Cambria Math" w:eastAsia="Century" w:hAnsi="Cambria Math" w:cstheme="minorHAnsi"/>
                <w:sz w:val="23"/>
                <w:szCs w:val="23"/>
                <w:lang w:bidi="en-US"/>
              </w:rPr>
              <m:t>D</m:t>
            </m:r>
          </m:e>
          <m:sup>
            <m:r>
              <w:rPr>
                <w:rFonts w:ascii="Cambria Math" w:eastAsia="Century" w:hAnsi="Cambria Math" w:cstheme="minorHAnsi"/>
                <w:sz w:val="23"/>
                <w:szCs w:val="23"/>
                <w:lang w:bidi="en-US"/>
              </w:rPr>
              <m:t>b</m:t>
            </m:r>
          </m:sup>
        </m:sSup>
      </m:oMath>
      <w:r w:rsidRPr="00D1736D">
        <w:rPr>
          <w:rFonts w:eastAsia="Century" w:cstheme="minorHAnsi"/>
          <w:sz w:val="23"/>
          <w:szCs w:val="23"/>
          <w:lang w:bidi="en-US"/>
        </w:rPr>
        <w:t xml:space="preserve"> </w:t>
      </w:r>
      <w:r w:rsidR="004F4763" w:rsidRPr="00D1736D">
        <w:rPr>
          <w:rFonts w:eastAsia="Century" w:cstheme="minorHAnsi"/>
          <w:sz w:val="23"/>
          <w:szCs w:val="23"/>
          <w:lang w:bidi="en-US"/>
        </w:rPr>
        <w:tab/>
      </w:r>
      <w:r w:rsidR="004F4763" w:rsidRPr="00D1736D">
        <w:rPr>
          <w:rFonts w:eastAsia="Century" w:cstheme="minorHAnsi"/>
          <w:sz w:val="23"/>
          <w:szCs w:val="23"/>
          <w:lang w:bidi="en-US"/>
        </w:rPr>
        <w:tab/>
      </w:r>
      <w:r w:rsidR="004F4763" w:rsidRPr="00D1736D">
        <w:rPr>
          <w:rFonts w:eastAsia="Century" w:cstheme="minorHAnsi"/>
          <w:sz w:val="23"/>
          <w:szCs w:val="23"/>
          <w:lang w:bidi="en-US"/>
        </w:rPr>
        <w:tab/>
      </w:r>
      <w:r w:rsidR="004F4763" w:rsidRPr="00D1736D">
        <w:rPr>
          <w:rFonts w:eastAsia="Century" w:cstheme="minorHAnsi"/>
          <w:sz w:val="23"/>
          <w:szCs w:val="23"/>
          <w:lang w:bidi="en-US"/>
        </w:rPr>
        <w:tab/>
      </w:r>
      <w:r w:rsidR="004F4763" w:rsidRPr="00D1736D">
        <w:rPr>
          <w:rFonts w:eastAsia="Century" w:cstheme="minorHAnsi"/>
          <w:sz w:val="23"/>
          <w:szCs w:val="23"/>
          <w:lang w:bidi="en-US"/>
        </w:rPr>
        <w:tab/>
        <w:t>(</w:t>
      </w:r>
      <w:r w:rsidR="009A1928">
        <w:rPr>
          <w:rFonts w:eastAsia="Century" w:cstheme="minorHAnsi"/>
          <w:sz w:val="23"/>
          <w:szCs w:val="23"/>
          <w:lang w:bidi="en-US"/>
        </w:rPr>
        <w:t>8</w:t>
      </w:r>
      <w:r w:rsidR="004F4763" w:rsidRPr="00D1736D">
        <w:rPr>
          <w:rFonts w:eastAsia="Century" w:cstheme="minorHAnsi"/>
          <w:sz w:val="23"/>
          <w:szCs w:val="23"/>
          <w:lang w:bidi="en-US"/>
        </w:rPr>
        <w:t>)</w:t>
      </w:r>
    </w:p>
    <w:p w14:paraId="05FAF527" w14:textId="4EE7F6E8" w:rsidR="00701B65" w:rsidRPr="00D1736D" w:rsidRDefault="0061644F" w:rsidP="007724D3">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where </w:t>
      </w:r>
      <m:oMath>
        <m:sSub>
          <m:sSubPr>
            <m:ctrlPr>
              <w:rPr>
                <w:rFonts w:ascii="Cambria Math" w:eastAsia="Century" w:hAnsi="Cambria Math" w:cstheme="minorHAnsi"/>
                <w:sz w:val="23"/>
                <w:szCs w:val="23"/>
                <w:lang w:bidi="en-US"/>
              </w:rPr>
            </m:ctrlPr>
          </m:sSubPr>
          <m:e>
            <m:r>
              <w:rPr>
                <w:rFonts w:ascii="Cambria Math" w:eastAsia="Century" w:hAnsi="Cambria Math" w:cstheme="minorHAnsi"/>
                <w:sz w:val="23"/>
                <w:szCs w:val="23"/>
                <w:lang w:bidi="en-US"/>
              </w:rPr>
              <m:t>Y</m:t>
            </m:r>
          </m:e>
          <m:sub>
            <m:r>
              <w:rPr>
                <w:rFonts w:ascii="Cambria Math" w:eastAsia="Century" w:hAnsi="Cambria Math" w:cstheme="minorHAnsi"/>
                <w:sz w:val="23"/>
                <w:szCs w:val="23"/>
                <w:lang w:bidi="en-US"/>
              </w:rPr>
              <m:t>t</m:t>
            </m:r>
          </m:sub>
        </m:sSub>
      </m:oMath>
      <w:r w:rsidRPr="00D1736D">
        <w:rPr>
          <w:rFonts w:eastAsia="Century" w:cstheme="minorHAnsi"/>
          <w:sz w:val="23"/>
          <w:szCs w:val="23"/>
          <w:lang w:bidi="en-US"/>
        </w:rPr>
        <w:t xml:space="preserve"> represents the yield per tree, N the number of fruits per tree, D average diameter and a, b constants depending on apple variety  </w:t>
      </w:r>
      <w:r w:rsidRPr="00D1736D">
        <w:rPr>
          <w:rFonts w:eastAsia="Century" w:cstheme="minorHAnsi"/>
          <w:sz w:val="23"/>
          <w:szCs w:val="23"/>
          <w:lang w:bidi="en-US"/>
        </w:rPr>
        <w:fldChar w:fldCharType="begin" w:fldLock="1"/>
      </w:r>
      <w:r w:rsidR="00A754EA">
        <w:rPr>
          <w:rFonts w:eastAsia="Century" w:cstheme="minorHAnsi"/>
          <w:sz w:val="23"/>
          <w:szCs w:val="23"/>
          <w:lang w:bidi="en-US"/>
        </w:rPr>
        <w:instrText>ADDIN CSL_CITATION {"citationItems":[{"id":"ITEM-1","itemData":{"author":[{"dropping-particle":"","family":"Stajnko","given":"Denis","non-dropping-particle":"","parse-names":false,"suffix":""},{"dropping-particle":"","family":"Rakun","given":"Jurij","non-dropping-particle":"","parse-names":false,"suffix":""},{"dropping-particle":"","family":"Blanke","given":"Michael","non-dropping-particle":"","parse-names":false,"suffix":""}],"container-title":"European journal of horticultural science","id":"ITEM-1","issue":"6","issued":{"date-parts":[["2009"]]},"page":"260","title":"Modelling apple fruit yield using image analysis for fruit colour, shape and texture","type":"article-journal","volume":"74"},"uris":["http://www.mendeley.com/documents/?uuid=9c42eddd-ee83-4763-8518-44382fb28350"]}],"mendeley":{"formattedCitation":"(Stajnko et al., 2009)","plainTextFormattedCitation":"(Stajnko et al., 2009)","previouslyFormattedCitation":"(Stajnko et al., 2009)"},"properties":{"noteIndex":0},"schema":"https://github.com/citation-style-language/schema/raw/master/csl-citation.json"}</w:instrText>
      </w:r>
      <w:r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(Stajnko et al., 2009)</w:t>
      </w:r>
      <w:r w:rsidRPr="00D1736D">
        <w:rPr>
          <w:rFonts w:eastAsia="Century" w:cstheme="minorHAnsi"/>
          <w:sz w:val="23"/>
          <w:szCs w:val="23"/>
          <w:lang w:bidi="en-US"/>
        </w:rPr>
        <w:fldChar w:fldCharType="end"/>
      </w:r>
      <w:r w:rsidRPr="00D1736D">
        <w:rPr>
          <w:rFonts w:eastAsia="Century" w:cstheme="minorHAnsi"/>
          <w:sz w:val="23"/>
          <w:szCs w:val="23"/>
          <w:lang w:bidi="en-US"/>
        </w:rPr>
        <w:t>.</w:t>
      </w:r>
      <w:r w:rsidR="00DB4F2C">
        <w:rPr>
          <w:rFonts w:eastAsia="Century" w:cstheme="minorHAnsi"/>
          <w:sz w:val="23"/>
          <w:szCs w:val="23"/>
          <w:lang w:bidi="en-US"/>
        </w:rPr>
        <w:t xml:space="preserve"> </w:t>
      </w:r>
      <w:r w:rsidRPr="00D1736D">
        <w:rPr>
          <w:rFonts w:eastAsia="Century" w:cstheme="minorHAnsi"/>
          <w:sz w:val="23"/>
          <w:szCs w:val="23"/>
          <w:lang w:bidi="en-US"/>
        </w:rPr>
        <w:t>Another</w:t>
      </w:r>
      <w:r w:rsidR="00A03F05" w:rsidRPr="00D1736D">
        <w:rPr>
          <w:rFonts w:eastAsia="Century" w:cstheme="minorHAnsi"/>
          <w:sz w:val="23"/>
          <w:szCs w:val="23"/>
          <w:lang w:bidi="en-US"/>
        </w:rPr>
        <w:t xml:space="preserve"> </w:t>
      </w:r>
      <w:r w:rsidR="00225F96" w:rsidRPr="00D1736D">
        <w:rPr>
          <w:rFonts w:eastAsia="Century" w:cstheme="minorHAnsi"/>
          <w:sz w:val="23"/>
          <w:szCs w:val="23"/>
          <w:lang w:bidi="en-US"/>
        </w:rPr>
        <w:t xml:space="preserve">researcher that uses the correlation between weight fruit and its lineal dimensions was presented in </w:t>
      </w:r>
      <w:r w:rsidR="005F44AF" w:rsidRPr="00D1736D">
        <w:rPr>
          <w:rFonts w:eastAsia="Century" w:cstheme="minorHAnsi"/>
          <w:sz w:val="23"/>
          <w:szCs w:val="23"/>
          <w:lang w:bidi="en-US"/>
        </w:rPr>
        <w:fldChar w:fldCharType="begin" w:fldLock="1"/>
      </w:r>
      <w:r w:rsidR="00D6619A">
        <w:rPr>
          <w:rFonts w:eastAsia="Century" w:cstheme="minorHAnsi"/>
          <w:sz w:val="23"/>
          <w:szCs w:val="23"/>
          <w:lang w:bidi="en-US"/>
        </w:rPr>
        <w:instrText>ADDIN CSL_CITATION {"citationItems":[{"id":"ITEM-1","itemData":{"author":[{"dropping-particle":"","family":"Calixto","given":"Renê Ripardo","non-dropping-particle":"","parse-names":false,"suffix":""},{"dropping-particle":"","family":"Neto","given":"Luis Gonzaga Pinheiro","non-dropping-particle":"","parse-names":false,"suffix":""},{"dropping-particle":"","family":"Silveira Cavalcante","given":"Tarique","non-dropping-particle":"da","parse-names":false,"suffix":""},{"dropping-particle":"","family":"Aragão","given":"Márcio Facundo","non-dropping-particle":"","parse-names":false,"suffix":""},{"dropping-particle":"","family":"Oliveira Silva","given":"Ebenezer","non-dropping-particle":"de","parse-names":false,"suffix":""}],"container-title":"Scientia Horticulturae","id":"ITEM-1","issued":{"date-parts":[["2019"]]},"page":"108521","publisher":"Elsevier","title":"A computer vision model development for size and weight estimation of yellow melon in the Brazilian northeast","type":"article-journal"},"uris":["http://www.mendeley.com/documents/?uuid=43527a49-9557-42f8-aa64-cf6c317a1cbb"]}],"mendeley":{"formattedCitation":"(Calixto, Neto, da Silveira Cavalcante, Aragão, &amp; de Oliveira Silva, 2019)","plainTextFormattedCitation":"(Calixto, Neto, da Silveira Cavalcante, Aragão, &amp; de Oliveira Silva, 2019)","previouslyFormattedCitation":"(Calixto, Neto, da Silveira Cavalcante, Aragão, &amp; de Oliveira Silva, 2019)"},"properties":{"noteIndex":0},"schema":"https://github.com/citation-style-language/schema/raw/master/csl-citation.json"}</w:instrText>
      </w:r>
      <w:r w:rsidR="005F44AF" w:rsidRPr="00D1736D">
        <w:rPr>
          <w:rFonts w:eastAsia="Century" w:cstheme="minorHAnsi"/>
          <w:sz w:val="23"/>
          <w:szCs w:val="23"/>
          <w:lang w:bidi="en-US"/>
        </w:rPr>
        <w:fldChar w:fldCharType="separate"/>
      </w:r>
      <w:r w:rsidR="00D1736D" w:rsidRPr="00D1736D">
        <w:rPr>
          <w:rFonts w:eastAsia="Century" w:cstheme="minorHAnsi"/>
          <w:noProof/>
          <w:sz w:val="23"/>
          <w:szCs w:val="23"/>
          <w:lang w:bidi="en-US"/>
        </w:rPr>
        <w:t>(Calixto, Neto, da Silveira Cavalcante, Aragão, &amp; de Oliveira Silva, 2019)</w:t>
      </w:r>
      <w:r w:rsidR="005F44AF" w:rsidRPr="00D1736D">
        <w:rPr>
          <w:rFonts w:eastAsia="Century" w:cstheme="minorHAnsi"/>
          <w:sz w:val="23"/>
          <w:szCs w:val="23"/>
          <w:lang w:bidi="en-US"/>
        </w:rPr>
        <w:fldChar w:fldCharType="end"/>
      </w:r>
      <w:r w:rsidR="00225F96" w:rsidRPr="00D1736D">
        <w:rPr>
          <w:rFonts w:eastAsia="Century" w:cstheme="minorHAnsi"/>
          <w:sz w:val="23"/>
          <w:szCs w:val="23"/>
          <w:lang w:bidi="en-US"/>
        </w:rPr>
        <w:t>, where the weight of yellow melon</w:t>
      </w:r>
      <w:r w:rsidR="001440BE" w:rsidRPr="00D1736D">
        <w:rPr>
          <w:rFonts w:eastAsia="Century" w:cstheme="minorHAnsi"/>
          <w:sz w:val="23"/>
          <w:szCs w:val="23"/>
          <w:lang w:bidi="en-US"/>
        </w:rPr>
        <w:t>s were estimated</w:t>
      </w:r>
      <w:r w:rsidR="00225F96" w:rsidRPr="00D1736D">
        <w:rPr>
          <w:rFonts w:eastAsia="Century" w:cstheme="minorHAnsi"/>
          <w:sz w:val="23"/>
          <w:szCs w:val="23"/>
          <w:lang w:bidi="en-US"/>
        </w:rPr>
        <w:t xml:space="preserve"> using an RGB image</w:t>
      </w:r>
      <w:r w:rsidR="0045352B" w:rsidRPr="00D1736D">
        <w:rPr>
          <w:rFonts w:eastAsia="Century" w:cstheme="minorHAnsi"/>
          <w:sz w:val="23"/>
          <w:szCs w:val="23"/>
          <w:lang w:bidi="en-US"/>
        </w:rPr>
        <w:t>.</w:t>
      </w:r>
      <w:r w:rsidR="00225F96" w:rsidRPr="00D1736D">
        <w:rPr>
          <w:rFonts w:eastAsia="Century" w:cstheme="minorHAnsi"/>
          <w:sz w:val="23"/>
          <w:szCs w:val="23"/>
          <w:lang w:bidi="en-US"/>
        </w:rPr>
        <w:t xml:space="preserve"> </w:t>
      </w:r>
      <w:r w:rsidR="0045352B" w:rsidRPr="00D1736D">
        <w:rPr>
          <w:rFonts w:eastAsia="Century" w:cstheme="minorHAnsi"/>
          <w:sz w:val="23"/>
          <w:szCs w:val="23"/>
          <w:lang w:bidi="en-US"/>
        </w:rPr>
        <w:t>T</w:t>
      </w:r>
      <w:r w:rsidR="00225F96" w:rsidRPr="00D1736D">
        <w:rPr>
          <w:rFonts w:eastAsia="Century" w:cstheme="minorHAnsi"/>
          <w:sz w:val="23"/>
          <w:szCs w:val="23"/>
          <w:lang w:bidi="en-US"/>
        </w:rPr>
        <w:t>he authors detect melon's contours</w:t>
      </w:r>
      <w:r w:rsidR="005518AE" w:rsidRPr="00D1736D">
        <w:rPr>
          <w:rFonts w:eastAsia="Century" w:cstheme="minorHAnsi"/>
          <w:sz w:val="23"/>
          <w:szCs w:val="23"/>
          <w:lang w:bidi="en-US"/>
        </w:rPr>
        <w:t xml:space="preserve"> by using</w:t>
      </w:r>
      <w:ins w:id="550" w:author="Yael Edan" w:date="2019-09-22T13:41:00Z">
        <w:r w:rsidR="007724D3">
          <w:rPr>
            <w:rFonts w:eastAsia="Century" w:cstheme="minorHAnsi"/>
            <w:sz w:val="23"/>
            <w:szCs w:val="23"/>
            <w:lang w:bidi="en-US"/>
          </w:rPr>
          <w:t xml:space="preserve"> an</w:t>
        </w:r>
      </w:ins>
      <w:r w:rsidR="005518AE" w:rsidRPr="00D1736D">
        <w:rPr>
          <w:rFonts w:eastAsia="Century" w:cstheme="minorHAnsi"/>
          <w:sz w:val="23"/>
          <w:szCs w:val="23"/>
          <w:lang w:bidi="en-US"/>
        </w:rPr>
        <w:t xml:space="preserve"> image</w:t>
      </w:r>
      <w:del w:id="551" w:author="Yael Edan" w:date="2019-09-22T13:41:00Z">
        <w:r w:rsidR="005518AE" w:rsidRPr="00D1736D" w:rsidDel="007724D3">
          <w:rPr>
            <w:rFonts w:eastAsia="Century" w:cstheme="minorHAnsi"/>
            <w:sz w:val="23"/>
            <w:szCs w:val="23"/>
            <w:lang w:bidi="en-US"/>
          </w:rPr>
          <w:delText>s</w:delText>
        </w:r>
      </w:del>
      <w:r w:rsidR="005518AE" w:rsidRPr="00D1736D">
        <w:rPr>
          <w:rFonts w:eastAsia="Century" w:cstheme="minorHAnsi"/>
          <w:sz w:val="23"/>
          <w:szCs w:val="23"/>
          <w:lang w:bidi="en-US"/>
        </w:rPr>
        <w:t xml:space="preserve"> processing method called Otsu's </w:t>
      </w:r>
      <w:r w:rsidR="005518AE"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{"citationItems":[{"id":"ITEM-1","itemData":{"author":[{"dropping-particle":"","family":"Otsu","given":"Nobuyuki","non-dropping-particle":"","parse-names":false,"suffix":""}],"container-title":"IEEE transactions on systems, man, and cybernetics","id":"ITEM-1","issue":"1","issued":{"date-parts":[["1979"]]},"page":"62-66","publisher":"IEEE","title":"A threshold selection method from gray-level histograms","type":"article-journal","volume":"9"},"uris":["http://www.mendeley.com/documents/?uuid=24a2d614-92f1-4d12-aba3-566b00217ff5"]}],"mendeley":{"formattedCitation":"(Otsu, 1979)","plainTextFormattedCitation":"(Otsu, 1979)","previouslyFormattedCitation":"(Otsu, 1979)"},"properties":{"noteIndex":0},"schema":"https://github.com/citation-style-language/schema/raw/master/csl-citation.json"}</w:instrText>
      </w:r>
      <w:r w:rsidR="005518AE"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(Otsu, 1979)</w:t>
      </w:r>
      <w:r w:rsidR="005518AE" w:rsidRPr="00D1736D">
        <w:rPr>
          <w:rFonts w:eastAsia="Century" w:cstheme="minorHAnsi"/>
          <w:sz w:val="23"/>
          <w:szCs w:val="23"/>
          <w:lang w:bidi="en-US"/>
        </w:rPr>
        <w:fldChar w:fldCharType="end"/>
      </w:r>
      <w:r w:rsidR="005518AE" w:rsidRPr="00D1736D">
        <w:rPr>
          <w:rFonts w:eastAsia="Century" w:cstheme="minorHAnsi"/>
          <w:sz w:val="23"/>
          <w:szCs w:val="23"/>
          <w:lang w:bidi="en-US"/>
        </w:rPr>
        <w:t xml:space="preserve">  which separate</w:t>
      </w:r>
      <w:r w:rsidR="0097633E" w:rsidRPr="00D1736D">
        <w:rPr>
          <w:rFonts w:eastAsia="Century" w:cstheme="minorHAnsi"/>
          <w:sz w:val="23"/>
          <w:szCs w:val="23"/>
          <w:lang w:bidi="en-US"/>
        </w:rPr>
        <w:t>s</w:t>
      </w:r>
      <w:r w:rsidR="005518AE" w:rsidRPr="00D1736D">
        <w:rPr>
          <w:rFonts w:eastAsia="Century" w:cstheme="minorHAnsi"/>
          <w:sz w:val="23"/>
          <w:szCs w:val="23"/>
          <w:lang w:bidi="en-US"/>
        </w:rPr>
        <w:t xml:space="preserve"> the melon from the image background, allowing </w:t>
      </w:r>
      <w:ins w:id="552" w:author="Yael Edan" w:date="2019-09-22T13:41:00Z">
        <w:r w:rsidR="007724D3">
          <w:rPr>
            <w:rFonts w:eastAsia="Century" w:cstheme="minorHAnsi"/>
            <w:sz w:val="23"/>
            <w:szCs w:val="23"/>
            <w:lang w:bidi="en-US"/>
          </w:rPr>
          <w:t xml:space="preserve">to </w:t>
        </w:r>
      </w:ins>
      <w:r w:rsidR="005518AE" w:rsidRPr="00D1736D">
        <w:rPr>
          <w:rFonts w:eastAsia="Century" w:cstheme="minorHAnsi"/>
          <w:sz w:val="23"/>
          <w:szCs w:val="23"/>
          <w:lang w:bidi="en-US"/>
        </w:rPr>
        <w:t>calculat</w:t>
      </w:r>
      <w:ins w:id="553" w:author="Yael Edan" w:date="2019-09-22T13:41:00Z">
        <w:r w:rsidR="007724D3">
          <w:rPr>
            <w:rFonts w:eastAsia="Century" w:cstheme="minorHAnsi"/>
            <w:sz w:val="23"/>
            <w:szCs w:val="23"/>
            <w:lang w:bidi="en-US"/>
          </w:rPr>
          <w:t>e</w:t>
        </w:r>
      </w:ins>
      <w:del w:id="554" w:author="Yael Edan" w:date="2019-09-22T13:41:00Z">
        <w:r w:rsidR="005518AE" w:rsidRPr="00D1736D" w:rsidDel="007724D3">
          <w:rPr>
            <w:rFonts w:eastAsia="Century" w:cstheme="minorHAnsi"/>
            <w:sz w:val="23"/>
            <w:szCs w:val="23"/>
            <w:lang w:bidi="en-US"/>
          </w:rPr>
          <w:delText>ing</w:delText>
        </w:r>
      </w:del>
      <w:r w:rsidR="005518AE" w:rsidRPr="00D1736D">
        <w:rPr>
          <w:rFonts w:eastAsia="Century" w:cstheme="minorHAnsi"/>
          <w:sz w:val="23"/>
          <w:szCs w:val="23"/>
          <w:lang w:bidi="en-US"/>
        </w:rPr>
        <w:t xml:space="preserve"> the area of the melon. By using area-based linear regressions, it was possible to predict the weight of </w:t>
      </w:r>
      <w:r w:rsidR="00AC3DC4" w:rsidRPr="00D1736D">
        <w:rPr>
          <w:rFonts w:eastAsia="Century" w:cstheme="minorHAnsi"/>
          <w:sz w:val="23"/>
          <w:szCs w:val="23"/>
          <w:lang w:bidi="en-US"/>
        </w:rPr>
        <w:t>each</w:t>
      </w:r>
      <w:r w:rsidR="005518AE" w:rsidRPr="00D1736D">
        <w:rPr>
          <w:rFonts w:eastAsia="Century" w:cstheme="minorHAnsi"/>
          <w:sz w:val="23"/>
          <w:szCs w:val="23"/>
          <w:lang w:bidi="en-US"/>
        </w:rPr>
        <w:t xml:space="preserve"> melon in kilograms </w:t>
      </w:r>
      <w:r w:rsidR="005518AE"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{"citationItems":[{"id":"ITEM-1","itemData":{"author":[{"dropping-particle":"","family":"Calixto","given":"Renê Ripardo","non-dropping-particle":"","parse-names":false,"suffix":""},{"dropping-particle":"","family":"Neto","given":"Luis Gonzaga Pinheiro","non-dropping-particle":"","parse-names":false,"suffix":""},{"dropping-particle":"","family":"Silveira Cavalcante","given":"Tarique","non-dropping-particle":"da","parse-names":false,"suffix":""},{"dropping-particle":"","family":"Aragão","given":"Márcio Facundo","non-dropping-particle":"","parse-names":false,"suffix":""},{"dropping-particle":"","family":"Oliveira Silva","given":"Ebenezer","non-dropping-particle":"de","parse-names":false,"suffix":""}],"container-title":"Scientia Horticulturae","id":"ITEM-1","issued":{"date-parts":[["2019"]]},"page":"108521","publisher":"Elsevier","title":"A computer vision model development for size and weight estimation of yellow melon in the Brazilian northeast","type":"article-journal"},"uris":["http://www.mendeley.com/documents/?uuid=43527a49-9557-42f8-aa64-cf6c317a1cbb"]}],"mendeley":{"formattedCitation":"(Calixto et al., 2019)","plainTextFormattedCitation":"(Calixto et al., 2019)","previouslyFormattedCitation":"(Calixto et al., 2019)"},"properties":{"noteIndex":0},"schema":"https://github.com/citation-style-language/schema/raw/master/csl-citation.json"}</w:instrText>
      </w:r>
      <w:r w:rsidR="005518AE"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(Calixto et al., 2019)</w:t>
      </w:r>
      <w:r w:rsidR="005518AE" w:rsidRPr="00D1736D">
        <w:rPr>
          <w:rFonts w:eastAsia="Century" w:cstheme="minorHAnsi"/>
          <w:sz w:val="23"/>
          <w:szCs w:val="23"/>
          <w:lang w:bidi="en-US"/>
        </w:rPr>
        <w:fldChar w:fldCharType="end"/>
      </w:r>
      <w:r w:rsidR="0045352B" w:rsidRPr="00D1736D">
        <w:rPr>
          <w:rFonts w:eastAsia="Century" w:cstheme="minorHAnsi"/>
          <w:sz w:val="23"/>
          <w:szCs w:val="23"/>
          <w:lang w:bidi="en-US"/>
        </w:rPr>
        <w:t xml:space="preserve"> foll</w:t>
      </w:r>
      <w:r w:rsidR="00AC3DC4" w:rsidRPr="00D1736D">
        <w:rPr>
          <w:rFonts w:eastAsia="Century" w:cstheme="minorHAnsi"/>
          <w:sz w:val="23"/>
          <w:szCs w:val="23"/>
          <w:lang w:bidi="en-US"/>
        </w:rPr>
        <w:t>ow</w:t>
      </w:r>
      <w:r w:rsidR="0097633E" w:rsidRPr="00D1736D">
        <w:rPr>
          <w:rFonts w:eastAsia="Century" w:cstheme="minorHAnsi"/>
          <w:sz w:val="23"/>
          <w:szCs w:val="23"/>
          <w:lang w:bidi="en-US"/>
        </w:rPr>
        <w:t>ed</w:t>
      </w:r>
      <w:r w:rsidR="00AC3DC4" w:rsidRPr="00D1736D">
        <w:rPr>
          <w:rFonts w:eastAsia="Century" w:cstheme="minorHAnsi"/>
          <w:sz w:val="23"/>
          <w:szCs w:val="23"/>
          <w:lang w:bidi="en-US"/>
        </w:rPr>
        <w:t xml:space="preserve"> by estimat</w:t>
      </w:r>
      <w:r w:rsidR="0097633E" w:rsidRPr="00D1736D">
        <w:rPr>
          <w:rFonts w:eastAsia="Century" w:cstheme="minorHAnsi"/>
          <w:sz w:val="23"/>
          <w:szCs w:val="23"/>
          <w:lang w:bidi="en-US"/>
        </w:rPr>
        <w:t>ing</w:t>
      </w:r>
      <w:r w:rsidR="00AC3DC4" w:rsidRPr="00D1736D">
        <w:rPr>
          <w:rFonts w:eastAsia="Century" w:cstheme="minorHAnsi"/>
          <w:sz w:val="23"/>
          <w:szCs w:val="23"/>
          <w:lang w:bidi="en-US"/>
        </w:rPr>
        <w:t xml:space="preserve"> the total yield weight</w:t>
      </w:r>
      <w:r w:rsidR="005518AE" w:rsidRPr="00D1736D">
        <w:rPr>
          <w:rFonts w:eastAsia="Century" w:cstheme="minorHAnsi"/>
          <w:sz w:val="23"/>
          <w:szCs w:val="23"/>
          <w:lang w:bidi="en-US"/>
        </w:rPr>
        <w:t>.</w:t>
      </w:r>
      <w:r w:rsidR="0097633E" w:rsidRPr="00D1736D">
        <w:rPr>
          <w:rFonts w:eastAsia="Century" w:cstheme="minorHAnsi"/>
          <w:sz w:val="23"/>
          <w:szCs w:val="23"/>
          <w:lang w:bidi="en-US"/>
        </w:rPr>
        <w:t xml:space="preserve"> Results indicated </w:t>
      </w:r>
      <w:r w:rsidR="006B6327" w:rsidRPr="006B6327">
        <w:rPr>
          <w:rFonts w:eastAsia="Century" w:cstheme="minorHAnsi"/>
          <w:sz w:val="23"/>
          <w:szCs w:val="23"/>
          <w:lang w:bidi="en-US"/>
        </w:rPr>
        <w:t>an average absolute error inferior to 0.05 kg</w:t>
      </w:r>
      <w:r w:rsidR="0097633E" w:rsidRPr="00D1736D">
        <w:rPr>
          <w:rFonts w:eastAsia="Century" w:cstheme="minorHAnsi"/>
          <w:sz w:val="23"/>
          <w:szCs w:val="23"/>
          <w:lang w:bidi="en-US"/>
        </w:rPr>
        <w:t xml:space="preserve"> in weight measurement</w:t>
      </w:r>
      <w:r w:rsidR="006B6327">
        <w:rPr>
          <w:rFonts w:eastAsia="Century" w:cstheme="minorHAnsi"/>
          <w:sz w:val="23"/>
          <w:szCs w:val="23"/>
          <w:lang w:bidi="en-US"/>
        </w:rPr>
        <w:t>.</w:t>
      </w:r>
    </w:p>
    <w:p w14:paraId="0E70AB32" w14:textId="77D8E009" w:rsidR="002D4CEC" w:rsidRPr="00D1736D" w:rsidRDefault="00A03F05" w:rsidP="001D18A7">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ANN </w:t>
      </w:r>
      <w:r w:rsidR="0097633E" w:rsidRPr="00D1736D">
        <w:rPr>
          <w:rFonts w:eastAsia="Century" w:cstheme="minorHAnsi"/>
          <w:sz w:val="23"/>
          <w:szCs w:val="23"/>
          <w:lang w:bidi="en-US"/>
        </w:rPr>
        <w:t xml:space="preserve">has been used </w:t>
      </w:r>
      <w:r w:rsidRPr="00D1736D">
        <w:rPr>
          <w:rFonts w:eastAsia="Century" w:cstheme="minorHAnsi"/>
          <w:sz w:val="23"/>
          <w:szCs w:val="23"/>
          <w:lang w:bidi="en-US"/>
        </w:rPr>
        <w:t>to predict total weight</w:t>
      </w:r>
      <w:r w:rsidR="0097633E" w:rsidRPr="00D1736D">
        <w:rPr>
          <w:rFonts w:eastAsia="Century" w:cstheme="minorHAnsi"/>
          <w:sz w:val="23"/>
          <w:szCs w:val="23"/>
          <w:lang w:bidi="en-US"/>
        </w:rPr>
        <w:t xml:space="preserve"> by r</w:t>
      </w:r>
      <w:r w:rsidRPr="00D1736D">
        <w:rPr>
          <w:rFonts w:eastAsia="Century" w:cstheme="minorHAnsi"/>
          <w:sz w:val="23"/>
          <w:szCs w:val="23"/>
          <w:lang w:bidi="en-US"/>
        </w:rPr>
        <w:t>egress</w:t>
      </w:r>
      <w:r w:rsidR="0097633E" w:rsidRPr="00D1736D">
        <w:rPr>
          <w:rFonts w:eastAsia="Century" w:cstheme="minorHAnsi"/>
          <w:sz w:val="23"/>
          <w:szCs w:val="23"/>
          <w:lang w:bidi="en-US"/>
        </w:rPr>
        <w:t>ing</w:t>
      </w:r>
      <w:r w:rsidRPr="00D1736D">
        <w:rPr>
          <w:rFonts w:eastAsia="Century" w:cstheme="minorHAnsi"/>
          <w:sz w:val="23"/>
          <w:szCs w:val="23"/>
          <w:lang w:bidi="en-US"/>
        </w:rPr>
        <w:t xml:space="preserve"> the inputs of fruit segmentation</w:t>
      </w:r>
      <w:r w:rsidR="008B3051" w:rsidRPr="00D1736D">
        <w:rPr>
          <w:rFonts w:eastAsia="Century" w:cstheme="minorHAnsi"/>
          <w:sz w:val="23"/>
          <w:szCs w:val="23"/>
          <w:lang w:bidi="en-US"/>
        </w:rPr>
        <w:t xml:space="preserve">. In </w:t>
      </w:r>
      <w:r w:rsidR="008B3051" w:rsidRPr="00D1736D">
        <w:rPr>
          <w:rFonts w:eastAsia="Century" w:cstheme="minorHAnsi"/>
          <w:sz w:val="23"/>
          <w:szCs w:val="23"/>
          <w:lang w:bidi="en-US"/>
        </w:rPr>
        <w:fldChar w:fldCharType="begin" w:fldLock="1"/>
      </w:r>
      <w:r w:rsidR="00B67FA7">
        <w:rPr>
          <w:rFonts w:eastAsia="Century" w:cstheme="minorHAnsi"/>
          <w:sz w:val="23"/>
          <w:szCs w:val="23"/>
          <w:lang w:bidi="en-US"/>
        </w:rPr>
        <w:instrText>ADDIN CSL_CITATION {"citationItems":[{"id":"ITEM-1","itemData":{"author":[{"dropping-particle":"","family":"Cheng","given":"Hong","non-dropping-particle":"","parse-names":false,"suffix":""},{"dropping-particle":"","family":"Damerow","given":"Lutz","non-dropping-particle":"","parse-names":false,"suffix":""},{"dropping-particle":"","family":"Sun","given":"Yurui","non-dropping-particle":"","parse-names":false,"suffix":""},{"dropping-particle":"","family":"Blanke","given":"Michael","non-dropping-particle":"","parse-names":false,"suffix":""}],"container-title":"Journal of Imaging","id":"ITEM-1","issue":"1","issued":{"date-parts":[["2017"]]},"page":"6","publisher":"Multidisciplinary Digital Publishing Institute","title":"Early yield prediction using image analysis of apple fruit and tree canopy features with neural networks","type":"article-journal","volume":"3"},"uris":["http://www.mendeley.com/documents/?uuid=4c9721ca-d1db-4e46-94f4-35cedfc65176"]}],"mendeley":{"formattedCitation":"(H. Cheng, Damerow, Sun, &amp; Blanke, 2017)","plainTextFormattedCitation":"(H. Cheng, Damerow, Sun, &amp; Blanke, 2017)","previouslyFormattedCitation":"(H. Cheng, Damerow, Sun, &amp; Blanke, 2017)"},"properties":{"noteIndex":0},"schema":"https://github.com/citation-style-language/schema/raw/master/csl-citation.json"}</w:instrText>
      </w:r>
      <w:r w:rsidR="008B3051" w:rsidRPr="00D1736D">
        <w:rPr>
          <w:rFonts w:eastAsia="Century" w:cstheme="minorHAnsi"/>
          <w:sz w:val="23"/>
          <w:szCs w:val="23"/>
          <w:lang w:bidi="en-US"/>
        </w:rPr>
        <w:fldChar w:fldCharType="separate"/>
      </w:r>
      <w:r w:rsidR="00B67FA7" w:rsidRPr="00B67FA7">
        <w:rPr>
          <w:rFonts w:eastAsia="Century" w:cstheme="minorHAnsi"/>
          <w:noProof/>
          <w:sz w:val="23"/>
          <w:szCs w:val="23"/>
          <w:lang w:bidi="en-US"/>
        </w:rPr>
        <w:t>(</w:t>
      </w:r>
      <w:r w:rsidR="00B67FA7" w:rsidRPr="007724D3">
        <w:rPr>
          <w:rFonts w:eastAsia="Century" w:cstheme="minorHAnsi"/>
          <w:noProof/>
          <w:sz w:val="23"/>
          <w:szCs w:val="23"/>
          <w:highlight w:val="yellow"/>
          <w:lang w:bidi="en-US"/>
          <w:rPrChange w:id="555" w:author="Yael Edan" w:date="2019-09-22T13:41:00Z">
            <w:rPr>
              <w:rFonts w:eastAsia="Century" w:cstheme="minorHAnsi"/>
              <w:noProof/>
              <w:sz w:val="23"/>
              <w:szCs w:val="23"/>
              <w:lang w:bidi="en-US"/>
            </w:rPr>
          </w:rPrChange>
        </w:rPr>
        <w:t>H.</w:t>
      </w:r>
      <w:r w:rsidR="00B67FA7" w:rsidRPr="00B67FA7">
        <w:rPr>
          <w:rFonts w:eastAsia="Century" w:cstheme="minorHAnsi"/>
          <w:noProof/>
          <w:sz w:val="23"/>
          <w:szCs w:val="23"/>
          <w:lang w:bidi="en-US"/>
        </w:rPr>
        <w:t xml:space="preserve"> Cheng, Damerow, Sun, &amp; Blanke, 2017)</w:t>
      </w:r>
      <w:r w:rsidR="008B3051" w:rsidRPr="00D1736D">
        <w:rPr>
          <w:rFonts w:eastAsia="Century" w:cstheme="minorHAnsi"/>
          <w:sz w:val="23"/>
          <w:szCs w:val="23"/>
          <w:lang w:bidi="en-US"/>
        </w:rPr>
        <w:fldChar w:fldCharType="end"/>
      </w:r>
      <w:r w:rsidR="008B3051" w:rsidRPr="00D1736D">
        <w:rPr>
          <w:rFonts w:eastAsia="Century" w:cstheme="minorHAnsi"/>
          <w:sz w:val="23"/>
          <w:szCs w:val="23"/>
          <w:lang w:bidi="en-US"/>
        </w:rPr>
        <w:t xml:space="preserve"> , the researchers extract  four features from segmented image : total cross-sectional area of fruits, fruit number, total cross-section area of small fruits and cross-sectional area of foliage. </w:t>
      </w:r>
      <w:r w:rsidR="0097633E" w:rsidRPr="00D1736D">
        <w:rPr>
          <w:rFonts w:eastAsia="Century" w:cstheme="minorHAnsi"/>
          <w:sz w:val="23"/>
          <w:szCs w:val="23"/>
          <w:lang w:bidi="en-US"/>
        </w:rPr>
        <w:t>T</w:t>
      </w:r>
      <w:r w:rsidR="008B3051" w:rsidRPr="00D1736D">
        <w:rPr>
          <w:rFonts w:eastAsia="Century" w:cstheme="minorHAnsi"/>
          <w:sz w:val="23"/>
          <w:szCs w:val="23"/>
          <w:lang w:bidi="en-US"/>
        </w:rPr>
        <w:t>h</w:t>
      </w:r>
      <w:r w:rsidR="0097633E" w:rsidRPr="00D1736D">
        <w:rPr>
          <w:rFonts w:eastAsia="Century" w:cstheme="minorHAnsi"/>
          <w:sz w:val="23"/>
          <w:szCs w:val="23"/>
          <w:lang w:bidi="en-US"/>
        </w:rPr>
        <w:t>e</w:t>
      </w:r>
      <w:r w:rsidR="008B3051" w:rsidRPr="00D1736D">
        <w:rPr>
          <w:rFonts w:eastAsia="Century" w:cstheme="minorHAnsi"/>
          <w:sz w:val="23"/>
          <w:szCs w:val="23"/>
          <w:lang w:bidi="en-US"/>
        </w:rPr>
        <w:t xml:space="preserve"> features were used as inputs to a back propagation neural network (BPNN) which predict</w:t>
      </w:r>
      <w:r w:rsidR="0097633E" w:rsidRPr="00D1736D">
        <w:rPr>
          <w:rFonts w:eastAsia="Century" w:cstheme="minorHAnsi"/>
          <w:sz w:val="23"/>
          <w:szCs w:val="23"/>
          <w:lang w:bidi="en-US"/>
        </w:rPr>
        <w:t>ed</w:t>
      </w:r>
      <w:r w:rsidR="008B3051" w:rsidRPr="00D1736D">
        <w:rPr>
          <w:rFonts w:eastAsia="Century" w:cstheme="minorHAnsi"/>
          <w:sz w:val="23"/>
          <w:szCs w:val="23"/>
          <w:lang w:bidi="en-US"/>
        </w:rPr>
        <w:t xml:space="preserve"> the total weight yield. </w:t>
      </w:r>
      <w:r w:rsidR="00DB4F2C">
        <w:rPr>
          <w:rFonts w:eastAsia="Century" w:cstheme="minorHAnsi"/>
          <w:sz w:val="23"/>
          <w:szCs w:val="23"/>
          <w:lang w:bidi="en-US"/>
        </w:rPr>
        <w:t xml:space="preserve"> </w:t>
      </w:r>
      <w:r w:rsidR="00C2729D" w:rsidRPr="00D1736D">
        <w:rPr>
          <w:rFonts w:eastAsia="Century" w:cstheme="minorHAnsi"/>
          <w:sz w:val="23"/>
          <w:szCs w:val="23"/>
          <w:lang w:bidi="en-US"/>
        </w:rPr>
        <w:t>A</w:t>
      </w:r>
      <w:r w:rsidR="0097633E" w:rsidRPr="00D1736D">
        <w:rPr>
          <w:rFonts w:eastAsia="Century" w:cstheme="minorHAnsi"/>
          <w:sz w:val="23"/>
          <w:szCs w:val="23"/>
          <w:lang w:bidi="en-US"/>
        </w:rPr>
        <w:t xml:space="preserve">nother study that </w:t>
      </w:r>
      <w:r w:rsidR="00AD68FB" w:rsidRPr="00D1736D">
        <w:rPr>
          <w:rFonts w:eastAsia="Century" w:cstheme="minorHAnsi"/>
          <w:sz w:val="23"/>
          <w:szCs w:val="23"/>
          <w:lang w:bidi="en-US"/>
        </w:rPr>
        <w:t>use</w:t>
      </w:r>
      <w:r w:rsidR="0097633E" w:rsidRPr="00D1736D">
        <w:rPr>
          <w:rFonts w:eastAsia="Century" w:cstheme="minorHAnsi"/>
          <w:sz w:val="23"/>
          <w:szCs w:val="23"/>
          <w:lang w:bidi="en-US"/>
        </w:rPr>
        <w:t xml:space="preserve">d </w:t>
      </w:r>
      <w:r w:rsidR="00AD68FB" w:rsidRPr="00D1736D">
        <w:rPr>
          <w:rFonts w:eastAsia="Century" w:cstheme="minorHAnsi"/>
          <w:sz w:val="23"/>
          <w:szCs w:val="23"/>
          <w:lang w:bidi="en-US"/>
        </w:rPr>
        <w:t xml:space="preserve">ANN for estimating fruit yield </w:t>
      </w:r>
      <w:r w:rsidR="002D4CEC" w:rsidRPr="00D1736D">
        <w:rPr>
          <w:rFonts w:eastAsia="Century" w:cstheme="minorHAnsi"/>
          <w:sz w:val="23"/>
          <w:szCs w:val="23"/>
          <w:lang w:bidi="en-US"/>
        </w:rPr>
        <w:fldChar w:fldCharType="begin" w:fldLock="1"/>
      </w:r>
      <w:r w:rsidR="00D1736D" w:rsidRPr="00D1736D">
        <w:rPr>
          <w:rFonts w:eastAsia="Century" w:cstheme="minorHAnsi"/>
          <w:sz w:val="23"/>
          <w:szCs w:val="23"/>
          <w:lang w:bidi="en-US"/>
        </w:rPr>
        <w:instrText>ADDIN CSL_CITATION {"citationItems":[{"id":"ITEM-1","itemData":{"author":[{"dropping-particle":"","family":"Rahman","given":"Muhammad","non-dropping-particle":"","parse-names":false,"suffix":""},{"dropping-particle":"","family":"Robson","given":"Andrew","non-dropping-particle":"","parse-names":false,"suffix":""},{"dropping-particle":"","family":"Bristow","given":"Mila","non-dropping-particle":"","parse-names":false,"suffix":""}],"container-title":"Remote Sensing","id":"ITEM-1","issue":"12","issued":{"date-parts":[["2018"]]},"page":"1866","publisher":"Multidisciplinary Digital Publishing Institute","title":"Exploring the Potential of High Resolution WorldView-3 Imagery for Estimating Yield of Mango","type":"article-journal","volume":"10"},"uris":["http://www.mendeley.com/documents/?uuid=b0fed923-e4e3-4f7d-a5cd-8bfdcfeba7e6"]}],"mendeley":{"formattedCitation":"(Rahman, Robson, &amp; Bristow, 2018)","plainTextFormattedCitation":"(Rahman, Robson, &amp; Bristow, 2018)","previouslyFormattedCitation":"(Rahman, Robson, &amp; Bristow, 2018)"},"properties":{"noteIndex":0},"schema":"https://github.com/citation-style-language/schema/raw/master/csl-citation.json"}</w:instrText>
      </w:r>
      <w:r w:rsidR="002D4CEC" w:rsidRPr="00D1736D">
        <w:rPr>
          <w:rFonts w:eastAsia="Century" w:cstheme="minorHAnsi"/>
          <w:sz w:val="23"/>
          <w:szCs w:val="23"/>
          <w:lang w:bidi="en-US"/>
        </w:rPr>
        <w:fldChar w:fldCharType="separate"/>
      </w:r>
      <w:r w:rsidR="006538C1" w:rsidRPr="00D1736D">
        <w:rPr>
          <w:rFonts w:eastAsia="Century" w:cstheme="minorHAnsi"/>
          <w:noProof/>
          <w:sz w:val="23"/>
          <w:szCs w:val="23"/>
          <w:lang w:bidi="en-US"/>
        </w:rPr>
        <w:t>(Rahman, Robson, &amp; Bristow, 2018)</w:t>
      </w:r>
      <w:r w:rsidR="002D4CEC" w:rsidRPr="00D1736D">
        <w:rPr>
          <w:rFonts w:eastAsia="Century" w:cstheme="minorHAnsi"/>
          <w:sz w:val="23"/>
          <w:szCs w:val="23"/>
          <w:lang w:bidi="en-US"/>
        </w:rPr>
        <w:fldChar w:fldCharType="end"/>
      </w:r>
      <w:r w:rsidR="002D4CEC" w:rsidRPr="00D1736D">
        <w:rPr>
          <w:rFonts w:eastAsia="Century" w:cstheme="minorHAnsi"/>
          <w:sz w:val="23"/>
          <w:szCs w:val="23"/>
          <w:lang w:bidi="en-US"/>
        </w:rPr>
        <w:t xml:space="preserve"> the potential of high-resolution satellite imagery to estimate yield of mango by integrating both geometric (tree crown area) and optical (spectral vegetation indices) data using artificial neural network (ANN) model</w:t>
      </w:r>
      <w:r w:rsidR="0097633E" w:rsidRPr="00D1736D">
        <w:rPr>
          <w:rFonts w:eastAsia="Century" w:cstheme="minorHAnsi"/>
          <w:sz w:val="23"/>
          <w:szCs w:val="23"/>
          <w:lang w:bidi="en-US"/>
        </w:rPr>
        <w:t xml:space="preserve"> was evaluated</w:t>
      </w:r>
      <w:r w:rsidR="002D4CEC" w:rsidRPr="00D1736D">
        <w:rPr>
          <w:rFonts w:eastAsia="Century" w:cstheme="minorHAnsi"/>
          <w:sz w:val="23"/>
          <w:szCs w:val="23"/>
          <w:lang w:bidi="en-US"/>
        </w:rPr>
        <w:t>.</w:t>
      </w:r>
    </w:p>
    <w:p w14:paraId="4F0B7731" w14:textId="77777777" w:rsidR="007B2734" w:rsidRDefault="00DB4F2C" w:rsidP="001D18A7">
      <w:pPr>
        <w:bidi w:val="0"/>
        <w:spacing w:line="276" w:lineRule="auto"/>
        <w:jc w:val="both"/>
      </w:pPr>
      <w:r>
        <w:rPr>
          <w:rFonts w:eastAsia="Century" w:cstheme="minorHAnsi"/>
          <w:sz w:val="23"/>
          <w:szCs w:val="23"/>
          <w:lang w:bidi="en-US"/>
        </w:rPr>
        <w:t>For the best of our knowledge</w:t>
      </w:r>
      <w:r w:rsidR="00AF5C08" w:rsidRPr="00D1736D">
        <w:rPr>
          <w:rFonts w:eastAsia="Century" w:cstheme="minorHAnsi"/>
          <w:sz w:val="23"/>
          <w:szCs w:val="23"/>
          <w:lang w:bidi="en-US"/>
        </w:rPr>
        <w:t>,</w:t>
      </w:r>
      <w:r w:rsidR="009277BE" w:rsidRPr="00D1736D">
        <w:rPr>
          <w:rFonts w:eastAsia="Century" w:cstheme="minorHAnsi"/>
          <w:sz w:val="23"/>
          <w:szCs w:val="23"/>
          <w:lang w:bidi="en-US"/>
        </w:rPr>
        <w:t xml:space="preserve"> deep learning has yet to be applied to such tasks of fruit estimation </w:t>
      </w:r>
      <w:r w:rsidR="009277BE" w:rsidRPr="00D1736D">
        <w:rPr>
          <w:rFonts w:eastAsia="Century" w:cstheme="minorHAnsi"/>
          <w:sz w:val="23"/>
          <w:szCs w:val="23"/>
          <w:lang w:bidi="en-US"/>
        </w:rPr>
        <w:fldChar w:fldCharType="begin" w:fldLock="1"/>
      </w:r>
      <w:r w:rsidR="00D6619A">
        <w:rPr>
          <w:rFonts w:eastAsia="Century" w:cstheme="minorHAnsi"/>
          <w:sz w:val="23"/>
          <w:szCs w:val="23"/>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009277BE" w:rsidRPr="00D1736D">
        <w:rPr>
          <w:rFonts w:eastAsia="Century" w:cstheme="minorHAnsi"/>
          <w:sz w:val="23"/>
          <w:szCs w:val="23"/>
          <w:lang w:bidi="en-US"/>
        </w:rPr>
        <w:fldChar w:fldCharType="separate"/>
      </w:r>
      <w:r w:rsidR="00D1736D" w:rsidRPr="00D1736D">
        <w:rPr>
          <w:rFonts w:eastAsia="Century" w:cstheme="minorHAnsi"/>
          <w:noProof/>
          <w:sz w:val="23"/>
          <w:szCs w:val="23"/>
          <w:lang w:bidi="en-US"/>
        </w:rPr>
        <w:t>(Koirala et al., 2019a)</w:t>
      </w:r>
      <w:r w:rsidR="009277BE" w:rsidRPr="00D1736D">
        <w:rPr>
          <w:rFonts w:eastAsia="Century" w:cstheme="minorHAnsi"/>
          <w:sz w:val="23"/>
          <w:szCs w:val="23"/>
          <w:lang w:bidi="en-US"/>
        </w:rPr>
        <w:fldChar w:fldCharType="end"/>
      </w:r>
      <w:r w:rsidR="009277BE" w:rsidRPr="00D1736D">
        <w:rPr>
          <w:rFonts w:eastAsia="Century" w:cstheme="minorHAnsi"/>
          <w:sz w:val="23"/>
          <w:szCs w:val="23"/>
          <w:lang w:bidi="en-US"/>
        </w:rPr>
        <w:t>.</w:t>
      </w:r>
      <w:r w:rsidR="00AF5C08" w:rsidRPr="00D1736D">
        <w:rPr>
          <w:rFonts w:eastAsia="Century" w:cstheme="minorHAnsi"/>
          <w:sz w:val="23"/>
          <w:szCs w:val="23"/>
          <w:lang w:bidi="en-US"/>
        </w:rPr>
        <w:t xml:space="preserve"> </w:t>
      </w:r>
      <w:r w:rsidR="009277BE" w:rsidRPr="00D1736D">
        <w:rPr>
          <w:rFonts w:eastAsia="Century" w:cstheme="minorHAnsi"/>
          <w:sz w:val="23"/>
          <w:szCs w:val="23"/>
          <w:lang w:bidi="en-US"/>
        </w:rPr>
        <w:t xml:space="preserve">In practice, </w:t>
      </w:r>
      <w:r w:rsidR="00AF5C08" w:rsidRPr="00D1736D">
        <w:rPr>
          <w:rFonts w:eastAsia="Century" w:cstheme="minorHAnsi"/>
          <w:sz w:val="23"/>
          <w:szCs w:val="23"/>
          <w:lang w:bidi="en-US"/>
        </w:rPr>
        <w:t xml:space="preserve">there are </w:t>
      </w:r>
      <w:r w:rsidR="00CE7F16" w:rsidRPr="00D1736D">
        <w:rPr>
          <w:rFonts w:eastAsia="Century" w:cstheme="minorHAnsi"/>
          <w:sz w:val="23"/>
          <w:szCs w:val="23"/>
          <w:lang w:bidi="en-US"/>
        </w:rPr>
        <w:t xml:space="preserve">several recent </w:t>
      </w:r>
      <w:r w:rsidR="00701B65" w:rsidRPr="00D1736D">
        <w:rPr>
          <w:rFonts w:eastAsia="Century" w:cstheme="minorHAnsi"/>
          <w:sz w:val="23"/>
          <w:szCs w:val="23"/>
          <w:lang w:bidi="en-US"/>
        </w:rPr>
        <w:t>researches</w:t>
      </w:r>
      <w:r w:rsidR="00AF5C08" w:rsidRPr="00D1736D">
        <w:rPr>
          <w:rFonts w:eastAsia="Century" w:cstheme="minorHAnsi"/>
          <w:sz w:val="23"/>
          <w:szCs w:val="23"/>
          <w:lang w:bidi="en-US"/>
        </w:rPr>
        <w:t xml:space="preserve"> that deals with the task of estimating fruit yield in terms of </w:t>
      </w:r>
      <w:r w:rsidR="009277BE" w:rsidRPr="00D1736D">
        <w:rPr>
          <w:rFonts w:eastAsia="Century" w:cstheme="minorHAnsi"/>
          <w:sz w:val="23"/>
          <w:szCs w:val="23"/>
          <w:lang w:bidi="en-US"/>
        </w:rPr>
        <w:t>weight, with the</w:t>
      </w:r>
      <w:r w:rsidR="00AF5C08" w:rsidRPr="00D1736D">
        <w:rPr>
          <w:rFonts w:eastAsia="Century" w:cstheme="minorHAnsi"/>
          <w:sz w:val="23"/>
          <w:szCs w:val="23"/>
          <w:lang w:bidi="en-US"/>
        </w:rPr>
        <w:t xml:space="preserve"> use computer vision methods</w:t>
      </w:r>
      <w:r w:rsidR="009277BE" w:rsidRPr="00D1736D">
        <w:rPr>
          <w:rFonts w:eastAsia="Century" w:cstheme="minorHAnsi"/>
          <w:sz w:val="23"/>
          <w:szCs w:val="23"/>
          <w:lang w:bidi="en-US"/>
        </w:rPr>
        <w:t xml:space="preserve"> such as</w:t>
      </w:r>
      <w:r w:rsidR="00AF5C08" w:rsidRPr="00D1736D">
        <w:rPr>
          <w:rFonts w:eastAsia="Century" w:cstheme="minorHAnsi"/>
          <w:sz w:val="23"/>
          <w:szCs w:val="23"/>
          <w:lang w:bidi="en-US"/>
        </w:rPr>
        <w:t xml:space="preserve"> </w:t>
      </w:r>
      <w:r w:rsidR="009277BE" w:rsidRPr="00D1736D">
        <w:rPr>
          <w:rFonts w:eastAsia="Century" w:cstheme="minorHAnsi"/>
          <w:sz w:val="23"/>
          <w:szCs w:val="23"/>
          <w:lang w:bidi="en-US"/>
        </w:rPr>
        <w:t>image segmentation</w:t>
      </w:r>
      <w:r w:rsidR="00AF5C08" w:rsidRPr="00D1736D">
        <w:rPr>
          <w:rFonts w:eastAsia="Century" w:cstheme="minorHAnsi"/>
          <w:sz w:val="23"/>
          <w:szCs w:val="23"/>
          <w:lang w:bidi="en-US"/>
        </w:rPr>
        <w:t xml:space="preserve"> or implementation of Otsu's method</w:t>
      </w:r>
      <w:r w:rsidR="009277BE" w:rsidRPr="00D1736D">
        <w:rPr>
          <w:rFonts w:eastAsia="Century" w:cstheme="minorHAnsi"/>
          <w:sz w:val="23"/>
          <w:szCs w:val="23"/>
          <w:lang w:bidi="en-US"/>
        </w:rPr>
        <w:t>.</w:t>
      </w:r>
      <w:r w:rsidR="00AF5C08" w:rsidRPr="00D1736D">
        <w:rPr>
          <w:rFonts w:eastAsia="Century" w:cstheme="minorHAnsi"/>
          <w:sz w:val="23"/>
          <w:szCs w:val="23"/>
          <w:lang w:bidi="en-US"/>
        </w:rPr>
        <w:t xml:space="preserve"> </w:t>
      </w:r>
      <w:r w:rsidR="009277BE" w:rsidRPr="00D1736D">
        <w:rPr>
          <w:rFonts w:eastAsia="Century" w:cstheme="minorHAnsi"/>
          <w:sz w:val="23"/>
          <w:szCs w:val="23"/>
          <w:lang w:bidi="en-US"/>
        </w:rPr>
        <w:t>However,</w:t>
      </w:r>
      <w:r w:rsidR="00AF5C08" w:rsidRPr="00D1736D">
        <w:rPr>
          <w:rFonts w:eastAsia="Century" w:cstheme="minorHAnsi"/>
          <w:sz w:val="23"/>
          <w:szCs w:val="23"/>
          <w:lang w:bidi="en-US"/>
        </w:rPr>
        <w:t xml:space="preserve"> most of the current work</w:t>
      </w:r>
      <w:r w:rsidR="00CE7F16" w:rsidRPr="00D1736D">
        <w:rPr>
          <w:rFonts w:eastAsia="Century" w:cstheme="minorHAnsi"/>
          <w:sz w:val="23"/>
          <w:szCs w:val="23"/>
          <w:lang w:bidi="en-US"/>
        </w:rPr>
        <w:t xml:space="preserve"> focus on yield estimation based on </w:t>
      </w:r>
      <w:r w:rsidR="00AF5C08" w:rsidRPr="00D1736D">
        <w:rPr>
          <w:rFonts w:eastAsia="Century" w:cstheme="minorHAnsi"/>
          <w:sz w:val="23"/>
          <w:szCs w:val="23"/>
          <w:lang w:bidi="en-US"/>
        </w:rPr>
        <w:t>fruit counting</w:t>
      </w:r>
      <w:r w:rsidR="009277BE" w:rsidRPr="00D1736D">
        <w:rPr>
          <w:rFonts w:eastAsia="Century" w:cstheme="minorHAnsi"/>
          <w:sz w:val="23"/>
          <w:szCs w:val="23"/>
          <w:lang w:bidi="en-US"/>
        </w:rPr>
        <w:t>.</w:t>
      </w:r>
    </w:p>
    <w:p w14:paraId="444B76D5" w14:textId="7D8A3D4F" w:rsidR="007B2734" w:rsidRDefault="007B2734" w:rsidP="001D18A7">
      <w:pPr>
        <w:bidi w:val="0"/>
      </w:pPr>
      <w:r>
        <w:br w:type="page"/>
      </w:r>
    </w:p>
    <w:p w14:paraId="709CBC1E" w14:textId="77DE8068" w:rsidR="001440BE" w:rsidRPr="00901779" w:rsidRDefault="00643606" w:rsidP="00F87F62">
      <w:pPr>
        <w:pStyle w:val="Title"/>
        <w:rPr>
          <w:rFonts w:cstheme="minorBidi"/>
        </w:rPr>
      </w:pPr>
      <w:bookmarkStart w:id="556" w:name="_Toc19806693"/>
      <w:r w:rsidRPr="00D1736D">
        <w:lastRenderedPageBreak/>
        <w:t xml:space="preserve">3. </w:t>
      </w:r>
      <w:r w:rsidR="001440BE" w:rsidRPr="00D1736D">
        <w:t>Methods</w:t>
      </w:r>
      <w:bookmarkEnd w:id="556"/>
    </w:p>
    <w:p w14:paraId="15BAE6AC" w14:textId="76A9C83C" w:rsidR="003E479B" w:rsidRDefault="007277D5" w:rsidP="007724D3">
      <w:pPr>
        <w:bidi w:val="0"/>
        <w:spacing w:line="276" w:lineRule="auto"/>
        <w:jc w:val="both"/>
        <w:rPr>
          <w:rFonts w:eastAsia="Century" w:cstheme="minorHAnsi"/>
          <w:sz w:val="23"/>
          <w:szCs w:val="23"/>
          <w:lang w:bidi="en-US"/>
        </w:rPr>
      </w:pPr>
      <w:r w:rsidRPr="00370FEC">
        <w:rPr>
          <w:rFonts w:eastAsia="Century" w:cstheme="minorHAnsi"/>
          <w:sz w:val="23"/>
          <w:szCs w:val="23"/>
          <w:lang w:bidi="en-US"/>
        </w:rPr>
        <w:t>Th</w:t>
      </w:r>
      <w:ins w:id="557" w:author="Yael Edan" w:date="2019-09-22T13:41:00Z">
        <w:r w:rsidR="007724D3">
          <w:rPr>
            <w:rFonts w:eastAsia="Century" w:cstheme="minorHAnsi"/>
            <w:sz w:val="23"/>
            <w:szCs w:val="23"/>
            <w:lang w:bidi="en-US"/>
          </w:rPr>
          <w:t>e</w:t>
        </w:r>
      </w:ins>
      <w:del w:id="558" w:author="Yael Edan" w:date="2019-09-22T13:41:00Z">
        <w:r w:rsidRPr="00370FEC" w:rsidDel="007724D3">
          <w:rPr>
            <w:rFonts w:eastAsia="Century" w:cstheme="minorHAnsi"/>
            <w:sz w:val="23"/>
            <w:szCs w:val="23"/>
            <w:lang w:bidi="en-US"/>
          </w:rPr>
          <w:delText>is</w:delText>
        </w:r>
      </w:del>
      <w:r>
        <w:rPr>
          <w:rFonts w:eastAsia="Century" w:cstheme="minorHAnsi"/>
          <w:sz w:val="23"/>
          <w:szCs w:val="23"/>
          <w:lang w:bidi="en-US"/>
        </w:rPr>
        <w:t xml:space="preserve"> research goal was to </w:t>
      </w:r>
      <w:r w:rsidRPr="00447F44">
        <w:rPr>
          <w:rFonts w:eastAsia="Century" w:cstheme="minorHAnsi"/>
          <w:sz w:val="23"/>
          <w:szCs w:val="23"/>
          <w:lang w:bidi="en-US"/>
        </w:rPr>
        <w:t xml:space="preserve">develop a </w:t>
      </w:r>
      <w:r>
        <w:rPr>
          <w:rFonts w:eastAsia="Century" w:cstheme="minorHAnsi"/>
          <w:sz w:val="23"/>
          <w:szCs w:val="23"/>
          <w:lang w:bidi="en-US"/>
        </w:rPr>
        <w:t>pipeline</w:t>
      </w:r>
      <w:r w:rsidRPr="00447F44">
        <w:rPr>
          <w:rFonts w:eastAsia="Century" w:cstheme="minorHAnsi"/>
          <w:sz w:val="23"/>
          <w:szCs w:val="23"/>
          <w:lang w:bidi="en-US"/>
        </w:rPr>
        <w:t xml:space="preserve"> algorithm</w:t>
      </w:r>
      <w:r w:rsidRPr="00233BE3">
        <w:rPr>
          <w:rFonts w:eastAsia="Century" w:cstheme="minorHAnsi"/>
          <w:sz w:val="23"/>
          <w:szCs w:val="23"/>
          <w:lang w:bidi="en-US"/>
        </w:rPr>
        <w:t xml:space="preserve"> </w:t>
      </w:r>
      <w:r w:rsidRPr="00447F44">
        <w:rPr>
          <w:rFonts w:eastAsia="Century" w:cstheme="minorHAnsi"/>
          <w:sz w:val="23"/>
          <w:szCs w:val="23"/>
          <w:lang w:bidi="en-US"/>
        </w:rPr>
        <w:t xml:space="preserve">for </w:t>
      </w:r>
      <w:r w:rsidRPr="00370FEC">
        <w:rPr>
          <w:rFonts w:eastAsia="Century" w:cstheme="minorHAnsi"/>
          <w:sz w:val="23"/>
          <w:szCs w:val="23"/>
          <w:lang w:bidi="en-US"/>
        </w:rPr>
        <w:t>detection and yield estimation of melons</w:t>
      </w:r>
      <w:r w:rsidRPr="00447F44">
        <w:rPr>
          <w:rFonts w:eastAsia="Century" w:cstheme="minorHAnsi"/>
          <w:sz w:val="23"/>
          <w:szCs w:val="23"/>
          <w:lang w:bidi="en-US"/>
        </w:rPr>
        <w:t xml:space="preserve"> in </w:t>
      </w:r>
      <w:ins w:id="559" w:author="Yael Edan" w:date="2019-09-22T13:42:00Z">
        <w:r w:rsidR="007724D3">
          <w:rPr>
            <w:rFonts w:eastAsia="Century" w:cstheme="minorHAnsi"/>
            <w:sz w:val="23"/>
            <w:szCs w:val="23"/>
            <w:lang w:bidi="en-US"/>
          </w:rPr>
          <w:t xml:space="preserve">the </w:t>
        </w:r>
      </w:ins>
      <w:r w:rsidRPr="00447F44">
        <w:rPr>
          <w:rFonts w:eastAsia="Century" w:cstheme="minorHAnsi"/>
          <w:sz w:val="23"/>
          <w:szCs w:val="23"/>
          <w:lang w:bidi="en-US"/>
        </w:rPr>
        <w:t>agricultural environment using color images acquired from a digital camera mounted on an unmanned aerial vehicle.</w:t>
      </w:r>
      <w:r w:rsidR="003E479B" w:rsidRPr="00233BE3">
        <w:rPr>
          <w:rFonts w:eastAsia="Century" w:cstheme="minorHAnsi"/>
          <w:sz w:val="23"/>
          <w:szCs w:val="23"/>
          <w:lang w:bidi="en-US"/>
        </w:rPr>
        <w:t xml:space="preserve"> </w:t>
      </w:r>
      <w:del w:id="560" w:author="Yael Edan" w:date="2019-09-22T13:42:00Z">
        <w:r w:rsidR="003E479B" w:rsidRPr="003E479B" w:rsidDel="007724D3">
          <w:rPr>
            <w:rFonts w:eastAsia="Century" w:cstheme="minorHAnsi"/>
            <w:sz w:val="23"/>
            <w:szCs w:val="23"/>
            <w:lang w:bidi="en-US"/>
          </w:rPr>
          <w:delText>When the requirement was that t</w:delText>
        </w:r>
      </w:del>
      <w:ins w:id="561" w:author="Yael Edan" w:date="2019-09-22T13:42:00Z">
        <w:r w:rsidR="007724D3">
          <w:rPr>
            <w:rFonts w:eastAsia="Century" w:cstheme="minorHAnsi"/>
            <w:sz w:val="23"/>
            <w:szCs w:val="23"/>
            <w:lang w:bidi="en-US"/>
          </w:rPr>
          <w:t>T</w:t>
        </w:r>
      </w:ins>
      <w:r w:rsidR="003E479B" w:rsidRPr="003E479B">
        <w:rPr>
          <w:rFonts w:eastAsia="Century" w:cstheme="minorHAnsi"/>
          <w:sz w:val="23"/>
          <w:szCs w:val="23"/>
          <w:lang w:bidi="en-US"/>
        </w:rPr>
        <w:t>he system receive</w:t>
      </w:r>
      <w:ins w:id="562" w:author="Yael Edan" w:date="2019-09-22T13:42:00Z">
        <w:r w:rsidR="007724D3">
          <w:rPr>
            <w:rFonts w:eastAsia="Century" w:cstheme="minorHAnsi"/>
            <w:sz w:val="23"/>
            <w:szCs w:val="23"/>
            <w:lang w:bidi="en-US"/>
          </w:rPr>
          <w:t>s</w:t>
        </w:r>
      </w:ins>
      <w:r w:rsidR="003E479B" w:rsidRPr="003E479B">
        <w:rPr>
          <w:rFonts w:eastAsia="Century" w:cstheme="minorHAnsi"/>
          <w:sz w:val="23"/>
          <w:szCs w:val="23"/>
          <w:lang w:bidi="en-US"/>
        </w:rPr>
        <w:t xml:space="preserve"> as input</w:t>
      </w:r>
      <w:r w:rsidR="003E479B" w:rsidRPr="00370FEC">
        <w:rPr>
          <w:rFonts w:eastAsia="Century" w:cstheme="minorHAnsi"/>
          <w:sz w:val="23"/>
          <w:szCs w:val="23"/>
          <w:lang w:bidi="en-US"/>
        </w:rPr>
        <w:t xml:space="preserve"> an aerial RGB image of a melon field, and the output is a report that includes each melon's location and weight. </w:t>
      </w:r>
      <w:r w:rsidR="003E479B">
        <w:rPr>
          <w:rFonts w:eastAsia="Century" w:cstheme="minorHAnsi"/>
          <w:sz w:val="23"/>
          <w:szCs w:val="23"/>
          <w:lang w:bidi="en-US"/>
        </w:rPr>
        <w:t xml:space="preserve"> </w:t>
      </w:r>
    </w:p>
    <w:p w14:paraId="09ADF611" w14:textId="629EA380" w:rsidR="000342BA" w:rsidRDefault="009977C3" w:rsidP="002B358D">
      <w:pPr>
        <w:bidi w:val="0"/>
        <w:spacing w:line="276" w:lineRule="auto"/>
        <w:jc w:val="both"/>
        <w:rPr>
          <w:rFonts w:eastAsia="Century" w:cstheme="minorHAnsi"/>
          <w:sz w:val="23"/>
          <w:szCs w:val="23"/>
          <w:lang w:bidi="en-US"/>
        </w:rPr>
      </w:pPr>
      <w:r w:rsidRPr="00370FEC">
        <w:rPr>
          <w:rFonts w:eastAsia="Century" w:cstheme="minorHAnsi"/>
          <w:sz w:val="23"/>
          <w:szCs w:val="23"/>
          <w:lang w:bidi="en-US"/>
        </w:rPr>
        <w:t xml:space="preserve">In order to build such a </w:t>
      </w:r>
      <w:r w:rsidR="00370FEC" w:rsidRPr="00370FEC">
        <w:rPr>
          <w:rFonts w:eastAsia="Century" w:cstheme="minorHAnsi"/>
          <w:sz w:val="23"/>
          <w:szCs w:val="23"/>
          <w:lang w:bidi="en-US"/>
        </w:rPr>
        <w:t>system,</w:t>
      </w:r>
      <w:r w:rsidR="00370FEC">
        <w:rPr>
          <w:rFonts w:eastAsia="Century" w:cstheme="minorHAnsi"/>
          <w:sz w:val="23"/>
          <w:szCs w:val="23"/>
          <w:lang w:bidi="en-US"/>
        </w:rPr>
        <w:t xml:space="preserve"> w</w:t>
      </w:r>
      <w:r w:rsidRPr="00370FEC">
        <w:rPr>
          <w:rFonts w:eastAsia="Century" w:cstheme="minorHAnsi"/>
          <w:sz w:val="23"/>
          <w:szCs w:val="23"/>
          <w:lang w:bidi="en-US"/>
        </w:rPr>
        <w:t xml:space="preserve">e performed an experiment in which we acquired images </w:t>
      </w:r>
      <w:r w:rsidR="000342BA">
        <w:rPr>
          <w:rFonts w:eastAsia="Century" w:cstheme="minorHAnsi"/>
          <w:sz w:val="23"/>
          <w:szCs w:val="23"/>
          <w:lang w:bidi="en-US"/>
        </w:rPr>
        <w:t xml:space="preserve">(2018) </w:t>
      </w:r>
      <w:r w:rsidRPr="00370FEC">
        <w:rPr>
          <w:rFonts w:eastAsia="Century" w:cstheme="minorHAnsi"/>
          <w:sz w:val="23"/>
          <w:szCs w:val="23"/>
          <w:lang w:bidi="en-US"/>
        </w:rPr>
        <w:t xml:space="preserve">for system training. In addition, we used images from two previous seasons </w:t>
      </w:r>
      <w:r w:rsidR="000342BA">
        <w:rPr>
          <w:rFonts w:eastAsia="Century" w:cstheme="minorHAnsi"/>
          <w:sz w:val="23"/>
          <w:szCs w:val="23"/>
          <w:lang w:bidi="en-US"/>
        </w:rPr>
        <w:t>(2016,</w:t>
      </w:r>
      <w:ins w:id="563" w:author="Yael Edan" w:date="2019-09-22T13:42:00Z">
        <w:r w:rsidR="002B358D">
          <w:rPr>
            <w:rFonts w:eastAsia="Century" w:cstheme="minorHAnsi"/>
            <w:sz w:val="23"/>
            <w:szCs w:val="23"/>
            <w:lang w:bidi="en-US"/>
          </w:rPr>
          <w:t xml:space="preserve"> </w:t>
        </w:r>
      </w:ins>
      <w:r w:rsidR="000342BA">
        <w:rPr>
          <w:rFonts w:eastAsia="Century" w:cstheme="minorHAnsi"/>
          <w:sz w:val="23"/>
          <w:szCs w:val="23"/>
          <w:lang w:bidi="en-US"/>
        </w:rPr>
        <w:t xml:space="preserve">2017) </w:t>
      </w:r>
      <w:r w:rsidRPr="00370FEC">
        <w:rPr>
          <w:rFonts w:eastAsia="Century" w:cstheme="minorHAnsi"/>
          <w:sz w:val="23"/>
          <w:szCs w:val="23"/>
          <w:lang w:bidi="en-US"/>
        </w:rPr>
        <w:t xml:space="preserve">to enrich the data we have in our hands and </w:t>
      </w:r>
      <w:ins w:id="564" w:author="Yael Edan" w:date="2019-09-22T13:42:00Z">
        <w:r w:rsidR="002B358D">
          <w:rPr>
            <w:rFonts w:eastAsia="Century" w:cstheme="minorHAnsi"/>
            <w:sz w:val="23"/>
            <w:szCs w:val="23"/>
            <w:lang w:bidi="en-US"/>
          </w:rPr>
          <w:t>to provide a more robust system</w:t>
        </w:r>
      </w:ins>
      <w:del w:id="565" w:author="Yael Edan" w:date="2019-09-22T13:42:00Z">
        <w:r w:rsidRPr="00370FEC" w:rsidDel="002B358D">
          <w:rPr>
            <w:rFonts w:eastAsia="Century" w:cstheme="minorHAnsi"/>
            <w:sz w:val="23"/>
            <w:szCs w:val="23"/>
            <w:lang w:bidi="en-US"/>
          </w:rPr>
          <w:delText>allow the system to be more robust</w:delText>
        </w:r>
      </w:del>
      <w:r w:rsidRPr="00370FEC">
        <w:rPr>
          <w:rFonts w:eastAsia="Century" w:cstheme="minorHAnsi"/>
          <w:sz w:val="23"/>
          <w:szCs w:val="23"/>
          <w:lang w:bidi="en-US"/>
        </w:rPr>
        <w:t>.</w:t>
      </w:r>
      <w:r w:rsidR="000342BA">
        <w:rPr>
          <w:rFonts w:eastAsia="Century" w:cstheme="minorHAnsi"/>
          <w:sz w:val="23"/>
          <w:szCs w:val="23"/>
          <w:lang w:bidi="en-US"/>
        </w:rPr>
        <w:t xml:space="preserve">  </w:t>
      </w:r>
    </w:p>
    <w:p w14:paraId="50121334" w14:textId="4FC7576C" w:rsidR="00422D2C" w:rsidRDefault="009977C3" w:rsidP="002B358D">
      <w:pPr>
        <w:bidi w:val="0"/>
        <w:spacing w:line="276" w:lineRule="auto"/>
        <w:jc w:val="both"/>
        <w:rPr>
          <w:rFonts w:eastAsia="Century" w:cstheme="minorHAnsi"/>
          <w:sz w:val="23"/>
          <w:szCs w:val="23"/>
          <w:lang w:bidi="en-US"/>
        </w:rPr>
      </w:pPr>
      <w:r w:rsidRPr="00370FEC">
        <w:rPr>
          <w:rFonts w:eastAsia="Century" w:cstheme="minorHAnsi"/>
          <w:sz w:val="23"/>
          <w:szCs w:val="23"/>
          <w:lang w:bidi="en-US"/>
        </w:rPr>
        <w:t xml:space="preserve">As part of the development, two different </w:t>
      </w:r>
      <w:commentRangeStart w:id="566"/>
      <w:r w:rsidR="00422D2C" w:rsidRPr="002B358D">
        <w:rPr>
          <w:rFonts w:eastAsia="Century" w:cstheme="minorHAnsi"/>
          <w:sz w:val="23"/>
          <w:szCs w:val="23"/>
          <w:highlight w:val="cyan"/>
          <w:lang w:bidi="en-US"/>
          <w:rPrChange w:id="567" w:author="Yael Edan" w:date="2019-09-22T13:45:00Z">
            <w:rPr>
              <w:rFonts w:eastAsia="Century" w:cstheme="minorHAnsi"/>
              <w:sz w:val="23"/>
              <w:szCs w:val="23"/>
              <w:lang w:bidi="en-US"/>
            </w:rPr>
          </w:rPrChange>
        </w:rPr>
        <w:t>methods</w:t>
      </w:r>
      <w:r w:rsidR="00422D2C" w:rsidRPr="00370FEC">
        <w:rPr>
          <w:rFonts w:eastAsia="Century" w:cstheme="minorHAnsi"/>
          <w:sz w:val="23"/>
          <w:szCs w:val="23"/>
          <w:lang w:bidi="en-US"/>
        </w:rPr>
        <w:t xml:space="preserve"> </w:t>
      </w:r>
      <w:r w:rsidRPr="00370FEC">
        <w:rPr>
          <w:rFonts w:eastAsia="Century" w:cstheme="minorHAnsi"/>
          <w:sz w:val="23"/>
          <w:szCs w:val="23"/>
          <w:lang w:bidi="en-US"/>
        </w:rPr>
        <w:t xml:space="preserve">have </w:t>
      </w:r>
      <w:commentRangeEnd w:id="566"/>
      <w:r w:rsidR="002B358D">
        <w:rPr>
          <w:rStyle w:val="CommentReference"/>
        </w:rPr>
        <w:commentReference w:id="566"/>
      </w:r>
      <w:r w:rsidRPr="00370FEC">
        <w:rPr>
          <w:rFonts w:eastAsia="Century" w:cstheme="minorHAnsi"/>
          <w:sz w:val="23"/>
          <w:szCs w:val="23"/>
          <w:lang w:bidi="en-US"/>
        </w:rPr>
        <w:t>been developed</w:t>
      </w:r>
      <w:del w:id="568" w:author="Yael Edan" w:date="2019-09-22T13:42:00Z">
        <w:r w:rsidRPr="00370FEC" w:rsidDel="002B358D">
          <w:rPr>
            <w:rFonts w:eastAsia="Century" w:cstheme="minorHAnsi"/>
            <w:sz w:val="23"/>
            <w:szCs w:val="23"/>
            <w:lang w:bidi="en-US"/>
          </w:rPr>
          <w:delText xml:space="preserve"> to achieve the goals mentioned above. </w:delText>
        </w:r>
        <w:r w:rsidR="00422D2C" w:rsidDel="002B358D">
          <w:rPr>
            <w:rFonts w:eastAsia="Century" w:cstheme="minorHAnsi"/>
            <w:sz w:val="23"/>
            <w:szCs w:val="23"/>
            <w:lang w:bidi="en-US"/>
          </w:rPr>
          <w:delText>T</w:delText>
        </w:r>
      </w:del>
      <w:ins w:id="569" w:author="Yael Edan" w:date="2019-09-22T13:42:00Z">
        <w:r w:rsidR="002B358D">
          <w:rPr>
            <w:rFonts w:eastAsia="Century" w:cstheme="minorHAnsi"/>
            <w:sz w:val="23"/>
            <w:szCs w:val="23"/>
            <w:lang w:bidi="en-US"/>
          </w:rPr>
          <w:t>. T</w:t>
        </w:r>
      </w:ins>
      <w:r w:rsidR="00422D2C">
        <w:rPr>
          <w:rFonts w:eastAsia="Century" w:cstheme="minorHAnsi"/>
          <w:sz w:val="23"/>
          <w:szCs w:val="23"/>
          <w:lang w:bidi="en-US"/>
        </w:rPr>
        <w:t xml:space="preserve">he first method </w:t>
      </w:r>
      <w:r w:rsidR="00422D2C" w:rsidRPr="00370FEC">
        <w:rPr>
          <w:rFonts w:eastAsia="Century" w:cstheme="minorHAnsi"/>
          <w:sz w:val="23"/>
          <w:szCs w:val="23"/>
          <w:lang w:bidi="en-US"/>
        </w:rPr>
        <w:t>(</w:t>
      </w:r>
      <w:ins w:id="570" w:author="Yael Edan" w:date="2019-09-22T13:43:00Z">
        <w:r w:rsidR="002B358D">
          <w:rPr>
            <w:rFonts w:eastAsia="Century" w:cstheme="minorHAnsi"/>
            <w:sz w:val="23"/>
            <w:szCs w:val="23"/>
            <w:lang w:bidi="en-US"/>
          </w:rPr>
          <w:t>d</w:t>
        </w:r>
      </w:ins>
      <w:del w:id="571" w:author="Yael Edan" w:date="2019-09-22T13:43:00Z">
        <w:r w:rsidR="00422D2C" w:rsidRPr="00370FEC" w:rsidDel="002B358D">
          <w:rPr>
            <w:rFonts w:eastAsia="Century" w:cstheme="minorHAnsi"/>
            <w:sz w:val="23"/>
            <w:szCs w:val="23"/>
            <w:lang w:bidi="en-US"/>
          </w:rPr>
          <w:delText>D</w:delText>
        </w:r>
      </w:del>
      <w:r w:rsidR="00422D2C" w:rsidRPr="00370FEC">
        <w:rPr>
          <w:rFonts w:eastAsia="Century" w:cstheme="minorHAnsi"/>
          <w:sz w:val="23"/>
          <w:szCs w:val="23"/>
          <w:lang w:bidi="en-US"/>
        </w:rPr>
        <w:t>escribed in chapter 4)</w:t>
      </w:r>
      <w:r w:rsidR="00422D2C">
        <w:rPr>
          <w:rFonts w:eastAsia="Century" w:cstheme="minorHAnsi"/>
          <w:sz w:val="23"/>
          <w:szCs w:val="23"/>
          <w:lang w:bidi="en-US"/>
        </w:rPr>
        <w:t xml:space="preserve"> rel</w:t>
      </w:r>
      <w:ins w:id="572" w:author="Yael Edan" w:date="2019-09-22T13:43:00Z">
        <w:r w:rsidR="002B358D">
          <w:rPr>
            <w:rFonts w:eastAsia="Century" w:cstheme="minorHAnsi"/>
            <w:sz w:val="23"/>
            <w:szCs w:val="23"/>
            <w:lang w:bidi="en-US"/>
          </w:rPr>
          <w:t>ies</w:t>
        </w:r>
      </w:ins>
      <w:del w:id="573" w:author="Yael Edan" w:date="2019-09-22T13:43:00Z">
        <w:r w:rsidR="00422D2C" w:rsidDel="002B358D">
          <w:rPr>
            <w:rFonts w:eastAsia="Century" w:cstheme="minorHAnsi"/>
            <w:sz w:val="23"/>
            <w:szCs w:val="23"/>
            <w:lang w:bidi="en-US"/>
          </w:rPr>
          <w:delText>y</w:delText>
        </w:r>
      </w:del>
      <w:r w:rsidRPr="00370FEC">
        <w:rPr>
          <w:rFonts w:eastAsia="Century" w:cstheme="minorHAnsi"/>
          <w:sz w:val="23"/>
          <w:szCs w:val="23"/>
          <w:lang w:bidi="en-US"/>
        </w:rPr>
        <w:t xml:space="preserve"> on</w:t>
      </w:r>
      <w:r w:rsidR="00422D2C">
        <w:rPr>
          <w:rFonts w:eastAsia="Century" w:cstheme="minorHAnsi"/>
          <w:sz w:val="23"/>
          <w:szCs w:val="23"/>
          <w:lang w:bidi="en-US"/>
        </w:rPr>
        <w:t xml:space="preserve"> an algorithm pipeline</w:t>
      </w:r>
      <w:r w:rsidRPr="00370FEC">
        <w:rPr>
          <w:rFonts w:eastAsia="Century" w:cstheme="minorHAnsi"/>
          <w:sz w:val="23"/>
          <w:szCs w:val="23"/>
          <w:lang w:bidi="en-US"/>
        </w:rPr>
        <w:t xml:space="preserve"> </w:t>
      </w:r>
      <w:r w:rsidR="00422D2C">
        <w:rPr>
          <w:rFonts w:eastAsia="Century" w:cstheme="minorHAnsi"/>
          <w:sz w:val="23"/>
          <w:szCs w:val="23"/>
          <w:lang w:bidi="en-US"/>
        </w:rPr>
        <w:t xml:space="preserve">composed of </w:t>
      </w:r>
      <w:r w:rsidR="00422D2C" w:rsidRPr="00370FEC">
        <w:rPr>
          <w:rFonts w:eastAsia="Century" w:cstheme="minorHAnsi"/>
          <w:sz w:val="23"/>
          <w:szCs w:val="23"/>
          <w:lang w:bidi="en-US"/>
        </w:rPr>
        <w:t>classical</w:t>
      </w:r>
      <w:r w:rsidR="00422D2C">
        <w:rPr>
          <w:rFonts w:eastAsia="Century" w:cstheme="minorHAnsi"/>
          <w:sz w:val="23"/>
          <w:szCs w:val="23"/>
          <w:lang w:bidi="en-US"/>
        </w:rPr>
        <w:t xml:space="preserve"> and </w:t>
      </w:r>
      <w:ins w:id="574" w:author="Yael Edan" w:date="2019-09-22T13:43:00Z">
        <w:r w:rsidR="002B358D">
          <w:rPr>
            <w:rFonts w:eastAsia="Century" w:cstheme="minorHAnsi"/>
            <w:sz w:val="23"/>
            <w:szCs w:val="23"/>
            <w:lang w:bidi="en-US"/>
          </w:rPr>
          <w:t xml:space="preserve">a </w:t>
        </w:r>
      </w:ins>
      <w:r w:rsidR="00422D2C">
        <w:rPr>
          <w:rFonts w:eastAsia="Century" w:cstheme="minorHAnsi"/>
          <w:sz w:val="23"/>
          <w:szCs w:val="23"/>
          <w:lang w:bidi="en-US"/>
        </w:rPr>
        <w:t xml:space="preserve">light CNN algorithm </w:t>
      </w:r>
      <w:r w:rsidR="00960EF7">
        <w:rPr>
          <w:rFonts w:eastAsia="Century" w:cstheme="minorHAnsi"/>
          <w:sz w:val="23"/>
          <w:szCs w:val="23"/>
          <w:lang w:bidi="en-US"/>
        </w:rPr>
        <w:t>th</w:t>
      </w:r>
      <w:r w:rsidR="00960EF7" w:rsidRPr="00960EF7">
        <w:rPr>
          <w:rFonts w:eastAsia="Century" w:cstheme="minorHAnsi"/>
          <w:sz w:val="23"/>
          <w:szCs w:val="23"/>
          <w:lang w:bidi="en-US"/>
        </w:rPr>
        <w:t>at</w:t>
      </w:r>
      <w:r w:rsidR="00960EF7">
        <w:rPr>
          <w:rFonts w:eastAsia="Century" w:cstheme="minorHAnsi"/>
          <w:sz w:val="23"/>
          <w:szCs w:val="23"/>
          <w:lang w:bidi="en-US"/>
        </w:rPr>
        <w:t xml:space="preserve"> requires less </w:t>
      </w:r>
      <w:r w:rsidR="00960EF7" w:rsidRPr="000E536A">
        <w:rPr>
          <w:rFonts w:eastAsia="Century" w:cstheme="minorHAnsi"/>
          <w:sz w:val="23"/>
          <w:szCs w:val="23"/>
          <w:lang w:bidi="en-US"/>
        </w:rPr>
        <w:t xml:space="preserve">computational </w:t>
      </w:r>
      <w:r w:rsidR="000342BA" w:rsidRPr="000E536A">
        <w:rPr>
          <w:rFonts w:eastAsia="Century" w:cstheme="minorHAnsi"/>
          <w:sz w:val="23"/>
          <w:szCs w:val="23"/>
          <w:lang w:bidi="en-US"/>
        </w:rPr>
        <w:t>effort</w:t>
      </w:r>
      <w:r w:rsidR="00422D2C">
        <w:rPr>
          <w:rFonts w:eastAsia="Century" w:cstheme="minorHAnsi"/>
          <w:sz w:val="23"/>
          <w:szCs w:val="23"/>
          <w:lang w:bidi="en-US"/>
        </w:rPr>
        <w:t xml:space="preserve">. To solve </w:t>
      </w:r>
      <w:r w:rsidR="003E68FF">
        <w:rPr>
          <w:rFonts w:eastAsia="Century" w:cstheme="minorHAnsi"/>
          <w:sz w:val="23"/>
          <w:szCs w:val="23"/>
          <w:lang w:bidi="en-US"/>
        </w:rPr>
        <w:t>drawbacks</w:t>
      </w:r>
      <w:ins w:id="575" w:author="Yael Edan" w:date="2019-09-22T13:43:00Z">
        <w:r w:rsidR="002B358D">
          <w:rPr>
            <w:rFonts w:eastAsia="Century" w:cstheme="minorHAnsi"/>
            <w:sz w:val="23"/>
            <w:szCs w:val="23"/>
            <w:lang w:bidi="en-US"/>
          </w:rPr>
          <w:t xml:space="preserve"> </w:t>
        </w:r>
      </w:ins>
      <w:del w:id="576" w:author="Yael Edan" w:date="2019-09-22T13:43:00Z">
        <w:r w:rsidR="003E68FF" w:rsidDel="002B358D">
          <w:rPr>
            <w:rFonts w:eastAsia="Century" w:cstheme="minorHAnsi"/>
            <w:sz w:val="23"/>
            <w:szCs w:val="23"/>
            <w:lang w:bidi="en-US"/>
          </w:rPr>
          <w:delText>,</w:delText>
        </w:r>
      </w:del>
      <w:ins w:id="577" w:author="Yael Edan" w:date="2019-09-22T13:43:00Z">
        <w:r w:rsidR="002B358D">
          <w:rPr>
            <w:rFonts w:eastAsia="Century" w:cstheme="minorHAnsi"/>
            <w:sz w:val="23"/>
            <w:szCs w:val="23"/>
            <w:lang w:bidi="en-US"/>
          </w:rPr>
          <w:t>that</w:t>
        </w:r>
      </w:ins>
      <w:r w:rsidR="00422D2C">
        <w:rPr>
          <w:rFonts w:eastAsia="Century" w:cstheme="minorHAnsi"/>
          <w:sz w:val="23"/>
          <w:szCs w:val="23"/>
          <w:lang w:bidi="en-US"/>
        </w:rPr>
        <w:t xml:space="preserve"> arise from the classical region proposal and the nature of </w:t>
      </w:r>
      <w:r w:rsidR="008A664E">
        <w:rPr>
          <w:rFonts w:eastAsia="Century" w:cstheme="minorHAnsi"/>
          <w:sz w:val="23"/>
          <w:szCs w:val="23"/>
          <w:lang w:bidi="en-US"/>
        </w:rPr>
        <w:t>a</w:t>
      </w:r>
      <w:r w:rsidR="00422D2C">
        <w:rPr>
          <w:rFonts w:eastAsia="Century" w:cstheme="minorHAnsi"/>
          <w:sz w:val="23"/>
          <w:szCs w:val="23"/>
          <w:lang w:bidi="en-US"/>
        </w:rPr>
        <w:t xml:space="preserve"> hybrid classical/CNN scheme used in the first method</w:t>
      </w:r>
      <w:del w:id="578" w:author="Yael Edan" w:date="2019-09-22T13:43:00Z">
        <w:r w:rsidR="00422D2C" w:rsidDel="002B358D">
          <w:rPr>
            <w:rFonts w:eastAsia="Century" w:cstheme="minorHAnsi"/>
            <w:sz w:val="23"/>
            <w:szCs w:val="23"/>
            <w:lang w:bidi="en-US"/>
          </w:rPr>
          <w:delText>s</w:delText>
        </w:r>
      </w:del>
      <w:r w:rsidR="00422D2C">
        <w:rPr>
          <w:rFonts w:eastAsia="Century" w:cstheme="minorHAnsi"/>
          <w:sz w:val="23"/>
          <w:szCs w:val="23"/>
          <w:lang w:bidi="en-US"/>
        </w:rPr>
        <w:t xml:space="preserve"> a second method was suggested. This method rel</w:t>
      </w:r>
      <w:ins w:id="579" w:author="Yael Edan" w:date="2019-09-22T13:43:00Z">
        <w:r w:rsidR="002B358D">
          <w:rPr>
            <w:rFonts w:eastAsia="Century" w:cstheme="minorHAnsi"/>
            <w:sz w:val="23"/>
            <w:szCs w:val="23"/>
            <w:lang w:bidi="en-US"/>
          </w:rPr>
          <w:t>ies</w:t>
        </w:r>
      </w:ins>
      <w:del w:id="580" w:author="Yael Edan" w:date="2019-09-22T13:43:00Z">
        <w:r w:rsidR="00422D2C" w:rsidDel="002B358D">
          <w:rPr>
            <w:rFonts w:eastAsia="Century" w:cstheme="minorHAnsi"/>
            <w:sz w:val="23"/>
            <w:szCs w:val="23"/>
            <w:lang w:bidi="en-US"/>
          </w:rPr>
          <w:delText>ay</w:delText>
        </w:r>
      </w:del>
      <w:r w:rsidR="00422D2C">
        <w:rPr>
          <w:rFonts w:eastAsia="Century" w:cstheme="minorHAnsi"/>
          <w:sz w:val="23"/>
          <w:szCs w:val="23"/>
          <w:lang w:bidi="en-US"/>
        </w:rPr>
        <w:t xml:space="preserve"> on an</w:t>
      </w:r>
      <w:r w:rsidRPr="00370FEC">
        <w:rPr>
          <w:rFonts w:eastAsia="Century" w:cstheme="minorHAnsi"/>
          <w:sz w:val="23"/>
          <w:szCs w:val="23"/>
          <w:lang w:bidi="en-US"/>
        </w:rPr>
        <w:t xml:space="preserve"> advanced deep learning</w:t>
      </w:r>
      <w:r w:rsidR="00422D2C">
        <w:rPr>
          <w:rFonts w:eastAsia="Century" w:cstheme="minorHAnsi"/>
          <w:sz w:val="23"/>
          <w:szCs w:val="23"/>
          <w:lang w:bidi="en-US"/>
        </w:rPr>
        <w:t xml:space="preserve"> </w:t>
      </w:r>
      <w:r w:rsidR="002272F0">
        <w:rPr>
          <w:rFonts w:eastAsia="Century" w:cstheme="minorHAnsi"/>
          <w:sz w:val="23"/>
          <w:szCs w:val="23"/>
          <w:lang w:bidi="en-US"/>
        </w:rPr>
        <w:t>classification</w:t>
      </w:r>
      <w:r w:rsidR="00422D2C">
        <w:rPr>
          <w:rFonts w:eastAsia="Century" w:cstheme="minorHAnsi"/>
          <w:sz w:val="23"/>
          <w:szCs w:val="23"/>
          <w:lang w:bidi="en-US"/>
        </w:rPr>
        <w:t xml:space="preserve"> schema </w:t>
      </w:r>
      <w:r w:rsidR="00960EF7">
        <w:rPr>
          <w:rFonts w:eastAsia="Century" w:cstheme="minorHAnsi"/>
          <w:sz w:val="23"/>
          <w:szCs w:val="23"/>
          <w:lang w:bidi="en-US"/>
        </w:rPr>
        <w:t xml:space="preserve">with greater amount of </w:t>
      </w:r>
      <w:r w:rsidR="00960EF7" w:rsidRPr="000E536A">
        <w:rPr>
          <w:rFonts w:eastAsia="Century" w:cstheme="minorHAnsi"/>
          <w:sz w:val="23"/>
          <w:szCs w:val="23"/>
          <w:lang w:bidi="en-US"/>
        </w:rPr>
        <w:t>computational</w:t>
      </w:r>
      <w:r w:rsidR="00960EF7">
        <w:rPr>
          <w:rFonts w:eastAsia="Century" w:cstheme="minorHAnsi"/>
          <w:sz w:val="23"/>
          <w:szCs w:val="23"/>
          <w:lang w:bidi="en-US"/>
        </w:rPr>
        <w:t xml:space="preserve"> power</w:t>
      </w:r>
      <w:del w:id="581" w:author="Yael Edan" w:date="2019-09-22T13:43:00Z">
        <w:r w:rsidRPr="00370FEC" w:rsidDel="002B358D">
          <w:rPr>
            <w:rFonts w:eastAsia="Century" w:cstheme="minorHAnsi"/>
            <w:sz w:val="23"/>
            <w:szCs w:val="23"/>
            <w:lang w:bidi="en-US"/>
          </w:rPr>
          <w:delText>.</w:delText>
        </w:r>
      </w:del>
      <w:r w:rsidRPr="00370FEC">
        <w:rPr>
          <w:rFonts w:eastAsia="Century" w:cstheme="minorHAnsi"/>
          <w:sz w:val="23"/>
          <w:szCs w:val="23"/>
          <w:lang w:bidi="en-US"/>
        </w:rPr>
        <w:t xml:space="preserve"> (</w:t>
      </w:r>
      <w:ins w:id="582" w:author="Yael Edan" w:date="2019-09-22T13:43:00Z">
        <w:r w:rsidR="002B358D">
          <w:rPr>
            <w:rFonts w:eastAsia="Century" w:cstheme="minorHAnsi"/>
            <w:sz w:val="23"/>
            <w:szCs w:val="23"/>
            <w:lang w:bidi="en-US"/>
          </w:rPr>
          <w:t>d</w:t>
        </w:r>
      </w:ins>
      <w:del w:id="583" w:author="Yael Edan" w:date="2019-09-22T13:43:00Z">
        <w:r w:rsidRPr="00370FEC" w:rsidDel="002B358D">
          <w:rPr>
            <w:rFonts w:eastAsia="Century" w:cstheme="minorHAnsi"/>
            <w:sz w:val="23"/>
            <w:szCs w:val="23"/>
            <w:lang w:bidi="en-US"/>
          </w:rPr>
          <w:delText>D</w:delText>
        </w:r>
      </w:del>
      <w:r w:rsidRPr="00370FEC">
        <w:rPr>
          <w:rFonts w:eastAsia="Century" w:cstheme="minorHAnsi"/>
          <w:sz w:val="23"/>
          <w:szCs w:val="23"/>
          <w:lang w:bidi="en-US"/>
        </w:rPr>
        <w:t>escribed in chapter 5).</w:t>
      </w:r>
      <w:r w:rsidR="000342BA">
        <w:rPr>
          <w:rFonts w:eastAsia="Century" w:cstheme="minorHAnsi"/>
          <w:sz w:val="23"/>
          <w:szCs w:val="23"/>
          <w:lang w:bidi="en-US"/>
        </w:rPr>
        <w:t xml:space="preserve"> </w:t>
      </w:r>
    </w:p>
    <w:p w14:paraId="58FE28E4" w14:textId="0356B3CC" w:rsidR="00471E74" w:rsidRDefault="00471E74" w:rsidP="002B358D">
      <w:pPr>
        <w:bidi w:val="0"/>
        <w:spacing w:line="276" w:lineRule="auto"/>
        <w:jc w:val="both"/>
        <w:rPr>
          <w:rFonts w:eastAsia="Century" w:cstheme="minorHAnsi"/>
          <w:sz w:val="23"/>
          <w:szCs w:val="23"/>
          <w:lang w:bidi="en-US"/>
        </w:rPr>
      </w:pPr>
      <w:r>
        <w:rPr>
          <w:rFonts w:eastAsia="Century" w:cstheme="minorHAnsi"/>
          <w:sz w:val="23"/>
          <w:szCs w:val="23"/>
          <w:lang w:bidi="en-US"/>
        </w:rPr>
        <w:t xml:space="preserve">Both methods consist of the </w:t>
      </w:r>
      <w:r w:rsidRPr="00670A15">
        <w:rPr>
          <w:rFonts w:eastAsia="Century" w:cstheme="minorHAnsi"/>
          <w:sz w:val="23"/>
          <w:szCs w:val="23"/>
          <w:lang w:bidi="en-US"/>
        </w:rPr>
        <w:t>three following sequential main stages: 1) melon recognition</w:t>
      </w:r>
      <w:r>
        <w:rPr>
          <w:rFonts w:eastAsia="Century" w:cstheme="minorHAnsi"/>
          <w:sz w:val="23"/>
          <w:szCs w:val="23"/>
          <w:lang w:bidi="en-US"/>
        </w:rPr>
        <w:t>\detection</w:t>
      </w:r>
      <w:r w:rsidRPr="00670A15">
        <w:rPr>
          <w:rFonts w:eastAsia="Century" w:cstheme="minorHAnsi"/>
          <w:sz w:val="23"/>
          <w:szCs w:val="23"/>
          <w:lang w:bidi="en-US"/>
        </w:rPr>
        <w:t>, 2) feature extraction, 3) yield estimation</w:t>
      </w:r>
      <w:r>
        <w:rPr>
          <w:rFonts w:eastAsia="Century" w:cstheme="minorHAnsi"/>
          <w:sz w:val="23"/>
          <w:szCs w:val="23"/>
          <w:lang w:bidi="en-US"/>
        </w:rPr>
        <w:t xml:space="preserve">. </w:t>
      </w:r>
      <w:del w:id="584" w:author="Yael Edan" w:date="2019-09-22T13:44:00Z">
        <w:r w:rsidDel="002B358D">
          <w:rPr>
            <w:rFonts w:eastAsia="Century" w:cstheme="minorHAnsi"/>
            <w:sz w:val="23"/>
            <w:szCs w:val="23"/>
            <w:lang w:bidi="en-US"/>
          </w:rPr>
          <w:delText>Where t</w:delText>
        </w:r>
      </w:del>
      <w:ins w:id="585" w:author="Yael Edan" w:date="2019-09-22T13:44:00Z">
        <w:r w:rsidR="002B358D">
          <w:rPr>
            <w:rFonts w:eastAsia="Century" w:cstheme="minorHAnsi"/>
            <w:sz w:val="23"/>
            <w:szCs w:val="23"/>
            <w:lang w:bidi="en-US"/>
          </w:rPr>
          <w:t>T</w:t>
        </w:r>
      </w:ins>
      <w:r>
        <w:rPr>
          <w:rFonts w:eastAsia="Century" w:cstheme="minorHAnsi"/>
          <w:sz w:val="23"/>
          <w:szCs w:val="23"/>
          <w:lang w:bidi="en-US"/>
        </w:rPr>
        <w:t>he implementation of the first two stages in each system was different</w:t>
      </w:r>
      <w:ins w:id="586" w:author="Yael Edan" w:date="2019-09-22T13:44:00Z">
        <w:r w:rsidR="002B358D">
          <w:rPr>
            <w:rFonts w:eastAsia="Century" w:cstheme="minorHAnsi"/>
            <w:sz w:val="23"/>
            <w:szCs w:val="23"/>
            <w:lang w:bidi="en-US"/>
          </w:rPr>
          <w:t xml:space="preserve">. The </w:t>
        </w:r>
      </w:ins>
      <w:del w:id="587" w:author="Yael Edan" w:date="2019-09-22T13:44:00Z">
        <w:r w:rsidDel="002B358D">
          <w:rPr>
            <w:rFonts w:eastAsia="Century" w:cstheme="minorHAnsi"/>
            <w:sz w:val="23"/>
            <w:szCs w:val="23"/>
            <w:lang w:bidi="en-US"/>
          </w:rPr>
          <w:delText xml:space="preserve"> and </w:delText>
        </w:r>
      </w:del>
      <w:r>
        <w:rPr>
          <w:rFonts w:eastAsia="Century" w:cstheme="minorHAnsi"/>
          <w:sz w:val="23"/>
          <w:szCs w:val="23"/>
          <w:lang w:bidi="en-US"/>
        </w:rPr>
        <w:t xml:space="preserve">yield </w:t>
      </w:r>
      <w:ins w:id="588" w:author="Yael Edan" w:date="2019-09-22T13:44:00Z">
        <w:r w:rsidR="002B358D">
          <w:rPr>
            <w:rFonts w:eastAsia="Century" w:cstheme="minorHAnsi"/>
            <w:sz w:val="23"/>
            <w:szCs w:val="23"/>
            <w:lang w:bidi="en-US"/>
          </w:rPr>
          <w:t xml:space="preserve">estimation </w:t>
        </w:r>
      </w:ins>
      <w:r>
        <w:rPr>
          <w:rFonts w:eastAsia="Century" w:cstheme="minorHAnsi"/>
          <w:sz w:val="23"/>
          <w:szCs w:val="23"/>
          <w:lang w:bidi="en-US"/>
        </w:rPr>
        <w:t xml:space="preserve">stage </w:t>
      </w:r>
      <w:ins w:id="589" w:author="Yael Edan" w:date="2019-09-22T13:44:00Z">
        <w:r w:rsidR="002B358D">
          <w:rPr>
            <w:rFonts w:eastAsia="Century" w:cstheme="minorHAnsi"/>
            <w:sz w:val="23"/>
            <w:szCs w:val="23"/>
            <w:lang w:bidi="en-US"/>
          </w:rPr>
          <w:t xml:space="preserve">was identical in both methods and was </w:t>
        </w:r>
      </w:ins>
      <w:del w:id="590" w:author="Yael Edan" w:date="2019-09-22T13:44:00Z">
        <w:r w:rsidDel="002B358D">
          <w:rPr>
            <w:rFonts w:eastAsia="Century" w:cstheme="minorHAnsi"/>
            <w:sz w:val="23"/>
            <w:szCs w:val="23"/>
            <w:lang w:bidi="en-US"/>
          </w:rPr>
          <w:delText xml:space="preserve">is common and </w:delText>
        </w:r>
      </w:del>
      <w:r w:rsidRPr="00370FEC">
        <w:rPr>
          <w:rFonts w:eastAsia="Century" w:cstheme="minorHAnsi"/>
          <w:sz w:val="23"/>
          <w:szCs w:val="23"/>
          <w:lang w:bidi="en-US"/>
        </w:rPr>
        <w:t>based on a linear regression</w:t>
      </w:r>
      <w:r>
        <w:rPr>
          <w:rFonts w:eastAsia="Century" w:cstheme="minorHAnsi"/>
          <w:sz w:val="23"/>
          <w:szCs w:val="23"/>
          <w:lang w:bidi="en-US"/>
        </w:rPr>
        <w:t>.</w:t>
      </w:r>
      <w:r w:rsidRPr="00370FEC">
        <w:rPr>
          <w:rFonts w:eastAsia="Century" w:cstheme="minorHAnsi"/>
          <w:sz w:val="23"/>
          <w:szCs w:val="23"/>
          <w:lang w:bidi="en-US"/>
        </w:rPr>
        <w:t xml:space="preserve"> </w:t>
      </w:r>
    </w:p>
    <w:p w14:paraId="291DF31D" w14:textId="54812540" w:rsidR="0008517C" w:rsidRPr="003E68FF" w:rsidRDefault="007329D7" w:rsidP="002B358D">
      <w:pPr>
        <w:pStyle w:val="Heading1"/>
        <w:bidi w:val="0"/>
        <w:rPr>
          <w:rFonts w:asciiTheme="minorHAnsi" w:hAnsiTheme="minorHAnsi" w:cstheme="minorHAnsi"/>
        </w:rPr>
      </w:pPr>
      <w:bookmarkStart w:id="591" w:name="_Toc19806694"/>
      <w:r>
        <w:rPr>
          <w:rFonts w:asciiTheme="minorHAnsi" w:hAnsiTheme="minorHAnsi" w:cstheme="minorHAnsi"/>
        </w:rPr>
        <w:t xml:space="preserve">3.1 </w:t>
      </w:r>
      <w:r w:rsidR="001A31BD" w:rsidRPr="003E68FF">
        <w:rPr>
          <w:rFonts w:asciiTheme="minorHAnsi" w:hAnsiTheme="minorHAnsi" w:cstheme="minorHAnsi"/>
        </w:rPr>
        <w:t xml:space="preserve">First method, </w:t>
      </w:r>
      <w:ins w:id="592" w:author="Yael Edan" w:date="2019-09-22T13:44:00Z">
        <w:r w:rsidR="002B358D">
          <w:rPr>
            <w:rFonts w:asciiTheme="minorHAnsi" w:hAnsiTheme="minorHAnsi" w:cstheme="minorHAnsi"/>
          </w:rPr>
          <w:t>r</w:t>
        </w:r>
      </w:ins>
      <w:del w:id="593" w:author="Yael Edan" w:date="2019-09-22T13:44:00Z">
        <w:r w:rsidR="001A31BD" w:rsidRPr="003E68FF" w:rsidDel="002B358D">
          <w:rPr>
            <w:rFonts w:asciiTheme="minorHAnsi" w:hAnsiTheme="minorHAnsi" w:cstheme="minorHAnsi"/>
          </w:rPr>
          <w:delText>R</w:delText>
        </w:r>
      </w:del>
      <w:r w:rsidR="001A31BD" w:rsidRPr="003E68FF">
        <w:rPr>
          <w:rFonts w:asciiTheme="minorHAnsi" w:hAnsiTheme="minorHAnsi" w:cstheme="minorHAnsi"/>
        </w:rPr>
        <w:t xml:space="preserve">esearch </w:t>
      </w:r>
      <w:ins w:id="594" w:author="Yael Edan" w:date="2019-09-22T13:44:00Z">
        <w:r w:rsidR="002B358D">
          <w:rPr>
            <w:rFonts w:asciiTheme="minorHAnsi" w:hAnsiTheme="minorHAnsi" w:cstheme="minorHAnsi"/>
          </w:rPr>
          <w:t>n</w:t>
        </w:r>
      </w:ins>
      <w:del w:id="595" w:author="Yael Edan" w:date="2019-09-22T13:44:00Z">
        <w:r w:rsidR="001A31BD" w:rsidRPr="003E68FF" w:rsidDel="002B358D">
          <w:rPr>
            <w:rFonts w:asciiTheme="minorHAnsi" w:hAnsiTheme="minorHAnsi" w:cstheme="minorHAnsi"/>
          </w:rPr>
          <w:delText>N</w:delText>
        </w:r>
      </w:del>
      <w:r w:rsidR="001A31BD" w:rsidRPr="003E68FF">
        <w:rPr>
          <w:rFonts w:asciiTheme="minorHAnsi" w:hAnsiTheme="minorHAnsi" w:cstheme="minorHAnsi"/>
        </w:rPr>
        <w:t>arrative and training</w:t>
      </w:r>
      <w:bookmarkEnd w:id="591"/>
      <w:r w:rsidR="001A31BD" w:rsidRPr="003E68FF">
        <w:rPr>
          <w:rFonts w:asciiTheme="minorHAnsi" w:hAnsiTheme="minorHAnsi" w:cstheme="minorHAnsi"/>
        </w:rPr>
        <w:t xml:space="preserve"> </w:t>
      </w:r>
      <w:r w:rsidR="0008517C" w:rsidRPr="003E68FF">
        <w:rPr>
          <w:rFonts w:asciiTheme="minorHAnsi" w:hAnsiTheme="minorHAnsi" w:cstheme="minorHAnsi"/>
        </w:rPr>
        <w:t xml:space="preserve"> </w:t>
      </w:r>
    </w:p>
    <w:p w14:paraId="501A7FAD" w14:textId="0E08B658" w:rsidR="00A755D3" w:rsidRDefault="00916F4E" w:rsidP="002B358D">
      <w:pPr>
        <w:bidi w:val="0"/>
        <w:jc w:val="both"/>
        <w:rPr>
          <w:rFonts w:eastAsia="Century" w:cstheme="minorHAnsi"/>
          <w:sz w:val="23"/>
          <w:szCs w:val="23"/>
        </w:rPr>
      </w:pPr>
      <w:r>
        <w:rPr>
          <w:rFonts w:eastAsia="Century" w:cstheme="minorHAnsi"/>
          <w:sz w:val="23"/>
          <w:szCs w:val="23"/>
        </w:rPr>
        <w:t>For training</w:t>
      </w:r>
      <w:r w:rsidR="002E2F4E">
        <w:rPr>
          <w:rFonts w:eastAsia="Century" w:cstheme="minorHAnsi"/>
          <w:sz w:val="23"/>
          <w:szCs w:val="23"/>
        </w:rPr>
        <w:t xml:space="preserve"> and testing </w:t>
      </w:r>
      <w:r>
        <w:rPr>
          <w:rFonts w:eastAsia="Century" w:cstheme="minorHAnsi"/>
          <w:sz w:val="23"/>
          <w:szCs w:val="23"/>
        </w:rPr>
        <w:t xml:space="preserve">of the first </w:t>
      </w:r>
      <w:r w:rsidRPr="002B358D">
        <w:rPr>
          <w:rFonts w:eastAsia="Century" w:cstheme="minorHAnsi"/>
          <w:sz w:val="23"/>
          <w:szCs w:val="23"/>
          <w:highlight w:val="cyan"/>
          <w:rPrChange w:id="596" w:author="Yael Edan" w:date="2019-09-22T13:45:00Z">
            <w:rPr>
              <w:rFonts w:eastAsia="Century" w:cstheme="minorHAnsi"/>
              <w:sz w:val="23"/>
              <w:szCs w:val="23"/>
            </w:rPr>
          </w:rPrChange>
        </w:rPr>
        <w:t>system</w:t>
      </w:r>
      <w:r>
        <w:rPr>
          <w:rFonts w:eastAsia="Century" w:cstheme="minorHAnsi"/>
          <w:sz w:val="23"/>
          <w:szCs w:val="23"/>
        </w:rPr>
        <w:t xml:space="preserve"> images from 2016, 2017</w:t>
      </w:r>
      <w:r w:rsidR="002272F0">
        <w:rPr>
          <w:rFonts w:eastAsia="Century" w:cstheme="minorHAnsi"/>
          <w:sz w:val="23"/>
          <w:szCs w:val="23"/>
        </w:rPr>
        <w:t xml:space="preserve"> were used</w:t>
      </w:r>
      <w:ins w:id="597" w:author="Yael Edan" w:date="2019-09-22T13:47:00Z">
        <w:r w:rsidR="002B358D">
          <w:rPr>
            <w:rFonts w:eastAsia="Century" w:cstheme="minorHAnsi"/>
            <w:sz w:val="23"/>
            <w:szCs w:val="23"/>
          </w:rPr>
          <w:t xml:space="preserve"> (XXX image from 2016 and YY images from 2017)</w:t>
        </w:r>
      </w:ins>
      <w:r>
        <w:rPr>
          <w:rFonts w:eastAsia="Century" w:cstheme="minorHAnsi"/>
          <w:sz w:val="23"/>
          <w:szCs w:val="23"/>
        </w:rPr>
        <w:t>. During the training of the second system we use</w:t>
      </w:r>
      <w:ins w:id="598" w:author="Yael Edan" w:date="2019-09-22T13:44:00Z">
        <w:r w:rsidR="002B358D">
          <w:rPr>
            <w:rFonts w:eastAsia="Century" w:cstheme="minorHAnsi"/>
            <w:sz w:val="23"/>
            <w:szCs w:val="23"/>
          </w:rPr>
          <w:t>d</w:t>
        </w:r>
      </w:ins>
      <w:r>
        <w:rPr>
          <w:rFonts w:eastAsia="Century" w:cstheme="minorHAnsi"/>
          <w:sz w:val="23"/>
          <w:szCs w:val="23"/>
        </w:rPr>
        <w:t xml:space="preserve"> only </w:t>
      </w:r>
      <w:ins w:id="599" w:author="Yael Edan" w:date="2019-09-22T13:47:00Z">
        <w:r w:rsidR="002B358D">
          <w:rPr>
            <w:rFonts w:eastAsia="Century" w:cstheme="minorHAnsi"/>
            <w:sz w:val="23"/>
            <w:szCs w:val="23"/>
          </w:rPr>
          <w:t xml:space="preserve">XXX </w:t>
        </w:r>
      </w:ins>
      <w:r>
        <w:rPr>
          <w:rFonts w:eastAsia="Century" w:cstheme="minorHAnsi"/>
          <w:sz w:val="23"/>
          <w:szCs w:val="23"/>
        </w:rPr>
        <w:t xml:space="preserve">images from 2018 season. For </w:t>
      </w:r>
      <w:del w:id="600" w:author="Yael Edan" w:date="2019-09-22T13:45:00Z">
        <w:r w:rsidDel="002B358D">
          <w:rPr>
            <w:rFonts w:eastAsia="Century" w:cstheme="minorHAnsi"/>
            <w:sz w:val="23"/>
            <w:szCs w:val="23"/>
          </w:rPr>
          <w:delText xml:space="preserve">the sake of </w:delText>
        </w:r>
      </w:del>
      <w:r>
        <w:rPr>
          <w:rFonts w:eastAsia="Century" w:cstheme="minorHAnsi"/>
          <w:sz w:val="23"/>
          <w:szCs w:val="23"/>
        </w:rPr>
        <w:t xml:space="preserve">testing </w:t>
      </w:r>
      <w:del w:id="601" w:author="Yael Edan" w:date="2019-09-22T13:45:00Z">
        <w:r w:rsidDel="002B358D">
          <w:rPr>
            <w:rFonts w:eastAsia="Century" w:cstheme="minorHAnsi"/>
            <w:sz w:val="23"/>
            <w:szCs w:val="23"/>
          </w:rPr>
          <w:delText xml:space="preserve">of </w:delText>
        </w:r>
      </w:del>
      <w:r>
        <w:rPr>
          <w:rFonts w:eastAsia="Century" w:cstheme="minorHAnsi"/>
          <w:sz w:val="23"/>
          <w:szCs w:val="23"/>
        </w:rPr>
        <w:t xml:space="preserve">the performance of the </w:t>
      </w:r>
      <w:r w:rsidR="002E2F4E">
        <w:rPr>
          <w:rFonts w:eastAsia="Century" w:cstheme="minorHAnsi"/>
          <w:sz w:val="23"/>
          <w:szCs w:val="23"/>
        </w:rPr>
        <w:t xml:space="preserve">second </w:t>
      </w:r>
      <w:r>
        <w:rPr>
          <w:rFonts w:eastAsia="Century" w:cstheme="minorHAnsi"/>
          <w:sz w:val="23"/>
          <w:szCs w:val="23"/>
        </w:rPr>
        <w:t>system</w:t>
      </w:r>
      <w:ins w:id="602" w:author="Yael Edan" w:date="2019-09-22T13:45:00Z">
        <w:r w:rsidR="002B358D">
          <w:rPr>
            <w:rFonts w:eastAsia="Century" w:cstheme="minorHAnsi"/>
            <w:sz w:val="23"/>
            <w:szCs w:val="23"/>
          </w:rPr>
          <w:t>,</w:t>
        </w:r>
      </w:ins>
      <w:r>
        <w:rPr>
          <w:rFonts w:eastAsia="Century" w:cstheme="minorHAnsi"/>
          <w:sz w:val="23"/>
          <w:szCs w:val="23"/>
        </w:rPr>
        <w:t xml:space="preserve"> we select</w:t>
      </w:r>
      <w:ins w:id="603" w:author="Yael Edan" w:date="2019-09-22T13:45:00Z">
        <w:r w:rsidR="002B358D">
          <w:rPr>
            <w:rFonts w:eastAsia="Century" w:cstheme="minorHAnsi"/>
            <w:sz w:val="23"/>
            <w:szCs w:val="23"/>
          </w:rPr>
          <w:t>ed</w:t>
        </w:r>
      </w:ins>
      <w:r>
        <w:rPr>
          <w:rFonts w:eastAsia="Century" w:cstheme="minorHAnsi"/>
          <w:sz w:val="23"/>
          <w:szCs w:val="23"/>
        </w:rPr>
        <w:t xml:space="preserve"> different environments from all three seasons. One image from each season of 2016 and 2017 and two images from 2018 season. </w:t>
      </w:r>
    </w:p>
    <w:p w14:paraId="18002DDA" w14:textId="4366A4E8" w:rsidR="00840D4D" w:rsidRDefault="00A755D3" w:rsidP="002B358D">
      <w:pPr>
        <w:bidi w:val="0"/>
        <w:jc w:val="both"/>
        <w:rPr>
          <w:rFonts w:eastAsia="Century" w:cstheme="minorHAnsi"/>
          <w:sz w:val="23"/>
          <w:szCs w:val="23"/>
        </w:rPr>
      </w:pPr>
      <w:r>
        <w:rPr>
          <w:rFonts w:eastAsia="Century" w:cstheme="minorHAnsi"/>
          <w:sz w:val="23"/>
          <w:szCs w:val="23"/>
        </w:rPr>
        <w:t>The difference in the methods resulted in differences in trainings needs. Starting with the first method, (chapter 4) t</w:t>
      </w:r>
      <w:r w:rsidRPr="000E536A">
        <w:rPr>
          <w:rFonts w:eastAsia="Century" w:cstheme="minorHAnsi"/>
          <w:sz w:val="23"/>
          <w:szCs w:val="23"/>
        </w:rPr>
        <w:t>he first step of the algorithm dealt with melon recognition. Since the melons cover only a small portion of the field, the</w:t>
      </w:r>
      <w:ins w:id="604" w:author="Yael Edan" w:date="2019-09-22T13:46:00Z">
        <w:r w:rsidR="002B358D">
          <w:rPr>
            <w:rFonts w:eastAsia="Century" w:cstheme="minorHAnsi"/>
            <w:sz w:val="23"/>
            <w:szCs w:val="23"/>
          </w:rPr>
          <w:t>re</w:t>
        </w:r>
      </w:ins>
      <w:del w:id="605" w:author="Yael Edan" w:date="2019-09-22T13:46:00Z">
        <w:r w:rsidRPr="000E536A" w:rsidDel="002B358D">
          <w:rPr>
            <w:rFonts w:eastAsia="Century" w:cstheme="minorHAnsi"/>
            <w:sz w:val="23"/>
            <w:szCs w:val="23"/>
          </w:rPr>
          <w:delText>y</w:delText>
        </w:r>
      </w:del>
      <w:r w:rsidRPr="000E536A">
        <w:rPr>
          <w:rFonts w:eastAsia="Century" w:cstheme="minorHAnsi"/>
          <w:sz w:val="23"/>
          <w:szCs w:val="23"/>
        </w:rPr>
        <w:t xml:space="preserve"> are </w:t>
      </w:r>
      <w:del w:id="606" w:author="Yael Edan" w:date="2019-09-22T13:46:00Z">
        <w:r w:rsidRPr="000E536A" w:rsidDel="002B358D">
          <w:rPr>
            <w:rFonts w:eastAsia="Century" w:cstheme="minorHAnsi"/>
            <w:sz w:val="23"/>
            <w:szCs w:val="23"/>
          </w:rPr>
          <w:delText xml:space="preserve">a </w:delText>
        </w:r>
      </w:del>
      <w:r w:rsidRPr="000E536A">
        <w:rPr>
          <w:rFonts w:eastAsia="Century" w:cstheme="minorHAnsi"/>
          <w:sz w:val="23"/>
          <w:szCs w:val="23"/>
        </w:rPr>
        <w:t>relatively rare target</w:t>
      </w:r>
      <w:r>
        <w:rPr>
          <w:rFonts w:eastAsia="Century" w:cstheme="minorHAnsi"/>
          <w:sz w:val="23"/>
          <w:szCs w:val="23"/>
        </w:rPr>
        <w:t>s</w:t>
      </w:r>
      <w:r w:rsidRPr="000E536A">
        <w:rPr>
          <w:rFonts w:eastAsia="Century" w:cstheme="minorHAnsi"/>
          <w:sz w:val="23"/>
          <w:szCs w:val="23"/>
        </w:rPr>
        <w:t xml:space="preserve"> among other possible objects in the UAV image. To reduce unneeded computational effort, the recognition process for a melon target was split into two sub</w:t>
      </w:r>
      <w:r>
        <w:rPr>
          <w:rFonts w:eastAsia="Century" w:cstheme="minorHAnsi"/>
          <w:sz w:val="23"/>
          <w:szCs w:val="23"/>
        </w:rPr>
        <w:t>-</w:t>
      </w:r>
      <w:r w:rsidRPr="000E536A">
        <w:rPr>
          <w:rFonts w:eastAsia="Century" w:cstheme="minorHAnsi"/>
          <w:sz w:val="23"/>
          <w:szCs w:val="23"/>
        </w:rPr>
        <w:t>stages: region proposal, and region classification.</w:t>
      </w:r>
      <w:r>
        <w:rPr>
          <w:rFonts w:eastAsia="Century" w:cstheme="minorHAnsi"/>
          <w:sz w:val="23"/>
          <w:szCs w:val="23"/>
        </w:rPr>
        <w:t xml:space="preserve"> </w:t>
      </w:r>
      <w:del w:id="607" w:author="Yael Edan" w:date="2019-09-22T13:46:00Z">
        <w:r w:rsidDel="002B358D">
          <w:rPr>
            <w:rFonts w:eastAsia="Century" w:cstheme="minorHAnsi"/>
            <w:sz w:val="23"/>
            <w:szCs w:val="23"/>
          </w:rPr>
          <w:delText>For the sake of finding r</w:delText>
        </w:r>
      </w:del>
      <w:ins w:id="608" w:author="Yael Edan" w:date="2019-09-22T13:46:00Z">
        <w:r w:rsidR="002B358D">
          <w:rPr>
            <w:rFonts w:eastAsia="Century" w:cstheme="minorHAnsi"/>
            <w:sz w:val="23"/>
            <w:szCs w:val="23"/>
          </w:rPr>
          <w:t>R</w:t>
        </w:r>
      </w:ins>
      <w:r w:rsidRPr="00694F5B">
        <w:rPr>
          <w:rFonts w:eastAsia="Century" w:cstheme="minorHAnsi"/>
          <w:sz w:val="23"/>
          <w:szCs w:val="23"/>
        </w:rPr>
        <w:t>egions</w:t>
      </w:r>
      <w:r>
        <w:rPr>
          <w:rFonts w:eastAsia="Century" w:cstheme="minorHAnsi"/>
          <w:sz w:val="23"/>
          <w:szCs w:val="23"/>
        </w:rPr>
        <w:t xml:space="preserve"> of interest (ROI)</w:t>
      </w:r>
      <w:ins w:id="609" w:author="Yael Edan" w:date="2019-09-22T13:46:00Z">
        <w:r w:rsidR="002B358D">
          <w:rPr>
            <w:rFonts w:eastAsia="Century" w:cstheme="minorHAnsi"/>
            <w:sz w:val="23"/>
            <w:szCs w:val="23"/>
          </w:rPr>
          <w:t xml:space="preserve"> were found using</w:t>
        </w:r>
      </w:ins>
      <w:del w:id="610" w:author="Yael Edan" w:date="2019-09-22T13:46:00Z">
        <w:r w:rsidDel="002B358D">
          <w:rPr>
            <w:rFonts w:eastAsia="Century" w:cstheme="minorHAnsi"/>
            <w:sz w:val="23"/>
            <w:szCs w:val="23"/>
          </w:rPr>
          <w:delText>,</w:delText>
        </w:r>
      </w:del>
      <w:ins w:id="611" w:author="Yael Edan" w:date="2019-09-22T13:46:00Z">
        <w:r w:rsidR="002B358D">
          <w:rPr>
            <w:rFonts w:eastAsia="Century" w:cstheme="minorHAnsi"/>
            <w:sz w:val="23"/>
            <w:szCs w:val="23"/>
          </w:rPr>
          <w:t xml:space="preserve"> the</w:t>
        </w:r>
      </w:ins>
      <w:r>
        <w:rPr>
          <w:rFonts w:eastAsia="Century" w:cstheme="minorHAnsi"/>
          <w:sz w:val="23"/>
          <w:szCs w:val="23"/>
        </w:rPr>
        <w:t xml:space="preserve"> </w:t>
      </w:r>
      <w:r w:rsidRPr="00694F5B">
        <w:rPr>
          <w:rFonts w:eastAsia="Century" w:cstheme="minorHAnsi"/>
          <w:sz w:val="23"/>
          <w:szCs w:val="23"/>
        </w:rPr>
        <w:t xml:space="preserve">Viola–Jones </w:t>
      </w:r>
      <w:r>
        <w:rPr>
          <w:rFonts w:eastAsia="Century" w:cstheme="minorHAnsi"/>
          <w:sz w:val="23"/>
          <w:szCs w:val="23"/>
        </w:rPr>
        <w:t xml:space="preserve">(VJ) </w:t>
      </w:r>
      <w:r w:rsidRPr="00694F5B">
        <w:rPr>
          <w:rFonts w:eastAsia="Century" w:cstheme="minorHAnsi"/>
          <w:sz w:val="23"/>
          <w:szCs w:val="23"/>
        </w:rPr>
        <w:t>algorithm</w:t>
      </w:r>
      <w:del w:id="612" w:author="Yael Edan" w:date="2019-09-22T13:46:00Z">
        <w:r w:rsidDel="002B358D">
          <w:rPr>
            <w:rFonts w:eastAsia="Century" w:cstheme="minorHAnsi"/>
            <w:sz w:val="23"/>
            <w:szCs w:val="23"/>
          </w:rPr>
          <w:delText xml:space="preserve"> was </w:delText>
        </w:r>
        <w:r w:rsidR="009C4902" w:rsidDel="002B358D">
          <w:rPr>
            <w:rFonts w:eastAsia="Century" w:cstheme="minorHAnsi"/>
            <w:sz w:val="23"/>
            <w:szCs w:val="23"/>
          </w:rPr>
          <w:delText>applied, f</w:delText>
        </w:r>
      </w:del>
      <w:ins w:id="613" w:author="Yael Edan" w:date="2019-09-22T13:46:00Z">
        <w:r w:rsidR="002B358D">
          <w:rPr>
            <w:rFonts w:eastAsia="Century" w:cstheme="minorHAnsi"/>
            <w:sz w:val="23"/>
            <w:szCs w:val="23"/>
          </w:rPr>
          <w:t>. F</w:t>
        </w:r>
      </w:ins>
      <w:r w:rsidR="009C4902">
        <w:rPr>
          <w:rFonts w:eastAsia="Century" w:cstheme="minorHAnsi"/>
          <w:sz w:val="23"/>
          <w:szCs w:val="23"/>
        </w:rPr>
        <w:t>or the</w:t>
      </w:r>
      <w:r w:rsidR="009C4902" w:rsidRPr="000E536A">
        <w:rPr>
          <w:rFonts w:eastAsia="Century" w:cstheme="minorHAnsi"/>
          <w:sz w:val="23"/>
          <w:szCs w:val="23"/>
        </w:rPr>
        <w:t xml:space="preserve"> classification</w:t>
      </w:r>
      <w:r w:rsidR="009C4902">
        <w:rPr>
          <w:rFonts w:eastAsia="Century" w:cstheme="minorHAnsi"/>
          <w:sz w:val="23"/>
          <w:szCs w:val="23"/>
        </w:rPr>
        <w:t xml:space="preserve"> task an </w:t>
      </w:r>
      <w:r w:rsidR="008013B0">
        <w:rPr>
          <w:rFonts w:eastAsia="Century" w:cstheme="minorHAnsi"/>
          <w:sz w:val="23"/>
          <w:szCs w:val="23"/>
        </w:rPr>
        <w:t>CNN</w:t>
      </w:r>
      <w:r w:rsidR="009C4902">
        <w:rPr>
          <w:rFonts w:eastAsia="Century" w:cstheme="minorHAnsi"/>
          <w:sz w:val="23"/>
          <w:szCs w:val="23"/>
        </w:rPr>
        <w:t xml:space="preserve"> pretrained network was used</w:t>
      </w:r>
      <w:r>
        <w:rPr>
          <w:rFonts w:eastAsia="Century" w:cstheme="minorHAnsi"/>
          <w:sz w:val="23"/>
          <w:szCs w:val="23"/>
        </w:rPr>
        <w:t xml:space="preserve">. </w:t>
      </w:r>
      <w:r w:rsidR="00051484">
        <w:rPr>
          <w:rFonts w:eastAsia="Century" w:cstheme="minorHAnsi"/>
          <w:sz w:val="23"/>
          <w:szCs w:val="23"/>
        </w:rPr>
        <w:t>The</w:t>
      </w:r>
      <w:r w:rsidR="009C4902">
        <w:rPr>
          <w:rFonts w:eastAsia="Century" w:cstheme="minorHAnsi"/>
          <w:sz w:val="23"/>
          <w:szCs w:val="23"/>
        </w:rPr>
        <w:t xml:space="preserve"> </w:t>
      </w:r>
      <w:r w:rsidR="009C4902" w:rsidRPr="000E536A">
        <w:rPr>
          <w:rFonts w:eastAsia="Century" w:cstheme="minorHAnsi"/>
          <w:sz w:val="23"/>
          <w:szCs w:val="23"/>
        </w:rPr>
        <w:t>recognition process</w:t>
      </w:r>
      <w:r w:rsidR="00960EF7">
        <w:rPr>
          <w:rFonts w:eastAsia="Century" w:cstheme="minorHAnsi"/>
          <w:sz w:val="23"/>
          <w:szCs w:val="23"/>
        </w:rPr>
        <w:t xml:space="preserve"> </w:t>
      </w:r>
      <w:r w:rsidR="00051484">
        <w:rPr>
          <w:rFonts w:eastAsia="Century" w:cstheme="minorHAnsi"/>
          <w:sz w:val="23"/>
          <w:szCs w:val="23"/>
        </w:rPr>
        <w:t xml:space="preserve">was </w:t>
      </w:r>
      <w:r w:rsidR="00960EF7">
        <w:rPr>
          <w:rFonts w:eastAsia="Century" w:cstheme="minorHAnsi"/>
          <w:sz w:val="23"/>
          <w:szCs w:val="23"/>
        </w:rPr>
        <w:t xml:space="preserve">trained </w:t>
      </w:r>
      <w:ins w:id="614" w:author="Yael Edan" w:date="2019-09-22T13:46:00Z">
        <w:r w:rsidR="002B358D">
          <w:rPr>
            <w:rFonts w:eastAsia="Century" w:cstheme="minorHAnsi"/>
            <w:sz w:val="23"/>
            <w:szCs w:val="23"/>
          </w:rPr>
          <w:t>with</w:t>
        </w:r>
      </w:ins>
      <w:del w:id="615" w:author="Yael Edan" w:date="2019-09-22T13:46:00Z">
        <w:r w:rsidR="00960EF7" w:rsidDel="002B358D">
          <w:rPr>
            <w:rFonts w:eastAsia="Century" w:cstheme="minorHAnsi"/>
            <w:sz w:val="23"/>
            <w:szCs w:val="23"/>
          </w:rPr>
          <w:delText>over</w:delText>
        </w:r>
      </w:del>
      <w:r w:rsidR="00960EF7">
        <w:rPr>
          <w:rFonts w:eastAsia="Century" w:cstheme="minorHAnsi"/>
          <w:sz w:val="23"/>
          <w:szCs w:val="23"/>
        </w:rPr>
        <w:t xml:space="preserve"> </w:t>
      </w:r>
      <w:r w:rsidR="00051484" w:rsidRPr="00051484">
        <w:rPr>
          <w:rFonts w:eastAsia="Century" w:cstheme="minorHAnsi"/>
          <w:sz w:val="23"/>
          <w:szCs w:val="23"/>
        </w:rPr>
        <w:t>3031 negative images (without a melon)</w:t>
      </w:r>
      <w:r w:rsidR="00051484">
        <w:rPr>
          <w:rFonts w:eastAsia="Century" w:cstheme="minorHAnsi"/>
          <w:sz w:val="23"/>
          <w:szCs w:val="23"/>
        </w:rPr>
        <w:t xml:space="preserve"> </w:t>
      </w:r>
      <w:r w:rsidR="00051484" w:rsidRPr="00051484">
        <w:rPr>
          <w:rFonts w:eastAsia="Century" w:cstheme="minorHAnsi"/>
          <w:sz w:val="23"/>
          <w:szCs w:val="23"/>
        </w:rPr>
        <w:t>and 1933 positive images (with melon)</w:t>
      </w:r>
      <w:r w:rsidR="00051484">
        <w:rPr>
          <w:rFonts w:eastAsia="Century" w:cstheme="minorHAnsi"/>
          <w:sz w:val="23"/>
          <w:szCs w:val="23"/>
        </w:rPr>
        <w:t xml:space="preserve"> that were extracted from 2016 and 2017 season images. During the training process </w:t>
      </w:r>
      <w:del w:id="616" w:author="Yael Edan" w:date="2019-09-22T13:47:00Z">
        <w:r w:rsidR="00051484" w:rsidDel="002B358D">
          <w:rPr>
            <w:rFonts w:eastAsia="Century" w:cstheme="minorHAnsi"/>
            <w:sz w:val="23"/>
            <w:szCs w:val="23"/>
          </w:rPr>
          <w:delText>we use some</w:delText>
        </w:r>
        <w:r w:rsidR="00051484" w:rsidRPr="00051484" w:rsidDel="002B358D">
          <w:rPr>
            <w:rFonts w:eastAsia="Century" w:cstheme="minorHAnsi"/>
            <w:sz w:val="23"/>
            <w:szCs w:val="23"/>
          </w:rPr>
          <w:delText xml:space="preserve"> </w:delText>
        </w:r>
      </w:del>
      <w:ins w:id="617" w:author="Yael Edan" w:date="2019-09-22T13:47:00Z">
        <w:r w:rsidR="002B358D">
          <w:rPr>
            <w:rFonts w:eastAsia="Century" w:cstheme="minorHAnsi"/>
            <w:sz w:val="23"/>
            <w:szCs w:val="23"/>
          </w:rPr>
          <w:t xml:space="preserve">several </w:t>
        </w:r>
      </w:ins>
      <w:r w:rsidR="00051484" w:rsidRPr="00051484">
        <w:rPr>
          <w:rFonts w:eastAsia="Century" w:cstheme="minorHAnsi"/>
          <w:sz w:val="23"/>
          <w:szCs w:val="23"/>
        </w:rPr>
        <w:t xml:space="preserve">augmentation techniques </w:t>
      </w:r>
      <w:ins w:id="618" w:author="Yael Edan" w:date="2019-09-22T13:47:00Z">
        <w:r w:rsidR="002B358D">
          <w:rPr>
            <w:rFonts w:eastAsia="Century" w:cstheme="minorHAnsi"/>
            <w:sz w:val="23"/>
            <w:szCs w:val="23"/>
          </w:rPr>
          <w:t>were applied to</w:t>
        </w:r>
      </w:ins>
      <w:del w:id="619" w:author="Yael Edan" w:date="2019-09-22T13:47:00Z">
        <w:r w:rsidR="00051484" w:rsidDel="002B358D">
          <w:rPr>
            <w:rFonts w:eastAsia="Century" w:cstheme="minorHAnsi"/>
            <w:sz w:val="23"/>
            <w:szCs w:val="23"/>
          </w:rPr>
          <w:delText>that allow to</w:delText>
        </w:r>
      </w:del>
      <w:r w:rsidR="00051484">
        <w:rPr>
          <w:rFonts w:eastAsia="Century" w:cstheme="minorHAnsi"/>
          <w:sz w:val="23"/>
          <w:szCs w:val="23"/>
        </w:rPr>
        <w:t xml:space="preserve"> increase the number of training samples to </w:t>
      </w:r>
      <w:r w:rsidR="00051484" w:rsidRPr="00051484">
        <w:rPr>
          <w:rFonts w:eastAsia="Century" w:cstheme="minorHAnsi"/>
          <w:sz w:val="23"/>
          <w:szCs w:val="23"/>
        </w:rPr>
        <w:t>44,256 positive images and 43,168 negative images (without a melon)</w:t>
      </w:r>
      <w:r w:rsidR="00FB110D">
        <w:rPr>
          <w:rFonts w:eastAsia="Century" w:cstheme="minorHAnsi"/>
          <w:sz w:val="23"/>
          <w:szCs w:val="23"/>
        </w:rPr>
        <w:t xml:space="preserve">. </w:t>
      </w:r>
      <w:r w:rsidR="00051484">
        <w:rPr>
          <w:rFonts w:eastAsia="Century" w:cstheme="minorHAnsi"/>
          <w:sz w:val="23"/>
          <w:szCs w:val="23"/>
        </w:rPr>
        <w:t xml:space="preserve">After finding a candidate for ROI, each </w:t>
      </w:r>
      <w:r w:rsidR="00694F5B" w:rsidRPr="00694F5B">
        <w:rPr>
          <w:rFonts w:eastAsia="Century" w:cstheme="minorHAnsi"/>
          <w:sz w:val="23"/>
          <w:szCs w:val="23"/>
        </w:rPr>
        <w:t xml:space="preserve">proposed </w:t>
      </w:r>
      <w:r w:rsidR="00051484" w:rsidRPr="00694F5B">
        <w:rPr>
          <w:rFonts w:eastAsia="Century" w:cstheme="minorHAnsi"/>
          <w:sz w:val="23"/>
          <w:szCs w:val="23"/>
        </w:rPr>
        <w:t>region</w:t>
      </w:r>
      <w:r w:rsidR="00694F5B" w:rsidRPr="00694F5B">
        <w:rPr>
          <w:rFonts w:eastAsia="Century" w:cstheme="minorHAnsi"/>
          <w:sz w:val="23"/>
          <w:szCs w:val="23"/>
        </w:rPr>
        <w:t xml:space="preserve"> </w:t>
      </w:r>
      <w:r w:rsidR="00051484" w:rsidRPr="00694F5B">
        <w:rPr>
          <w:rFonts w:eastAsia="Century" w:cstheme="minorHAnsi"/>
          <w:sz w:val="23"/>
          <w:szCs w:val="23"/>
        </w:rPr>
        <w:t>undergoes</w:t>
      </w:r>
      <w:r w:rsidR="00694F5B" w:rsidRPr="00694F5B">
        <w:rPr>
          <w:rFonts w:eastAsia="Century" w:cstheme="minorHAnsi"/>
          <w:sz w:val="23"/>
          <w:szCs w:val="23"/>
        </w:rPr>
        <w:t xml:space="preserve"> a </w:t>
      </w:r>
      <w:r w:rsidR="00694F5B" w:rsidRPr="00694F5B">
        <w:rPr>
          <w:rFonts w:eastAsia="Century" w:cstheme="minorHAnsi"/>
          <w:sz w:val="23"/>
          <w:szCs w:val="23"/>
        </w:rPr>
        <w:lastRenderedPageBreak/>
        <w:t xml:space="preserve">classification process using a pretrained CNN trained by transfer learning, resulting in an average precision of 0.82 and F1 score of 0.85. </w:t>
      </w:r>
    </w:p>
    <w:p w14:paraId="17C84309" w14:textId="77777777" w:rsidR="002B358D" w:rsidRDefault="00694F5B" w:rsidP="001D18A7">
      <w:pPr>
        <w:bidi w:val="0"/>
        <w:jc w:val="both"/>
        <w:rPr>
          <w:ins w:id="620" w:author="Yael Edan" w:date="2019-09-22T13:51:00Z"/>
          <w:rFonts w:eastAsia="Century" w:cstheme="minorHAnsi"/>
          <w:sz w:val="23"/>
          <w:szCs w:val="23"/>
        </w:rPr>
      </w:pPr>
      <w:r w:rsidRPr="00694F5B">
        <w:rPr>
          <w:rFonts w:eastAsia="Century" w:cstheme="minorHAnsi"/>
          <w:sz w:val="23"/>
          <w:szCs w:val="23"/>
        </w:rPr>
        <w:t>For each ROI classified as a melon, the melon's geometrical features were extracted by fitting an ellipse for the melon contour. The ellipse-fitting process was achieved by minimizing a cost function related to the region homogeneity between the melon and the background using a gradient descent method. The weight of each melon was predicted using the feature size of the melon in a regression model trained to estimate the weight of a single melon.</w:t>
      </w:r>
      <w:r w:rsidR="00840D4D">
        <w:rPr>
          <w:rFonts w:eastAsia="Century" w:cstheme="minorHAnsi"/>
          <w:sz w:val="23"/>
          <w:szCs w:val="23"/>
        </w:rPr>
        <w:t xml:space="preserve"> </w:t>
      </w:r>
    </w:p>
    <w:p w14:paraId="06FF7B5E" w14:textId="4EF7E991" w:rsidR="001A5F9D" w:rsidRDefault="00840D4D" w:rsidP="002B358D">
      <w:pPr>
        <w:bidi w:val="0"/>
        <w:jc w:val="both"/>
        <w:rPr>
          <w:rFonts w:eastAsia="Century" w:cstheme="minorHAnsi"/>
          <w:sz w:val="23"/>
          <w:szCs w:val="23"/>
        </w:rPr>
      </w:pPr>
      <w:r w:rsidRPr="00840D4D">
        <w:rPr>
          <w:rFonts w:eastAsia="Century" w:cstheme="minorHAnsi"/>
          <w:sz w:val="23"/>
          <w:szCs w:val="23"/>
        </w:rPr>
        <w:t>Testing resulted in an individual melon weight accuracy of 16%. Analyses revealed this can be improved to 4% by accurate estimation of local ground sample distance</w:t>
      </w:r>
      <w:r w:rsidR="001A5F9D">
        <w:rPr>
          <w:rFonts w:eastAsia="Century" w:cstheme="minorHAnsi"/>
          <w:sz w:val="23"/>
          <w:szCs w:val="23"/>
        </w:rPr>
        <w:t xml:space="preserve">. </w:t>
      </w:r>
    </w:p>
    <w:p w14:paraId="07CCA815" w14:textId="3904DF4F" w:rsidR="001A31BD" w:rsidRPr="009C4902" w:rsidRDefault="007329D7" w:rsidP="002B358D">
      <w:pPr>
        <w:pStyle w:val="Heading1"/>
        <w:bidi w:val="0"/>
        <w:rPr>
          <w:rFonts w:asciiTheme="minorHAnsi" w:hAnsiTheme="minorHAnsi" w:cstheme="minorHAnsi"/>
        </w:rPr>
      </w:pPr>
      <w:bookmarkStart w:id="621" w:name="_Toc19806695"/>
      <w:r>
        <w:rPr>
          <w:rFonts w:asciiTheme="minorHAnsi" w:hAnsiTheme="minorHAnsi" w:cstheme="minorHAnsi"/>
        </w:rPr>
        <w:t xml:space="preserve">3.2 </w:t>
      </w:r>
      <w:r w:rsidR="001A31BD" w:rsidRPr="009C4902">
        <w:rPr>
          <w:rFonts w:asciiTheme="minorHAnsi" w:hAnsiTheme="minorHAnsi" w:cstheme="minorHAnsi"/>
        </w:rPr>
        <w:t>Second method</w:t>
      </w:r>
      <w:r w:rsidR="009F7C43" w:rsidRPr="009C4902">
        <w:rPr>
          <w:rFonts w:asciiTheme="minorHAnsi" w:hAnsiTheme="minorHAnsi" w:cstheme="minorHAnsi"/>
        </w:rPr>
        <w:t xml:space="preserve">, </w:t>
      </w:r>
      <w:ins w:id="622" w:author="Yael Edan" w:date="2019-09-22T13:48:00Z">
        <w:r w:rsidR="002B358D">
          <w:rPr>
            <w:rFonts w:asciiTheme="minorHAnsi" w:hAnsiTheme="minorHAnsi" w:cstheme="minorHAnsi"/>
          </w:rPr>
          <w:t>r</w:t>
        </w:r>
      </w:ins>
      <w:del w:id="623" w:author="Yael Edan" w:date="2019-09-22T13:48:00Z">
        <w:r w:rsidR="009F7C43" w:rsidRPr="009C4902" w:rsidDel="002B358D">
          <w:rPr>
            <w:rFonts w:asciiTheme="minorHAnsi" w:hAnsiTheme="minorHAnsi" w:cstheme="minorHAnsi"/>
          </w:rPr>
          <w:delText>R</w:delText>
        </w:r>
      </w:del>
      <w:r w:rsidR="009F7C43" w:rsidRPr="009C4902">
        <w:rPr>
          <w:rFonts w:asciiTheme="minorHAnsi" w:hAnsiTheme="minorHAnsi" w:cstheme="minorHAnsi"/>
        </w:rPr>
        <w:t xml:space="preserve">esearch </w:t>
      </w:r>
      <w:ins w:id="624" w:author="Yael Edan" w:date="2019-09-22T13:48:00Z">
        <w:r w:rsidR="002B358D">
          <w:rPr>
            <w:rFonts w:asciiTheme="minorHAnsi" w:hAnsiTheme="minorHAnsi" w:cstheme="minorHAnsi"/>
          </w:rPr>
          <w:t>n</w:t>
        </w:r>
      </w:ins>
      <w:del w:id="625" w:author="Yael Edan" w:date="2019-09-22T13:48:00Z">
        <w:r w:rsidR="009F7C43" w:rsidRPr="009C4902" w:rsidDel="002B358D">
          <w:rPr>
            <w:rFonts w:asciiTheme="minorHAnsi" w:hAnsiTheme="minorHAnsi" w:cstheme="minorHAnsi"/>
          </w:rPr>
          <w:delText>N</w:delText>
        </w:r>
      </w:del>
      <w:r w:rsidR="009F7C43" w:rsidRPr="009C4902">
        <w:rPr>
          <w:rFonts w:asciiTheme="minorHAnsi" w:hAnsiTheme="minorHAnsi" w:cstheme="minorHAnsi"/>
        </w:rPr>
        <w:t>arrative and training</w:t>
      </w:r>
      <w:bookmarkEnd w:id="621"/>
      <w:r w:rsidR="009F7C43" w:rsidRPr="009C4902">
        <w:rPr>
          <w:rFonts w:asciiTheme="minorHAnsi" w:hAnsiTheme="minorHAnsi" w:cstheme="minorHAnsi"/>
        </w:rPr>
        <w:t xml:space="preserve">  </w:t>
      </w:r>
    </w:p>
    <w:p w14:paraId="460DBEB1" w14:textId="77777777" w:rsidR="002B358D" w:rsidRDefault="009F7C43" w:rsidP="002B358D">
      <w:pPr>
        <w:bidi w:val="0"/>
        <w:jc w:val="both"/>
        <w:rPr>
          <w:ins w:id="626" w:author="Yael Edan" w:date="2019-09-22T13:51:00Z"/>
          <w:rFonts w:eastAsia="Century" w:cstheme="minorHAnsi"/>
          <w:sz w:val="23"/>
          <w:szCs w:val="23"/>
        </w:rPr>
      </w:pPr>
      <w:r>
        <w:rPr>
          <w:rFonts w:eastAsia="Century" w:cstheme="minorHAnsi"/>
          <w:sz w:val="23"/>
          <w:szCs w:val="23"/>
        </w:rPr>
        <w:t>R</w:t>
      </w:r>
      <w:r w:rsidR="001A5F9D">
        <w:rPr>
          <w:rFonts w:eastAsia="Century" w:cstheme="minorHAnsi"/>
          <w:sz w:val="23"/>
          <w:szCs w:val="23"/>
        </w:rPr>
        <w:t xml:space="preserve">eviewing the </w:t>
      </w:r>
      <w:r>
        <w:rPr>
          <w:rFonts w:eastAsia="Century" w:cstheme="minorHAnsi"/>
          <w:sz w:val="23"/>
          <w:szCs w:val="23"/>
        </w:rPr>
        <w:t>first method</w:t>
      </w:r>
      <w:r w:rsidR="001A5F9D">
        <w:rPr>
          <w:rFonts w:eastAsia="Century" w:cstheme="minorHAnsi"/>
          <w:sz w:val="23"/>
          <w:szCs w:val="23"/>
        </w:rPr>
        <w:t xml:space="preserve">, </w:t>
      </w:r>
      <w:r w:rsidR="000342BA" w:rsidRPr="000342BA">
        <w:rPr>
          <w:rFonts w:eastAsia="Century" w:cstheme="minorHAnsi"/>
          <w:sz w:val="23"/>
          <w:szCs w:val="23"/>
        </w:rPr>
        <w:t>it was possible to identify that there is room for improvement</w:t>
      </w:r>
      <w:r w:rsidR="001A5F9D">
        <w:rPr>
          <w:rFonts w:eastAsia="Century" w:cstheme="minorHAnsi"/>
          <w:sz w:val="23"/>
          <w:szCs w:val="23"/>
        </w:rPr>
        <w:t xml:space="preserve"> at the melon detection stage, a</w:t>
      </w:r>
      <w:r w:rsidR="001F599C">
        <w:rPr>
          <w:rFonts w:eastAsia="Century" w:cstheme="minorHAnsi"/>
          <w:sz w:val="23"/>
          <w:szCs w:val="23"/>
        </w:rPr>
        <w:t>n</w:t>
      </w:r>
      <w:r w:rsidR="001A5F9D">
        <w:rPr>
          <w:rFonts w:eastAsia="Century" w:cstheme="minorHAnsi"/>
          <w:sz w:val="23"/>
          <w:szCs w:val="23"/>
        </w:rPr>
        <w:t xml:space="preserve"> object detector</w:t>
      </w:r>
      <w:r w:rsidR="001F599C">
        <w:rPr>
          <w:rFonts w:eastAsia="Century" w:cstheme="minorHAnsi"/>
          <w:sz w:val="23"/>
          <w:szCs w:val="23"/>
        </w:rPr>
        <w:t xml:space="preserve"> based on deep neural network could perform better. </w:t>
      </w:r>
      <w:r w:rsidR="001F599C" w:rsidRPr="00CE7B79">
        <w:rPr>
          <w:rFonts w:eastAsia="Century" w:cstheme="minorHAnsi"/>
          <w:sz w:val="23"/>
          <w:szCs w:val="23"/>
        </w:rPr>
        <w:t>In addition, several models for improving the ellipse-fitting problem</w:t>
      </w:r>
      <w:r w:rsidR="002656A4">
        <w:rPr>
          <w:rFonts w:eastAsia="Century" w:cstheme="minorHAnsi"/>
          <w:sz w:val="23"/>
          <w:szCs w:val="23"/>
        </w:rPr>
        <w:t xml:space="preserve"> were suggested</w:t>
      </w:r>
      <w:r w:rsidR="001F599C" w:rsidRPr="00CE7B79">
        <w:rPr>
          <w:rFonts w:eastAsia="Century" w:cstheme="minorHAnsi"/>
          <w:sz w:val="23"/>
          <w:szCs w:val="23"/>
        </w:rPr>
        <w:t>, such as the Chan–Vese model for active contours</w:t>
      </w:r>
      <w:r w:rsidR="001F599C">
        <w:rPr>
          <w:rFonts w:eastAsia="Century" w:cstheme="minorHAnsi"/>
          <w:sz w:val="23"/>
          <w:szCs w:val="23"/>
        </w:rPr>
        <w:t xml:space="preserve"> can be more </w:t>
      </w:r>
      <w:r w:rsidR="001F599C" w:rsidRPr="00233BE3">
        <w:rPr>
          <w:rFonts w:eastAsia="Century" w:cstheme="minorHAnsi"/>
          <w:sz w:val="23"/>
          <w:szCs w:val="23"/>
        </w:rPr>
        <w:t>efficient</w:t>
      </w:r>
      <w:r w:rsidR="001F599C">
        <w:rPr>
          <w:rFonts w:eastAsia="Century" w:cstheme="minorHAnsi"/>
          <w:sz w:val="23"/>
          <w:szCs w:val="23"/>
        </w:rPr>
        <w:t xml:space="preserve"> in term of time processing and </w:t>
      </w:r>
      <w:r w:rsidR="001F599C" w:rsidRPr="00CE7B79">
        <w:rPr>
          <w:rFonts w:eastAsia="Century" w:cstheme="minorHAnsi"/>
          <w:sz w:val="23"/>
          <w:szCs w:val="23"/>
        </w:rPr>
        <w:t>ellipse-fitting</w:t>
      </w:r>
      <w:r w:rsidR="001F599C">
        <w:rPr>
          <w:rFonts w:eastAsia="Century" w:cstheme="minorHAnsi"/>
          <w:sz w:val="23"/>
          <w:szCs w:val="23"/>
        </w:rPr>
        <w:t xml:space="preserve">. </w:t>
      </w:r>
      <w:r w:rsidR="001445A8" w:rsidRPr="001445A8">
        <w:rPr>
          <w:rFonts w:eastAsia="Century" w:cstheme="minorHAnsi"/>
          <w:sz w:val="23"/>
          <w:szCs w:val="23"/>
        </w:rPr>
        <w:t>These suggestions constituted as guideline</w:t>
      </w:r>
      <w:ins w:id="627" w:author="Yael Edan" w:date="2019-09-22T13:48:00Z">
        <w:r w:rsidR="002B358D">
          <w:rPr>
            <w:rFonts w:eastAsia="Century" w:cstheme="minorHAnsi"/>
            <w:sz w:val="23"/>
            <w:szCs w:val="23"/>
          </w:rPr>
          <w:t>s</w:t>
        </w:r>
      </w:ins>
      <w:r w:rsidR="001445A8" w:rsidRPr="001445A8">
        <w:rPr>
          <w:rFonts w:eastAsia="Century" w:cstheme="minorHAnsi"/>
          <w:sz w:val="23"/>
          <w:szCs w:val="23"/>
        </w:rPr>
        <w:t xml:space="preserve"> </w:t>
      </w:r>
      <w:r w:rsidR="002656A4" w:rsidRPr="002656A4">
        <w:rPr>
          <w:rFonts w:eastAsia="Century" w:cstheme="minorHAnsi"/>
          <w:sz w:val="23"/>
          <w:szCs w:val="23"/>
        </w:rPr>
        <w:t xml:space="preserve">for the development of the second </w:t>
      </w:r>
      <w:r>
        <w:rPr>
          <w:rFonts w:eastAsia="Century" w:cstheme="minorHAnsi"/>
          <w:sz w:val="23"/>
          <w:szCs w:val="23"/>
        </w:rPr>
        <w:t>method</w:t>
      </w:r>
      <w:r w:rsidR="002656A4">
        <w:rPr>
          <w:rFonts w:eastAsia="Century" w:cstheme="minorHAnsi"/>
          <w:sz w:val="23"/>
          <w:szCs w:val="23"/>
        </w:rPr>
        <w:t>.</w:t>
      </w:r>
      <w:r w:rsidR="00152973">
        <w:rPr>
          <w:rFonts w:eastAsia="Century" w:cstheme="minorHAnsi"/>
          <w:sz w:val="23"/>
          <w:szCs w:val="23"/>
        </w:rPr>
        <w:t xml:space="preserve"> </w:t>
      </w:r>
      <w:r w:rsidR="001445A8">
        <w:rPr>
          <w:rFonts w:eastAsia="Century" w:cstheme="minorHAnsi"/>
          <w:sz w:val="23"/>
          <w:szCs w:val="23"/>
        </w:rPr>
        <w:t xml:space="preserve">Since </w:t>
      </w:r>
      <w:r w:rsidR="00152973">
        <w:rPr>
          <w:rFonts w:eastAsia="Century" w:cstheme="minorHAnsi"/>
          <w:sz w:val="23"/>
          <w:szCs w:val="23"/>
        </w:rPr>
        <w:t xml:space="preserve">acquired images were too big a pre-processing activity was necessary. Hence, the system splits each image to grid of ten by ten sub-images. </w:t>
      </w:r>
      <w:r w:rsidR="00276A2A" w:rsidRPr="00276A2A">
        <w:rPr>
          <w:rFonts w:eastAsia="Century" w:cstheme="minorHAnsi"/>
          <w:sz w:val="23"/>
          <w:szCs w:val="23"/>
        </w:rPr>
        <w:t>After each sub-image is separately processed, the algorithm recomposes the original image by using the initial coordinates of each sub image in the original image. This results with a complete image with all the detected melons anchor boxes coordinates. To avoid duplicate identification of melons which were located at the overlapping areas between two images a non-maximum-suppression (NMS)</w:t>
      </w:r>
      <w:r w:rsidR="00276A2A">
        <w:rPr>
          <w:rFonts w:eastAsia="Century" w:cstheme="minorHAnsi"/>
          <w:sz w:val="23"/>
          <w:szCs w:val="23"/>
        </w:rPr>
        <w:t xml:space="preserve"> </w:t>
      </w:r>
      <w:r w:rsidR="00276A2A" w:rsidRPr="00276A2A">
        <w:rPr>
          <w:rFonts w:eastAsia="Century" w:cstheme="minorHAnsi"/>
          <w:sz w:val="23"/>
          <w:szCs w:val="23"/>
        </w:rPr>
        <w:t>algorithm was applied.</w:t>
      </w:r>
      <w:r>
        <w:rPr>
          <w:rFonts w:eastAsia="Century" w:cstheme="minorHAnsi"/>
          <w:sz w:val="23"/>
          <w:szCs w:val="23"/>
        </w:rPr>
        <w:t xml:space="preserve"> </w:t>
      </w:r>
      <w:ins w:id="628" w:author="Yael Edan" w:date="2019-09-22T13:50:00Z">
        <w:r w:rsidR="002B358D">
          <w:rPr>
            <w:rFonts w:eastAsia="Century" w:cstheme="minorHAnsi"/>
            <w:sz w:val="23"/>
            <w:szCs w:val="23"/>
          </w:rPr>
          <w:t>C</w:t>
        </w:r>
        <w:r w:rsidR="002B358D">
          <w:rPr>
            <w:rFonts w:eastAsia="Century" w:cstheme="minorHAnsi"/>
            <w:sz w:val="23"/>
            <w:szCs w:val="23"/>
          </w:rPr>
          <w:t xml:space="preserve">urrent state of the art deep convolution neural network (DCNN) </w:t>
        </w:r>
        <w:r w:rsidR="002B358D">
          <w:rPr>
            <w:rFonts w:eastAsia="Century" w:cstheme="minorHAnsi"/>
            <w:sz w:val="23"/>
            <w:szCs w:val="23"/>
          </w:rPr>
          <w:t xml:space="preserve">are </w:t>
        </w:r>
        <w:r w:rsidR="002B358D">
          <w:rPr>
            <w:rFonts w:eastAsia="Century" w:cstheme="minorHAnsi"/>
            <w:sz w:val="23"/>
            <w:szCs w:val="23"/>
          </w:rPr>
          <w:t>challenged to detect object</w:t>
        </w:r>
        <w:r w:rsidR="002B358D">
          <w:rPr>
            <w:rFonts w:eastAsia="Century" w:cstheme="minorHAnsi"/>
            <w:sz w:val="23"/>
            <w:szCs w:val="23"/>
          </w:rPr>
          <w:t>s</w:t>
        </w:r>
        <w:r w:rsidR="002B358D">
          <w:rPr>
            <w:rFonts w:eastAsia="Century" w:cstheme="minorHAnsi"/>
            <w:sz w:val="23"/>
            <w:szCs w:val="23"/>
          </w:rPr>
          <w:t xml:space="preserve"> in </w:t>
        </w:r>
        <w:r w:rsidR="002B358D">
          <w:rPr>
            <w:rFonts w:eastAsia="Century" w:cstheme="minorHAnsi"/>
            <w:sz w:val="23"/>
            <w:szCs w:val="23"/>
          </w:rPr>
          <w:t xml:space="preserve">the constraints we had - </w:t>
        </w:r>
      </w:ins>
      <w:del w:id="629" w:author="Yael Edan" w:date="2019-09-22T13:49:00Z">
        <w:r w:rsidR="00103FED" w:rsidDel="002B358D">
          <w:rPr>
            <w:rFonts w:eastAsia="Century" w:cstheme="minorHAnsi"/>
            <w:sz w:val="23"/>
            <w:szCs w:val="23"/>
          </w:rPr>
          <w:delText>The</w:delText>
        </w:r>
        <w:r w:rsidR="00152973" w:rsidDel="002B358D">
          <w:rPr>
            <w:rFonts w:eastAsia="Century" w:cstheme="minorHAnsi"/>
            <w:sz w:val="23"/>
            <w:szCs w:val="23"/>
          </w:rPr>
          <w:delText xml:space="preserve"> fact that</w:delText>
        </w:r>
      </w:del>
      <w:ins w:id="630" w:author="Yael Edan" w:date="2019-09-22T13:49:00Z">
        <w:r w:rsidR="002B358D">
          <w:rPr>
            <w:rFonts w:eastAsia="Century" w:cstheme="minorHAnsi"/>
            <w:sz w:val="23"/>
            <w:szCs w:val="23"/>
          </w:rPr>
          <w:t>the</w:t>
        </w:r>
      </w:ins>
      <w:del w:id="631" w:author="Yael Edan" w:date="2019-09-22T13:49:00Z">
        <w:r w:rsidR="00152973" w:rsidDel="002B358D">
          <w:rPr>
            <w:rFonts w:eastAsia="Century" w:cstheme="minorHAnsi"/>
            <w:sz w:val="23"/>
            <w:szCs w:val="23"/>
          </w:rPr>
          <w:delText xml:space="preserve"> </w:delText>
        </w:r>
        <w:r w:rsidR="001445A8" w:rsidDel="002B358D">
          <w:rPr>
            <w:rFonts w:eastAsia="Century" w:cstheme="minorHAnsi"/>
            <w:sz w:val="23"/>
            <w:szCs w:val="23"/>
          </w:rPr>
          <w:delText>our</w:delText>
        </w:r>
      </w:del>
      <w:r w:rsidR="001445A8">
        <w:rPr>
          <w:rFonts w:eastAsia="Century" w:cstheme="minorHAnsi"/>
          <w:sz w:val="23"/>
          <w:szCs w:val="23"/>
        </w:rPr>
        <w:t xml:space="preserve"> images contain unbalance</w:t>
      </w:r>
      <w:ins w:id="632" w:author="Yael Edan" w:date="2019-09-22T13:49:00Z">
        <w:r w:rsidR="002B358D">
          <w:rPr>
            <w:rFonts w:eastAsia="Century" w:cstheme="minorHAnsi"/>
            <w:sz w:val="23"/>
            <w:szCs w:val="23"/>
          </w:rPr>
          <w:t>d</w:t>
        </w:r>
      </w:ins>
      <w:r w:rsidR="001445A8">
        <w:rPr>
          <w:rFonts w:eastAsia="Century" w:cstheme="minorHAnsi"/>
          <w:sz w:val="23"/>
          <w:szCs w:val="23"/>
        </w:rPr>
        <w:t xml:space="preserve"> </w:t>
      </w:r>
      <w:r w:rsidR="00E374CE">
        <w:rPr>
          <w:rFonts w:eastAsia="Century" w:cstheme="minorHAnsi"/>
          <w:sz w:val="23"/>
          <w:szCs w:val="23"/>
        </w:rPr>
        <w:t>ratio</w:t>
      </w:r>
      <w:r w:rsidR="001445A8">
        <w:rPr>
          <w:rFonts w:eastAsia="Century" w:cstheme="minorHAnsi"/>
          <w:sz w:val="23"/>
          <w:szCs w:val="23"/>
        </w:rPr>
        <w:t xml:space="preserve"> between the</w:t>
      </w:r>
      <w:r w:rsidR="00E374CE">
        <w:rPr>
          <w:rFonts w:eastAsia="Century" w:cstheme="minorHAnsi"/>
          <w:sz w:val="23"/>
          <w:szCs w:val="23"/>
        </w:rPr>
        <w:t xml:space="preserve"> background and the</w:t>
      </w:r>
      <w:r w:rsidR="001445A8">
        <w:rPr>
          <w:rFonts w:eastAsia="Century" w:cstheme="minorHAnsi"/>
          <w:sz w:val="23"/>
          <w:szCs w:val="23"/>
        </w:rPr>
        <w:t xml:space="preserve"> melons</w:t>
      </w:r>
      <w:r w:rsidR="00E374CE">
        <w:rPr>
          <w:rFonts w:eastAsia="Century" w:cstheme="minorHAnsi"/>
          <w:sz w:val="23"/>
          <w:szCs w:val="23"/>
        </w:rPr>
        <w:t xml:space="preserve">, </w:t>
      </w:r>
      <w:ins w:id="633" w:author="Yael Edan" w:date="2019-09-22T13:49:00Z">
        <w:r w:rsidR="002B358D">
          <w:rPr>
            <w:rFonts w:eastAsia="Century" w:cstheme="minorHAnsi"/>
            <w:sz w:val="23"/>
            <w:szCs w:val="23"/>
          </w:rPr>
          <w:t xml:space="preserve">and </w:t>
        </w:r>
      </w:ins>
      <w:del w:id="634" w:author="Yael Edan" w:date="2019-09-22T13:49:00Z">
        <w:r w:rsidR="00103FED" w:rsidDel="002B358D">
          <w:rPr>
            <w:rFonts w:eastAsia="Century" w:cstheme="minorHAnsi"/>
            <w:sz w:val="23"/>
            <w:szCs w:val="23"/>
          </w:rPr>
          <w:delText xml:space="preserve">also, </w:delText>
        </w:r>
      </w:del>
      <w:r w:rsidR="00103FED">
        <w:rPr>
          <w:rFonts w:eastAsia="Century" w:cstheme="minorHAnsi"/>
          <w:sz w:val="23"/>
          <w:szCs w:val="23"/>
        </w:rPr>
        <w:t>the</w:t>
      </w:r>
      <w:r w:rsidR="00E374CE">
        <w:rPr>
          <w:rFonts w:eastAsia="Century" w:cstheme="minorHAnsi"/>
          <w:sz w:val="23"/>
          <w:szCs w:val="23"/>
        </w:rPr>
        <w:t xml:space="preserve"> size of the melon</w:t>
      </w:r>
      <w:ins w:id="635" w:author="Yael Edan" w:date="2019-09-22T13:49:00Z">
        <w:r w:rsidR="002B358D">
          <w:rPr>
            <w:rFonts w:eastAsia="Century" w:cstheme="minorHAnsi"/>
            <w:sz w:val="23"/>
            <w:szCs w:val="23"/>
          </w:rPr>
          <w:t>s</w:t>
        </w:r>
      </w:ins>
      <w:r w:rsidR="00E374CE">
        <w:rPr>
          <w:rFonts w:eastAsia="Century" w:cstheme="minorHAnsi"/>
          <w:sz w:val="23"/>
          <w:szCs w:val="23"/>
        </w:rPr>
        <w:t xml:space="preserve"> is small</w:t>
      </w:r>
      <w:del w:id="636" w:author="Yael Edan" w:date="2019-09-22T13:50:00Z">
        <w:r w:rsidR="00E374CE" w:rsidDel="002B358D">
          <w:rPr>
            <w:rFonts w:eastAsia="Century" w:cstheme="minorHAnsi"/>
            <w:sz w:val="23"/>
            <w:szCs w:val="23"/>
          </w:rPr>
          <w:delText>, most of the current state of the art deep</w:delText>
        </w:r>
        <w:r w:rsidR="00233BE3" w:rsidDel="002B358D">
          <w:rPr>
            <w:rFonts w:eastAsia="Century" w:cstheme="minorHAnsi"/>
            <w:sz w:val="23"/>
            <w:szCs w:val="23"/>
          </w:rPr>
          <w:delText xml:space="preserve"> convolution</w:delText>
        </w:r>
        <w:r w:rsidR="00E374CE" w:rsidDel="002B358D">
          <w:rPr>
            <w:rFonts w:eastAsia="Century" w:cstheme="minorHAnsi"/>
            <w:sz w:val="23"/>
            <w:szCs w:val="23"/>
          </w:rPr>
          <w:delText xml:space="preserve"> neural network (D</w:delText>
        </w:r>
        <w:r w:rsidR="00233BE3" w:rsidDel="002B358D">
          <w:rPr>
            <w:rFonts w:eastAsia="Century" w:cstheme="minorHAnsi"/>
            <w:sz w:val="23"/>
            <w:szCs w:val="23"/>
          </w:rPr>
          <w:delText>C</w:delText>
        </w:r>
        <w:r w:rsidR="00E374CE" w:rsidDel="002B358D">
          <w:rPr>
            <w:rFonts w:eastAsia="Century" w:cstheme="minorHAnsi"/>
            <w:sz w:val="23"/>
            <w:szCs w:val="23"/>
          </w:rPr>
          <w:delText>NN) challenged to detect object in such constrains</w:delText>
        </w:r>
      </w:del>
      <w:r w:rsidR="00E374CE">
        <w:rPr>
          <w:rFonts w:eastAsia="Century" w:cstheme="minorHAnsi"/>
          <w:sz w:val="23"/>
          <w:szCs w:val="23"/>
        </w:rPr>
        <w:t xml:space="preserve">. </w:t>
      </w:r>
      <w:r w:rsidR="00233BE3" w:rsidRPr="00233BE3">
        <w:rPr>
          <w:rFonts w:eastAsia="Century" w:cstheme="minorHAnsi"/>
          <w:sz w:val="23"/>
          <w:szCs w:val="23"/>
        </w:rPr>
        <w:t>RetinaNet</w:t>
      </w:r>
      <w:r w:rsidR="00233BE3">
        <w:rPr>
          <w:rFonts w:eastAsia="Century" w:cstheme="minorHAnsi"/>
          <w:sz w:val="23"/>
          <w:szCs w:val="23"/>
        </w:rPr>
        <w:t xml:space="preserve"> DCNN </w:t>
      </w:r>
      <w:r w:rsidR="00233BE3" w:rsidRPr="00233BE3">
        <w:rPr>
          <w:rFonts w:eastAsia="Century" w:cstheme="minorHAnsi"/>
          <w:sz w:val="23"/>
          <w:szCs w:val="23"/>
        </w:rPr>
        <w:t>was applied to overcome th</w:t>
      </w:r>
      <w:ins w:id="637" w:author="Yael Edan" w:date="2019-09-22T13:50:00Z">
        <w:r w:rsidR="002B358D">
          <w:rPr>
            <w:rFonts w:eastAsia="Century" w:cstheme="minorHAnsi"/>
            <w:sz w:val="23"/>
            <w:szCs w:val="23"/>
          </w:rPr>
          <w:t>e</w:t>
        </w:r>
      </w:ins>
      <w:del w:id="638" w:author="Yael Edan" w:date="2019-09-22T13:50:00Z">
        <w:r w:rsidR="00233BE3" w:rsidDel="002B358D">
          <w:rPr>
            <w:rFonts w:eastAsia="Century" w:cstheme="minorHAnsi"/>
            <w:sz w:val="23"/>
            <w:szCs w:val="23"/>
          </w:rPr>
          <w:delText>o</w:delText>
        </w:r>
      </w:del>
      <w:r w:rsidR="00233BE3">
        <w:rPr>
          <w:rFonts w:eastAsia="Century" w:cstheme="minorHAnsi"/>
          <w:sz w:val="23"/>
          <w:szCs w:val="23"/>
        </w:rPr>
        <w:t>se limitation</w:t>
      </w:r>
      <w:ins w:id="639" w:author="Yael Edan" w:date="2019-09-22T13:50:00Z">
        <w:r w:rsidR="002B358D">
          <w:rPr>
            <w:rFonts w:eastAsia="Century" w:cstheme="minorHAnsi"/>
            <w:sz w:val="23"/>
            <w:szCs w:val="23"/>
          </w:rPr>
          <w:t>s</w:t>
        </w:r>
      </w:ins>
      <w:r w:rsidR="00233BE3">
        <w:rPr>
          <w:rFonts w:eastAsia="Century" w:cstheme="minorHAnsi"/>
          <w:sz w:val="23"/>
          <w:szCs w:val="23"/>
        </w:rPr>
        <w:t xml:space="preserve"> and provide </w:t>
      </w:r>
      <w:r w:rsidR="00233BE3" w:rsidRPr="00233BE3">
        <w:rPr>
          <w:rFonts w:eastAsia="Century" w:cstheme="minorHAnsi"/>
          <w:sz w:val="23"/>
          <w:szCs w:val="23"/>
        </w:rPr>
        <w:t>the required accuracy. The network was modified and</w:t>
      </w:r>
      <w:r w:rsidR="00233BE3">
        <w:rPr>
          <w:rFonts w:eastAsia="Century" w:cstheme="minorHAnsi"/>
          <w:sz w:val="23"/>
          <w:szCs w:val="23"/>
        </w:rPr>
        <w:t xml:space="preserve"> </w:t>
      </w:r>
      <w:r w:rsidR="00233BE3" w:rsidRPr="00152973">
        <w:rPr>
          <w:rFonts w:eastAsia="Century" w:cstheme="minorHAnsi"/>
          <w:sz w:val="23"/>
          <w:szCs w:val="23"/>
        </w:rPr>
        <w:t>then fine</w:t>
      </w:r>
      <w:ins w:id="640" w:author="Yael Edan" w:date="2019-09-22T13:50:00Z">
        <w:r w:rsidR="002B358D">
          <w:rPr>
            <w:rFonts w:eastAsia="Century" w:cstheme="minorHAnsi"/>
            <w:sz w:val="23"/>
            <w:szCs w:val="23"/>
          </w:rPr>
          <w:t>-</w:t>
        </w:r>
      </w:ins>
      <w:r w:rsidR="00233BE3" w:rsidRPr="00152973">
        <w:rPr>
          <w:rFonts w:eastAsia="Century" w:cstheme="minorHAnsi"/>
          <w:sz w:val="23"/>
          <w:szCs w:val="23"/>
        </w:rPr>
        <w:t>tuned using the transfer learning method</w:t>
      </w:r>
      <w:r w:rsidR="00233BE3">
        <w:rPr>
          <w:rFonts w:eastAsia="Century" w:cstheme="minorHAnsi"/>
          <w:sz w:val="23"/>
          <w:szCs w:val="23"/>
        </w:rPr>
        <w:t xml:space="preserve">. </w:t>
      </w:r>
      <w:r w:rsidR="00B60E53" w:rsidRPr="00B60E53">
        <w:rPr>
          <w:rFonts w:eastAsia="Century" w:cstheme="minorHAnsi"/>
          <w:sz w:val="23"/>
          <w:szCs w:val="23"/>
        </w:rPr>
        <w:t>4220 labeled melons taken from 4 different images were used for the transfer learning. This data set was enlarged by data augmentation p</w:t>
      </w:r>
      <w:del w:id="641" w:author="Yael Edan" w:date="2019-09-22T13:51:00Z">
        <w:r w:rsidR="00B60E53" w:rsidRPr="00B60E53" w:rsidDel="002B358D">
          <w:rPr>
            <w:rFonts w:eastAsia="Century" w:cstheme="minorHAnsi"/>
            <w:sz w:val="23"/>
            <w:szCs w:val="23"/>
          </w:rPr>
          <w:delText>r</w:delText>
        </w:r>
      </w:del>
      <w:r w:rsidR="00B60E53" w:rsidRPr="00B60E53">
        <w:rPr>
          <w:rFonts w:eastAsia="Century" w:cstheme="minorHAnsi"/>
          <w:sz w:val="23"/>
          <w:szCs w:val="23"/>
        </w:rPr>
        <w:t>e</w:t>
      </w:r>
      <w:ins w:id="642" w:author="Yael Edan" w:date="2019-09-22T13:50:00Z">
        <w:r w:rsidR="002B358D">
          <w:rPr>
            <w:rFonts w:eastAsia="Century" w:cstheme="minorHAnsi"/>
            <w:sz w:val="23"/>
            <w:szCs w:val="23"/>
          </w:rPr>
          <w:t>r</w:t>
        </w:r>
      </w:ins>
      <w:r w:rsidR="00B60E53" w:rsidRPr="00B60E53">
        <w:rPr>
          <w:rFonts w:eastAsia="Century" w:cstheme="minorHAnsi"/>
          <w:sz w:val="23"/>
          <w:szCs w:val="23"/>
        </w:rPr>
        <w:t>formed during the fine tuning process of melon fruit detector</w:t>
      </w:r>
      <w:r w:rsidR="00B60E53">
        <w:rPr>
          <w:rFonts w:eastAsia="Century" w:cstheme="minorHAnsi"/>
          <w:sz w:val="23"/>
          <w:szCs w:val="23"/>
        </w:rPr>
        <w:t xml:space="preserve">. </w:t>
      </w:r>
      <w:r w:rsidR="00233BE3" w:rsidRPr="00152973">
        <w:rPr>
          <w:rFonts w:eastAsia="Century" w:cstheme="minorHAnsi"/>
          <w:sz w:val="23"/>
          <w:szCs w:val="23"/>
        </w:rPr>
        <w:t xml:space="preserve">The detection process achieved an average precision score of 0.92 with a F1-score more than 0.9 in a variety of agriculture environments. For each detected melon, feature extraction was applied by using the Chan Vese active contour algorithm and PCA ellipse fitting method. </w:t>
      </w:r>
      <w:r w:rsidR="00152973">
        <w:rPr>
          <w:rFonts w:eastAsia="Century" w:cstheme="minorHAnsi"/>
          <w:sz w:val="23"/>
          <w:szCs w:val="23"/>
        </w:rPr>
        <w:t>By using the same regression that w</w:t>
      </w:r>
      <w:ins w:id="643" w:author="Yael Edan" w:date="2019-09-22T13:51:00Z">
        <w:r w:rsidR="002B358D">
          <w:rPr>
            <w:rFonts w:eastAsia="Century" w:cstheme="minorHAnsi"/>
            <w:sz w:val="23"/>
            <w:szCs w:val="23"/>
          </w:rPr>
          <w:t>as</w:t>
        </w:r>
      </w:ins>
      <w:del w:id="644" w:author="Yael Edan" w:date="2019-09-22T13:51:00Z">
        <w:r w:rsidR="00152973" w:rsidDel="002B358D">
          <w:rPr>
            <w:rFonts w:eastAsia="Century" w:cstheme="minorHAnsi"/>
            <w:sz w:val="23"/>
            <w:szCs w:val="23"/>
          </w:rPr>
          <w:delText>ere</w:delText>
        </w:r>
      </w:del>
      <w:r w:rsidR="00152973">
        <w:rPr>
          <w:rFonts w:eastAsia="Century" w:cstheme="minorHAnsi"/>
          <w:sz w:val="23"/>
          <w:szCs w:val="23"/>
        </w:rPr>
        <w:t xml:space="preserve"> used </w:t>
      </w:r>
      <w:ins w:id="645" w:author="Yael Edan" w:date="2019-09-22T13:51:00Z">
        <w:r w:rsidR="002B358D">
          <w:rPr>
            <w:rFonts w:eastAsia="Century" w:cstheme="minorHAnsi"/>
            <w:sz w:val="23"/>
            <w:szCs w:val="23"/>
          </w:rPr>
          <w:t>in</w:t>
        </w:r>
      </w:ins>
      <w:del w:id="646" w:author="Yael Edan" w:date="2019-09-22T13:51:00Z">
        <w:r w:rsidR="00152973" w:rsidDel="002B358D">
          <w:rPr>
            <w:rFonts w:eastAsia="Century" w:cstheme="minorHAnsi"/>
            <w:sz w:val="23"/>
            <w:szCs w:val="23"/>
          </w:rPr>
          <w:delText>at</w:delText>
        </w:r>
      </w:del>
      <w:r w:rsidR="00152973">
        <w:rPr>
          <w:rFonts w:eastAsia="Century" w:cstheme="minorHAnsi"/>
          <w:sz w:val="23"/>
          <w:szCs w:val="23"/>
        </w:rPr>
        <w:t xml:space="preserve"> the first </w:t>
      </w:r>
      <w:r>
        <w:rPr>
          <w:rFonts w:eastAsia="Century" w:cstheme="minorHAnsi"/>
          <w:sz w:val="23"/>
          <w:szCs w:val="23"/>
        </w:rPr>
        <w:t>method</w:t>
      </w:r>
      <w:r w:rsidR="00152973">
        <w:rPr>
          <w:rFonts w:eastAsia="Century" w:cstheme="minorHAnsi"/>
          <w:sz w:val="23"/>
          <w:szCs w:val="23"/>
        </w:rPr>
        <w:t xml:space="preserve">, </w:t>
      </w:r>
      <w:del w:id="647" w:author="Yael Edan" w:date="2019-09-22T13:51:00Z">
        <w:r w:rsidR="00152973" w:rsidDel="002B358D">
          <w:rPr>
            <w:rFonts w:eastAsia="Century" w:cstheme="minorHAnsi"/>
            <w:sz w:val="23"/>
            <w:szCs w:val="23"/>
          </w:rPr>
          <w:delText>we estimate each m</w:delText>
        </w:r>
      </w:del>
      <w:ins w:id="648" w:author="Yael Edan" w:date="2019-09-22T13:51:00Z">
        <w:r w:rsidR="002B358D">
          <w:rPr>
            <w:rFonts w:eastAsia="Century" w:cstheme="minorHAnsi"/>
            <w:sz w:val="23"/>
            <w:szCs w:val="23"/>
          </w:rPr>
          <w:t>the weight of each m</w:t>
        </w:r>
      </w:ins>
      <w:r w:rsidR="00152973">
        <w:rPr>
          <w:rFonts w:eastAsia="Century" w:cstheme="minorHAnsi"/>
          <w:sz w:val="23"/>
          <w:szCs w:val="23"/>
        </w:rPr>
        <w:t>elon w</w:t>
      </w:r>
      <w:ins w:id="649" w:author="Yael Edan" w:date="2019-09-22T13:51:00Z">
        <w:r w:rsidR="002B358D">
          <w:rPr>
            <w:rFonts w:eastAsia="Century" w:cstheme="minorHAnsi"/>
            <w:sz w:val="23"/>
            <w:szCs w:val="23"/>
          </w:rPr>
          <w:t>as estimated</w:t>
        </w:r>
      </w:ins>
      <w:del w:id="650" w:author="Yael Edan" w:date="2019-09-22T13:51:00Z">
        <w:r w:rsidR="00152973" w:rsidDel="002B358D">
          <w:rPr>
            <w:rFonts w:eastAsia="Century" w:cstheme="minorHAnsi"/>
            <w:sz w:val="23"/>
            <w:szCs w:val="23"/>
          </w:rPr>
          <w:delText>eight</w:delText>
        </w:r>
      </w:del>
      <w:r w:rsidR="00152973">
        <w:rPr>
          <w:rFonts w:eastAsia="Century" w:cstheme="minorHAnsi"/>
          <w:sz w:val="23"/>
          <w:szCs w:val="23"/>
        </w:rPr>
        <w:t>.</w:t>
      </w:r>
      <w:r>
        <w:rPr>
          <w:rFonts w:eastAsia="Century" w:cstheme="minorHAnsi"/>
          <w:sz w:val="23"/>
          <w:szCs w:val="23"/>
        </w:rPr>
        <w:t xml:space="preserve"> </w:t>
      </w:r>
    </w:p>
    <w:p w14:paraId="65728EA5" w14:textId="7B7EAF08" w:rsidR="00233BE3" w:rsidRPr="00152973" w:rsidRDefault="00233BE3" w:rsidP="002B358D">
      <w:pPr>
        <w:bidi w:val="0"/>
        <w:jc w:val="both"/>
        <w:rPr>
          <w:rFonts w:eastAsia="Century" w:cstheme="minorHAnsi"/>
          <w:sz w:val="23"/>
          <w:szCs w:val="23"/>
        </w:rPr>
      </w:pPr>
      <w:r w:rsidRPr="00152973">
        <w:rPr>
          <w:rFonts w:eastAsia="Century" w:cstheme="minorHAnsi"/>
          <w:sz w:val="23"/>
          <w:szCs w:val="23"/>
        </w:rPr>
        <w:t xml:space="preserve">The system results for estimating the weight of a single melon measured by the mean absolute percentage error index achieved 16 percent. Analysis revealed that this can be decreased to 12 percent error with more accurate geometrical feature extraction. Overall yield estimation derived by summarizing the weights of all melons in the field and resulted in only 3 percent underestimation from total actual yield.  </w:t>
      </w:r>
    </w:p>
    <w:p w14:paraId="2DDD86D0" w14:textId="61DC7E1C" w:rsidR="00452071" w:rsidRPr="009C4902" w:rsidRDefault="007329D7" w:rsidP="001D18A7">
      <w:pPr>
        <w:pStyle w:val="Heading1"/>
        <w:bidi w:val="0"/>
        <w:rPr>
          <w:rFonts w:asciiTheme="minorHAnsi" w:hAnsiTheme="minorHAnsi" w:cstheme="minorHAnsi"/>
        </w:rPr>
      </w:pPr>
      <w:bookmarkStart w:id="651" w:name="_Toc19806696"/>
      <w:commentRangeStart w:id="652"/>
      <w:r>
        <w:rPr>
          <w:rFonts w:asciiTheme="minorHAnsi" w:hAnsiTheme="minorHAnsi" w:cstheme="minorHAnsi"/>
        </w:rPr>
        <w:lastRenderedPageBreak/>
        <w:t xml:space="preserve">3.3 </w:t>
      </w:r>
      <w:r w:rsidR="00E42FF5">
        <w:rPr>
          <w:rFonts w:asciiTheme="minorHAnsi" w:hAnsiTheme="minorHAnsi" w:cstheme="minorHAnsi"/>
        </w:rPr>
        <w:t>Result</w:t>
      </w:r>
      <w:r w:rsidR="00452071" w:rsidRPr="009C4902">
        <w:rPr>
          <w:rFonts w:asciiTheme="minorHAnsi" w:hAnsiTheme="minorHAnsi" w:cstheme="minorHAnsi"/>
        </w:rPr>
        <w:t xml:space="preserve"> </w:t>
      </w:r>
      <w:commentRangeStart w:id="653"/>
      <w:r w:rsidR="00452071" w:rsidRPr="009C4902">
        <w:rPr>
          <w:rFonts w:asciiTheme="minorHAnsi" w:hAnsiTheme="minorHAnsi" w:cstheme="minorHAnsi"/>
        </w:rPr>
        <w:t xml:space="preserve">comparison between the two </w:t>
      </w:r>
      <w:r w:rsidR="00452071" w:rsidRPr="00E50D0F">
        <w:rPr>
          <w:rFonts w:asciiTheme="minorHAnsi" w:hAnsiTheme="minorHAnsi" w:cstheme="minorHAnsi"/>
          <w:highlight w:val="cyan"/>
          <w:rPrChange w:id="654" w:author="Yael Edan" w:date="2019-09-22T13:53:00Z">
            <w:rPr>
              <w:rFonts w:asciiTheme="minorHAnsi" w:hAnsiTheme="minorHAnsi" w:cstheme="minorHAnsi"/>
            </w:rPr>
          </w:rPrChange>
        </w:rPr>
        <w:t>methods</w:t>
      </w:r>
      <w:bookmarkEnd w:id="651"/>
      <w:r w:rsidR="00452071" w:rsidRPr="009C4902">
        <w:rPr>
          <w:rFonts w:asciiTheme="minorHAnsi" w:hAnsiTheme="minorHAnsi" w:cstheme="minorHAnsi"/>
        </w:rPr>
        <w:t xml:space="preserve">  </w:t>
      </w:r>
      <w:commentRangeEnd w:id="653"/>
      <w:r w:rsidR="00E50D0F">
        <w:rPr>
          <w:rStyle w:val="CommentReference"/>
          <w:rFonts w:asciiTheme="minorHAnsi" w:eastAsiaTheme="minorHAnsi" w:hAnsiTheme="minorHAnsi" w:cstheme="minorBidi"/>
          <w:color w:val="auto"/>
        </w:rPr>
        <w:commentReference w:id="653"/>
      </w:r>
    </w:p>
    <w:p w14:paraId="624DFF95" w14:textId="1593E91F" w:rsidR="00E42FF5" w:rsidRDefault="00E42FF5" w:rsidP="00E50D0F">
      <w:pPr>
        <w:bidi w:val="0"/>
      </w:pPr>
      <w:r>
        <w:t>B</w:t>
      </w:r>
      <w:r w:rsidR="0028382E">
        <w:t xml:space="preserve">oth </w:t>
      </w:r>
      <w:r w:rsidR="0028382E" w:rsidRPr="00E50D0F">
        <w:rPr>
          <w:highlight w:val="cyan"/>
          <w:rPrChange w:id="655" w:author="Yael Edan" w:date="2019-09-22T13:53:00Z">
            <w:rPr/>
          </w:rPrChange>
        </w:rPr>
        <w:t>models</w:t>
      </w:r>
      <w:r w:rsidR="0028382E">
        <w:t xml:space="preserve"> were based on </w:t>
      </w:r>
      <w:r w:rsidR="006A563A">
        <w:t>same</w:t>
      </w:r>
      <w:r w:rsidR="0028382E">
        <w:t xml:space="preserve"> main </w:t>
      </w:r>
      <w:r>
        <w:t xml:space="preserve">three </w:t>
      </w:r>
      <w:r w:rsidR="0028382E">
        <w:t xml:space="preserve">stages. However, </w:t>
      </w:r>
      <w:ins w:id="656" w:author="Yael Edan" w:date="2019-09-22T13:53:00Z">
        <w:r w:rsidR="00E50D0F">
          <w:t>performance results were different since they included</w:t>
        </w:r>
      </w:ins>
      <w:del w:id="657" w:author="Yael Edan" w:date="2019-09-22T13:54:00Z">
        <w:r w:rsidR="0028382E" w:rsidDel="00E50D0F">
          <w:delText xml:space="preserve">the methods that were </w:delText>
        </w:r>
        <w:r w:rsidR="006A563A" w:rsidDel="00E50D0F">
          <w:delText>implemented</w:delText>
        </w:r>
        <w:r w:rsidR="0028382E" w:rsidDel="00E50D0F">
          <w:delText xml:space="preserve"> for </w:delText>
        </w:r>
        <w:r w:rsidR="006A563A" w:rsidDel="00E50D0F">
          <w:delText>each of them were different and as result the performance were not the same</w:delText>
        </w:r>
      </w:del>
      <w:ins w:id="658" w:author="Yael Edan" w:date="2019-09-22T13:54:00Z">
        <w:r w:rsidR="00E50D0F">
          <w:t xml:space="preserve"> different methods</w:t>
        </w:r>
      </w:ins>
      <w:r w:rsidR="006A563A">
        <w:t xml:space="preserve">. </w:t>
      </w:r>
      <w:r>
        <w:t xml:space="preserve"> The second </w:t>
      </w:r>
      <w:r w:rsidRPr="00E50D0F">
        <w:rPr>
          <w:highlight w:val="cyan"/>
          <w:rPrChange w:id="659" w:author="Yael Edan" w:date="2019-09-22T13:54:00Z">
            <w:rPr/>
          </w:rPrChange>
        </w:rPr>
        <w:t>system</w:t>
      </w:r>
      <w:r>
        <w:t xml:space="preserve"> outperform</w:t>
      </w:r>
      <w:ins w:id="660" w:author="Yael Edan" w:date="2019-09-22T13:54:00Z">
        <w:r w:rsidR="00E50D0F">
          <w:t>ed</w:t>
        </w:r>
      </w:ins>
      <w:r>
        <w:t xml:space="preserve"> over the first </w:t>
      </w:r>
      <w:r w:rsidR="00556651">
        <w:t>system in every aspect</w:t>
      </w:r>
      <w:r>
        <w:t xml:space="preserve">, </w:t>
      </w:r>
      <w:del w:id="661" w:author="Yael Edan" w:date="2019-09-22T13:54:00Z">
        <w:r w:rsidR="00556651" w:rsidDel="00E50D0F">
          <w:delText>as a result</w:delText>
        </w:r>
        <w:r w:rsidDel="00E50D0F">
          <w:delText xml:space="preserve"> </w:delText>
        </w:r>
      </w:del>
      <w:r>
        <w:t>clos</w:t>
      </w:r>
      <w:ins w:id="662" w:author="Yael Edan" w:date="2019-09-22T13:54:00Z">
        <w:r w:rsidR="00E50D0F">
          <w:t>ing</w:t>
        </w:r>
      </w:ins>
      <w:del w:id="663" w:author="Yael Edan" w:date="2019-09-22T13:54:00Z">
        <w:r w:rsidDel="00E50D0F">
          <w:delText>e</w:delText>
        </w:r>
      </w:del>
      <w:r>
        <w:t xml:space="preserve"> </w:t>
      </w:r>
      <w:r w:rsidR="00556651">
        <w:t xml:space="preserve">most of the gaps </w:t>
      </w:r>
      <w:r w:rsidR="00556651" w:rsidRPr="00556651">
        <w:t xml:space="preserve">that </w:t>
      </w:r>
      <w:ins w:id="664" w:author="Yael Edan" w:date="2019-09-22T13:54:00Z">
        <w:r w:rsidR="00E50D0F">
          <w:t>were</w:t>
        </w:r>
      </w:ins>
      <w:del w:id="665" w:author="Yael Edan" w:date="2019-09-22T13:54:00Z">
        <w:r w:rsidR="00556651" w:rsidDel="00E50D0F">
          <w:delText>h</w:delText>
        </w:r>
        <w:r w:rsidR="00556651" w:rsidRPr="00556651" w:rsidDel="00E50D0F">
          <w:delText>ave been</w:delText>
        </w:r>
      </w:del>
      <w:r w:rsidR="00556651" w:rsidRPr="00556651">
        <w:t xml:space="preserve"> identified</w:t>
      </w:r>
      <w:r w:rsidR="00556651">
        <w:t xml:space="preserve"> during the first system analysis. </w:t>
      </w:r>
      <w:r w:rsidR="00556651" w:rsidRPr="00556651">
        <w:t xml:space="preserve">This </w:t>
      </w:r>
      <w:r w:rsidR="00556651">
        <w:t>was</w:t>
      </w:r>
      <w:r w:rsidR="00556651" w:rsidRPr="00556651">
        <w:t xml:space="preserve"> reflected </w:t>
      </w:r>
      <w:r w:rsidR="00556651">
        <w:t>in the first stage w</w:t>
      </w:r>
      <w:ins w:id="666" w:author="Yael Edan" w:date="2019-09-22T13:54:00Z">
        <w:r w:rsidR="00E50D0F">
          <w:t>h</w:t>
        </w:r>
      </w:ins>
      <w:r w:rsidR="00556651">
        <w:t>ere the performance of the melon detection and localization yield</w:t>
      </w:r>
      <w:ins w:id="667" w:author="Yael Edan" w:date="2019-09-22T13:54:00Z">
        <w:r w:rsidR="00E50D0F">
          <w:t>ed</w:t>
        </w:r>
      </w:ins>
      <w:r w:rsidR="00556651">
        <w:t xml:space="preserve"> better result</w:t>
      </w:r>
      <w:ins w:id="668" w:author="Yael Edan" w:date="2019-09-22T13:55:00Z">
        <w:r w:rsidR="00E50D0F">
          <w:t>.</w:t>
        </w:r>
      </w:ins>
      <w:del w:id="669" w:author="Yael Edan" w:date="2019-09-22T13:55:00Z">
        <w:r w:rsidR="00556651" w:rsidDel="00E50D0F">
          <w:delText>, t</w:delText>
        </w:r>
      </w:del>
      <w:ins w:id="670" w:author="Yael Edan" w:date="2019-09-22T13:55:00Z">
        <w:r w:rsidR="00E50D0F">
          <w:t xml:space="preserve"> T</w:t>
        </w:r>
      </w:ins>
      <w:r w:rsidR="00556651">
        <w:t xml:space="preserve">he RetinaNet </w:t>
      </w:r>
      <w:r w:rsidR="00A879A2">
        <w:t>together with NMS reached</w:t>
      </w:r>
      <w:r w:rsidR="00556651">
        <w:t xml:space="preserve"> </w:t>
      </w:r>
      <w:r w:rsidR="00A879A2">
        <w:t>10</w:t>
      </w:r>
      <w:ins w:id="671" w:author="Yael Edan" w:date="2019-09-22T13:55:00Z">
        <w:r w:rsidR="00E50D0F">
          <w:t>%</w:t>
        </w:r>
      </w:ins>
      <w:del w:id="672" w:author="Yael Edan" w:date="2019-09-22T13:55:00Z">
        <w:r w:rsidR="00556651" w:rsidDel="00E50D0F">
          <w:delText xml:space="preserve"> percent</w:delText>
        </w:r>
      </w:del>
      <w:r w:rsidR="00556651">
        <w:t xml:space="preserve"> better result</w:t>
      </w:r>
      <w:ins w:id="673" w:author="Yael Edan" w:date="2019-09-22T13:55:00Z">
        <w:r w:rsidR="00E50D0F">
          <w:t>s</w:t>
        </w:r>
      </w:ins>
      <w:r w:rsidR="00556651">
        <w:t xml:space="preserve"> in terms of </w:t>
      </w:r>
      <w:r w:rsidR="00A879A2">
        <w:t>average precision</w:t>
      </w:r>
      <w:r w:rsidR="00556651">
        <w:t xml:space="preserve"> </w:t>
      </w:r>
      <w:ins w:id="674" w:author="Yael Edan" w:date="2019-09-22T13:55:00Z">
        <w:r w:rsidR="00E50D0F">
          <w:t xml:space="preserve">as compared to </w:t>
        </w:r>
      </w:ins>
      <w:del w:id="675" w:author="Yael Edan" w:date="2019-09-22T13:55:00Z">
        <w:r w:rsidR="00556651" w:rsidDel="00E50D0F">
          <w:delText xml:space="preserve">then </w:delText>
        </w:r>
      </w:del>
      <w:r w:rsidR="00556651">
        <w:t>the Viola-Jones and</w:t>
      </w:r>
      <w:r w:rsidR="008013B0">
        <w:t xml:space="preserve"> CNN</w:t>
      </w:r>
      <w:r w:rsidR="00556651">
        <w:t xml:space="preserve"> configuration. A better localization allows to perform more accurate feature extraction </w:t>
      </w:r>
      <w:r w:rsidR="00A879A2" w:rsidRPr="00152973">
        <w:rPr>
          <w:rFonts w:eastAsia="Century" w:cstheme="minorHAnsi"/>
          <w:sz w:val="23"/>
          <w:szCs w:val="23"/>
        </w:rPr>
        <w:t>using the Chan Vese active contour algorithm and PCA ellipse</w:t>
      </w:r>
      <w:r w:rsidR="00A879A2">
        <w:t xml:space="preserve">. </w:t>
      </w:r>
      <w:ins w:id="676" w:author="Yael Edan" w:date="2019-09-22T13:55:00Z">
        <w:r w:rsidR="00E50D0F">
          <w:t>This r</w:t>
        </w:r>
      </w:ins>
      <w:del w:id="677" w:author="Yael Edan" w:date="2019-09-22T13:55:00Z">
        <w:r w:rsidR="00A879A2" w:rsidRPr="00A879A2" w:rsidDel="00E50D0F">
          <w:delText>R</w:delText>
        </w:r>
      </w:del>
      <w:r w:rsidR="00A879A2" w:rsidRPr="00A879A2">
        <w:t>esult</w:t>
      </w:r>
      <w:ins w:id="678" w:author="Yael Edan" w:date="2019-09-22T13:55:00Z">
        <w:r w:rsidR="00E50D0F">
          <w:t>s</w:t>
        </w:r>
      </w:ins>
      <w:del w:id="679" w:author="Yael Edan" w:date="2019-09-22T13:55:00Z">
        <w:r w:rsidR="00A879A2" w:rsidRPr="00A879A2" w:rsidDel="00E50D0F">
          <w:delText xml:space="preserve">ing </w:delText>
        </w:r>
      </w:del>
      <w:ins w:id="680" w:author="Yael Edan" w:date="2019-09-22T13:55:00Z">
        <w:r w:rsidR="00E50D0F">
          <w:t xml:space="preserve"> </w:t>
        </w:r>
      </w:ins>
      <w:r w:rsidR="00A879A2" w:rsidRPr="00A879A2">
        <w:t xml:space="preserve">in a better </w:t>
      </w:r>
      <w:r w:rsidR="00A879A2">
        <w:t>yield estimation</w:t>
      </w:r>
      <w:r w:rsidR="00A879A2" w:rsidRPr="00A879A2">
        <w:t xml:space="preserve"> result</w:t>
      </w:r>
      <w:r w:rsidR="00A879A2">
        <w:t xml:space="preserve"> for the all crop.</w:t>
      </w:r>
      <w:commentRangeEnd w:id="652"/>
      <w:r w:rsidR="002B358D">
        <w:rPr>
          <w:rStyle w:val="CommentReference"/>
        </w:rPr>
        <w:commentReference w:id="652"/>
      </w:r>
    </w:p>
    <w:p w14:paraId="12C8711C" w14:textId="2EA806E1" w:rsidR="009C4902" w:rsidRDefault="009C4902" w:rsidP="001D18A7">
      <w:pPr>
        <w:bidi w:val="0"/>
        <w:rPr>
          <w:rFonts w:eastAsiaTheme="majorEastAsia" w:cstheme="minorHAnsi"/>
          <w:color w:val="000000"/>
          <w:sz w:val="48"/>
          <w:szCs w:val="48"/>
        </w:rPr>
      </w:pPr>
      <w:r>
        <w:br w:type="page"/>
      </w:r>
    </w:p>
    <w:p w14:paraId="29D2254A" w14:textId="0481EFF3" w:rsidR="00DA0EAA" w:rsidRPr="00D1736D" w:rsidRDefault="001440BE" w:rsidP="00F87F62">
      <w:pPr>
        <w:pStyle w:val="Title"/>
      </w:pPr>
      <w:bookmarkStart w:id="681" w:name="_Toc19806697"/>
      <w:r w:rsidRPr="00D1736D">
        <w:lastRenderedPageBreak/>
        <w:t xml:space="preserve">4. </w:t>
      </w:r>
      <w:r w:rsidR="00643606" w:rsidRPr="00D1736D">
        <w:t xml:space="preserve">Estimating </w:t>
      </w:r>
      <w:r w:rsidRPr="00D1736D">
        <w:t>m</w:t>
      </w:r>
      <w:r w:rsidR="00643606" w:rsidRPr="00D1736D">
        <w:t xml:space="preserve">elon </w:t>
      </w:r>
      <w:ins w:id="682" w:author="Yael Edan" w:date="2019-09-22T13:55:00Z">
        <w:r w:rsidR="00F87F62">
          <w:t>y</w:t>
        </w:r>
      </w:ins>
      <w:del w:id="683" w:author="Yael Edan" w:date="2019-09-22T13:55:00Z">
        <w:r w:rsidR="00643606" w:rsidRPr="00D1736D" w:rsidDel="00F87F62">
          <w:delText>Y</w:delText>
        </w:r>
      </w:del>
      <w:r w:rsidR="00643606" w:rsidRPr="00D1736D">
        <w:t>ield by machine vision processing</w:t>
      </w:r>
      <w:bookmarkEnd w:id="681"/>
    </w:p>
    <w:p w14:paraId="0AEFB714" w14:textId="77777777" w:rsidR="00212133" w:rsidRPr="00D1736D" w:rsidRDefault="00212133" w:rsidP="001D18A7">
      <w:pPr>
        <w:autoSpaceDE w:val="0"/>
        <w:autoSpaceDN w:val="0"/>
        <w:bidi w:val="0"/>
        <w:adjustRightInd w:val="0"/>
        <w:spacing w:after="0" w:line="240" w:lineRule="auto"/>
        <w:rPr>
          <w:rFonts w:eastAsia="Century" w:cstheme="minorHAnsi"/>
          <w:sz w:val="23"/>
          <w:szCs w:val="23"/>
          <w:lang w:bidi="en-US"/>
        </w:rPr>
      </w:pPr>
    </w:p>
    <w:p w14:paraId="5D7CCBF2" w14:textId="59CFFBDD" w:rsidR="00DA0EAA" w:rsidRPr="00D1736D" w:rsidRDefault="00DA0EAA" w:rsidP="001D18A7">
      <w:pPr>
        <w:autoSpaceDE w:val="0"/>
        <w:autoSpaceDN w:val="0"/>
        <w:bidi w:val="0"/>
        <w:adjustRightInd w:val="0"/>
        <w:spacing w:after="0" w:line="240" w:lineRule="auto"/>
        <w:rPr>
          <w:rFonts w:eastAsia="Century" w:cstheme="minorHAnsi"/>
          <w:sz w:val="23"/>
          <w:szCs w:val="23"/>
          <w:lang w:bidi="en-US"/>
        </w:rPr>
      </w:pPr>
      <w:r w:rsidRPr="00D1736D">
        <w:rPr>
          <w:rFonts w:eastAsia="Century" w:cstheme="minorHAnsi"/>
          <w:sz w:val="23"/>
          <w:szCs w:val="23"/>
          <w:lang w:bidi="en-US"/>
        </w:rPr>
        <w:t>Submitted to:</w:t>
      </w:r>
      <w:r w:rsidR="00643606" w:rsidRPr="00D1736D">
        <w:rPr>
          <w:rFonts w:eastAsia="Century" w:cstheme="minorHAnsi"/>
          <w:sz w:val="23"/>
          <w:szCs w:val="23"/>
          <w:lang w:bidi="en-US"/>
        </w:rPr>
        <w:t xml:space="preserve"> </w:t>
      </w:r>
      <w:r w:rsidR="00734E12" w:rsidRPr="00D1736D">
        <w:rPr>
          <w:rFonts w:eastAsia="Century" w:cstheme="minorHAnsi"/>
          <w:sz w:val="23"/>
          <w:szCs w:val="23"/>
          <w:lang w:bidi="en-US"/>
        </w:rPr>
        <w:t>Precision agriculture</w:t>
      </w:r>
    </w:p>
    <w:p w14:paraId="150A5C0F" w14:textId="77777777" w:rsidR="00DA0EAA" w:rsidRPr="00D1736D" w:rsidRDefault="00DA0EAA" w:rsidP="001D18A7">
      <w:pPr>
        <w:autoSpaceDE w:val="0"/>
        <w:autoSpaceDN w:val="0"/>
        <w:bidi w:val="0"/>
        <w:adjustRightInd w:val="0"/>
        <w:spacing w:after="0" w:line="240" w:lineRule="auto"/>
        <w:rPr>
          <w:rFonts w:eastAsia="Century" w:cstheme="minorHAnsi"/>
          <w:sz w:val="23"/>
          <w:szCs w:val="23"/>
          <w:lang w:bidi="en-US"/>
        </w:rPr>
      </w:pPr>
    </w:p>
    <w:p w14:paraId="45F2C97E" w14:textId="05172100" w:rsidR="00DA0EAA" w:rsidRPr="00D1736D" w:rsidRDefault="00643606" w:rsidP="001D18A7">
      <w:pPr>
        <w:autoSpaceDE w:val="0"/>
        <w:autoSpaceDN w:val="0"/>
        <w:bidi w:val="0"/>
        <w:adjustRightInd w:val="0"/>
        <w:spacing w:after="0" w:line="240" w:lineRule="auto"/>
        <w:rPr>
          <w:rFonts w:eastAsia="Century" w:cstheme="minorHAnsi"/>
          <w:sz w:val="23"/>
          <w:szCs w:val="23"/>
          <w:lang w:bidi="en-US"/>
        </w:rPr>
      </w:pPr>
      <w:r w:rsidRPr="00D1736D">
        <w:rPr>
          <w:rFonts w:eastAsia="Century" w:cstheme="minorHAnsi"/>
          <w:sz w:val="23"/>
          <w:szCs w:val="23"/>
          <w:lang w:bidi="en-US"/>
        </w:rPr>
        <w:t>Aut</w:t>
      </w:r>
      <w:ins w:id="684" w:author="Yael Edan" w:date="2019-09-22T13:55:00Z">
        <w:r w:rsidR="00F87F62">
          <w:rPr>
            <w:rFonts w:eastAsia="Century" w:cstheme="minorHAnsi"/>
            <w:sz w:val="23"/>
            <w:szCs w:val="23"/>
            <w:lang w:bidi="en-US"/>
          </w:rPr>
          <w:t>h</w:t>
        </w:r>
      </w:ins>
      <w:r w:rsidRPr="00D1736D">
        <w:rPr>
          <w:rFonts w:eastAsia="Century" w:cstheme="minorHAnsi"/>
          <w:sz w:val="23"/>
          <w:szCs w:val="23"/>
          <w:lang w:bidi="en-US"/>
        </w:rPr>
        <w:t>or's</w:t>
      </w:r>
      <w:r w:rsidR="00DA0EAA" w:rsidRPr="00D1736D">
        <w:rPr>
          <w:rFonts w:eastAsia="Century" w:cstheme="minorHAnsi"/>
          <w:sz w:val="23"/>
          <w:szCs w:val="23"/>
          <w:lang w:bidi="en-US"/>
        </w:rPr>
        <w:t>:</w:t>
      </w:r>
      <w:r w:rsidRPr="00D1736D">
        <w:rPr>
          <w:rFonts w:eastAsia="Century" w:cstheme="minorHAnsi"/>
          <w:sz w:val="23"/>
          <w:szCs w:val="23"/>
          <w:lang w:bidi="en-US"/>
        </w:rPr>
        <w:t>, A. Dashuta</w:t>
      </w:r>
      <w:r w:rsidR="00452071">
        <w:rPr>
          <w:rFonts w:eastAsia="Century" w:cstheme="minorHAnsi"/>
          <w:sz w:val="23"/>
          <w:szCs w:val="23"/>
          <w:lang w:bidi="en-US"/>
        </w:rPr>
        <w:t>,</w:t>
      </w:r>
      <w:r w:rsidR="00452071" w:rsidRPr="00452071">
        <w:rPr>
          <w:rFonts w:eastAsia="Century" w:cstheme="minorHAnsi"/>
          <w:sz w:val="23"/>
          <w:szCs w:val="23"/>
          <w:lang w:bidi="en-US"/>
        </w:rPr>
        <w:t xml:space="preserve"> </w:t>
      </w:r>
      <w:r w:rsidR="00452071" w:rsidRPr="00D1736D">
        <w:rPr>
          <w:rFonts w:eastAsia="Century" w:cstheme="minorHAnsi"/>
          <w:sz w:val="23"/>
          <w:szCs w:val="23"/>
          <w:lang w:bidi="en-US"/>
        </w:rPr>
        <w:t>A. Kalantar</w:t>
      </w:r>
      <w:r w:rsidRPr="00D1736D">
        <w:rPr>
          <w:rFonts w:eastAsia="Century" w:cstheme="minorHAnsi"/>
          <w:sz w:val="23"/>
          <w:szCs w:val="23"/>
          <w:lang w:bidi="en-US"/>
        </w:rPr>
        <w:t xml:space="preserve">, Y. Edan, A. Dafna, A. Gur, I. Klapp  </w:t>
      </w:r>
    </w:p>
    <w:p w14:paraId="2948E118" w14:textId="1AFE3F1B" w:rsidR="00734E12" w:rsidRDefault="00734E12" w:rsidP="001D18A7">
      <w:pPr>
        <w:bidi w:val="0"/>
        <w:rPr>
          <w:rFonts w:eastAsia="Century" w:cstheme="minorHAnsi"/>
          <w:color w:val="000000"/>
          <w:sz w:val="48"/>
          <w:szCs w:val="48"/>
          <w:lang w:bidi="en-US"/>
        </w:rPr>
      </w:pPr>
      <w:r>
        <w:rPr>
          <w:rFonts w:eastAsia="Century"/>
          <w:lang w:bidi="en-US"/>
        </w:rPr>
        <w:br w:type="page"/>
      </w:r>
    </w:p>
    <w:p w14:paraId="483FB709" w14:textId="77777777" w:rsidR="00734E12" w:rsidRPr="00734E12" w:rsidRDefault="00734E12" w:rsidP="001D18A7">
      <w:pPr>
        <w:bidi w:val="0"/>
        <w:spacing w:after="0" w:line="480" w:lineRule="auto"/>
        <w:rPr>
          <w:rFonts w:ascii="Times New Roman" w:eastAsia="Times New Roman" w:hAnsi="Times New Roman" w:cs="Times New Roman"/>
          <w:sz w:val="28"/>
          <w:szCs w:val="28"/>
          <w:lang w:bidi="ar-SA"/>
        </w:rPr>
      </w:pPr>
      <w:commentRangeStart w:id="685"/>
      <w:r w:rsidRPr="00734E12">
        <w:rPr>
          <w:rFonts w:ascii="Times New Roman" w:eastAsia="Calibri" w:hAnsi="Times New Roman" w:cs="Times New Roman"/>
          <w:b/>
          <w:bCs/>
          <w:color w:val="000000"/>
          <w:sz w:val="28"/>
          <w:szCs w:val="28"/>
        </w:rPr>
        <w:lastRenderedPageBreak/>
        <w:t xml:space="preserve">Estimating open-field melon yield by machine-vision processing of UAV images </w:t>
      </w:r>
      <w:commentRangeEnd w:id="685"/>
      <w:r w:rsidR="00F87F62">
        <w:rPr>
          <w:rStyle w:val="CommentReference"/>
        </w:rPr>
        <w:commentReference w:id="685"/>
      </w:r>
    </w:p>
    <w:p w14:paraId="4F5DA5A4" w14:textId="77777777" w:rsidR="00734E12" w:rsidRPr="00734E12" w:rsidRDefault="00734E12" w:rsidP="001D18A7">
      <w:pPr>
        <w:bidi w:val="0"/>
        <w:spacing w:after="0" w:line="480" w:lineRule="auto"/>
        <w:rPr>
          <w:rFonts w:ascii="Times New Roman" w:eastAsia="Times New Roman" w:hAnsi="Times New Roman" w:cs="Times New Roman"/>
          <w:sz w:val="24"/>
          <w:szCs w:val="24"/>
          <w:lang w:bidi="ar-SA"/>
        </w:rPr>
      </w:pPr>
    </w:p>
    <w:p w14:paraId="31ED1BFF" w14:textId="77777777" w:rsidR="001D18A7" w:rsidRPr="001D18A7" w:rsidRDefault="001D18A7" w:rsidP="001D18A7">
      <w:pPr>
        <w:bidi w:val="0"/>
        <w:spacing w:line="480" w:lineRule="auto"/>
        <w:rPr>
          <w:rFonts w:asciiTheme="majorBidi" w:hAnsiTheme="majorBidi" w:cstheme="majorBidi"/>
          <w:sz w:val="24"/>
          <w:szCs w:val="24"/>
        </w:rPr>
      </w:pPr>
      <w:r w:rsidRPr="001D18A7">
        <w:rPr>
          <w:rFonts w:asciiTheme="majorBidi" w:hAnsiTheme="majorBidi" w:cstheme="majorBidi"/>
          <w:sz w:val="24"/>
          <w:szCs w:val="24"/>
        </w:rPr>
        <w:t>Artium Dashuta</w:t>
      </w:r>
      <w:r w:rsidRPr="001D18A7">
        <w:rPr>
          <w:rFonts w:asciiTheme="majorBidi" w:hAnsiTheme="majorBidi" w:cstheme="majorBidi"/>
          <w:sz w:val="24"/>
          <w:szCs w:val="24"/>
          <w:vertAlign w:val="superscript"/>
        </w:rPr>
        <w:t>1,3</w:t>
      </w:r>
      <w:r w:rsidRPr="001D18A7">
        <w:rPr>
          <w:rFonts w:asciiTheme="majorBidi" w:hAnsiTheme="majorBidi" w:cstheme="majorBidi"/>
          <w:sz w:val="24"/>
          <w:szCs w:val="24"/>
        </w:rPr>
        <w:t>, Aharon Kalantar</w:t>
      </w:r>
      <w:r w:rsidRPr="001D18A7">
        <w:rPr>
          <w:rFonts w:asciiTheme="majorBidi" w:hAnsiTheme="majorBidi" w:cstheme="majorBidi"/>
          <w:sz w:val="24"/>
          <w:szCs w:val="24"/>
          <w:vertAlign w:val="superscript"/>
        </w:rPr>
        <w:t>1,2,†</w:t>
      </w:r>
      <w:r w:rsidRPr="001D18A7">
        <w:rPr>
          <w:rFonts w:asciiTheme="majorBidi" w:hAnsiTheme="majorBidi" w:cstheme="majorBidi"/>
          <w:sz w:val="24"/>
          <w:szCs w:val="24"/>
        </w:rPr>
        <w:t>, Yael Edan</w:t>
      </w:r>
      <w:r w:rsidRPr="001D18A7">
        <w:rPr>
          <w:rFonts w:asciiTheme="majorBidi" w:hAnsiTheme="majorBidi" w:cstheme="majorBidi"/>
          <w:sz w:val="24"/>
          <w:szCs w:val="24"/>
          <w:vertAlign w:val="superscript"/>
        </w:rPr>
        <w:t>2</w:t>
      </w:r>
      <w:r w:rsidRPr="001D18A7">
        <w:rPr>
          <w:rFonts w:asciiTheme="majorBidi" w:hAnsiTheme="majorBidi" w:cstheme="majorBidi"/>
          <w:sz w:val="24"/>
          <w:szCs w:val="24"/>
        </w:rPr>
        <w:t>, Asaf Dafna</w:t>
      </w:r>
      <w:r w:rsidRPr="001D18A7">
        <w:rPr>
          <w:rFonts w:asciiTheme="majorBidi" w:hAnsiTheme="majorBidi" w:cstheme="majorBidi"/>
          <w:sz w:val="24"/>
          <w:szCs w:val="24"/>
          <w:vertAlign w:val="superscript"/>
        </w:rPr>
        <w:t>4</w:t>
      </w:r>
      <w:r w:rsidRPr="001D18A7">
        <w:rPr>
          <w:rFonts w:asciiTheme="majorBidi" w:hAnsiTheme="majorBidi" w:cstheme="majorBidi"/>
          <w:sz w:val="24"/>
          <w:szCs w:val="24"/>
        </w:rPr>
        <w:t>, Amit Gur</w:t>
      </w:r>
      <w:r w:rsidRPr="001D18A7">
        <w:rPr>
          <w:rFonts w:asciiTheme="majorBidi" w:hAnsiTheme="majorBidi" w:cstheme="majorBidi"/>
          <w:sz w:val="24"/>
          <w:szCs w:val="24"/>
          <w:vertAlign w:val="superscript"/>
        </w:rPr>
        <w:t>4,</w:t>
      </w:r>
      <w:r w:rsidRPr="001D18A7">
        <w:rPr>
          <w:rFonts w:asciiTheme="majorBidi" w:hAnsiTheme="majorBidi" w:cstheme="majorBidi"/>
          <w:sz w:val="24"/>
          <w:szCs w:val="24"/>
        </w:rPr>
        <w:t>, Iftach Klapp</w:t>
      </w:r>
      <w:r w:rsidRPr="001D18A7">
        <w:rPr>
          <w:rFonts w:asciiTheme="majorBidi" w:hAnsiTheme="majorBidi" w:cstheme="majorBidi"/>
          <w:sz w:val="24"/>
          <w:szCs w:val="24"/>
          <w:vertAlign w:val="superscript"/>
        </w:rPr>
        <w:t>1</w:t>
      </w:r>
      <w:r w:rsidRPr="001D18A7">
        <w:rPr>
          <w:rFonts w:asciiTheme="majorBidi" w:hAnsiTheme="majorBidi" w:cstheme="majorBidi"/>
          <w:sz w:val="24"/>
          <w:szCs w:val="24"/>
        </w:rPr>
        <w:t xml:space="preserve">* </w:t>
      </w:r>
    </w:p>
    <w:p w14:paraId="15BC2F37" w14:textId="77777777" w:rsidR="00734E12" w:rsidRPr="00734E12" w:rsidRDefault="00734E12" w:rsidP="001D18A7">
      <w:pPr>
        <w:bidi w:val="0"/>
        <w:spacing w:after="0" w:line="480" w:lineRule="auto"/>
        <w:contextualSpacing/>
        <w:jc w:val="center"/>
        <w:rPr>
          <w:rFonts w:ascii="Times New Roman" w:eastAsia="Calibri" w:hAnsi="Times New Roman" w:cs="Times New Roman"/>
          <w:sz w:val="24"/>
          <w:szCs w:val="24"/>
          <w:lang w:bidi="ar-SA"/>
        </w:rPr>
      </w:pPr>
    </w:p>
    <w:p w14:paraId="6F6C1B3B" w14:textId="77777777" w:rsidR="00734E12" w:rsidRPr="00734E12" w:rsidRDefault="00734E12" w:rsidP="001D18A7">
      <w:pPr>
        <w:bidi w:val="0"/>
        <w:spacing w:after="0" w:line="480" w:lineRule="auto"/>
        <w:rPr>
          <w:rFonts w:ascii="Times New Roman" w:eastAsia="Times New Roman" w:hAnsi="Times New Roman" w:cs="Times New Roman"/>
          <w:sz w:val="24"/>
          <w:szCs w:val="24"/>
          <w:vertAlign w:val="superscript"/>
          <w:lang w:bidi="ar-SA"/>
        </w:rPr>
      </w:pPr>
      <w:r w:rsidRPr="00734E12">
        <w:rPr>
          <w:rFonts w:ascii="Times New Roman" w:eastAsia="Times New Roman" w:hAnsi="Times New Roman" w:cs="Times New Roman"/>
          <w:sz w:val="24"/>
          <w:szCs w:val="24"/>
          <w:vertAlign w:val="superscript"/>
          <w:lang w:bidi="ar-SA"/>
        </w:rPr>
        <w:t xml:space="preserve">1 </w:t>
      </w:r>
      <w:r w:rsidRPr="00734E12">
        <w:rPr>
          <w:rFonts w:ascii="Times New Roman" w:eastAsia="Times New Roman" w:hAnsi="Times New Roman" w:cs="Times New Roman"/>
          <w:sz w:val="24"/>
          <w:szCs w:val="24"/>
          <w:lang w:bidi="ar-SA"/>
        </w:rPr>
        <w:t>Institute of Agricultural Engineering, Agricultural Research Organization (ARO), Volcani Center, Rishon-LeZion,  Israel</w:t>
      </w:r>
      <w:r w:rsidRPr="00734E12">
        <w:rPr>
          <w:rFonts w:ascii="Times New Roman" w:eastAsia="Times New Roman" w:hAnsi="Times New Roman" w:cs="Times New Roman"/>
          <w:sz w:val="24"/>
          <w:szCs w:val="24"/>
          <w:lang w:bidi="ar-SA"/>
        </w:rPr>
        <w:br/>
      </w:r>
      <w:r w:rsidRPr="00734E12">
        <w:rPr>
          <w:rFonts w:ascii="Times New Roman" w:eastAsia="Times New Roman" w:hAnsi="Times New Roman" w:cs="Times New Roman"/>
          <w:sz w:val="24"/>
          <w:szCs w:val="24"/>
          <w:vertAlign w:val="superscript"/>
          <w:lang w:bidi="ar-SA"/>
        </w:rPr>
        <w:t>2</w:t>
      </w:r>
      <w:r w:rsidRPr="00734E12">
        <w:rPr>
          <w:rFonts w:ascii="Times New Roman" w:eastAsia="Times New Roman" w:hAnsi="Times New Roman" w:cs="Times New Roman"/>
          <w:sz w:val="24"/>
          <w:szCs w:val="24"/>
          <w:lang w:bidi="ar-SA"/>
        </w:rPr>
        <w:t xml:space="preserve"> Department of Industrial Engineering &amp; Management,  Ben Gurion University of the Negev,</w:t>
      </w:r>
      <w:r w:rsidRPr="00734E12">
        <w:rPr>
          <w:rFonts w:ascii="Times New Roman" w:eastAsia="Times New Roman" w:hAnsi="Times New Roman" w:cs="Times New Roman"/>
          <w:sz w:val="24"/>
          <w:szCs w:val="24"/>
          <w:rtl/>
        </w:rPr>
        <w:t xml:space="preserve"> </w:t>
      </w:r>
      <w:r w:rsidRPr="00734E12">
        <w:rPr>
          <w:rFonts w:ascii="Times New Roman" w:eastAsia="Times New Roman" w:hAnsi="Times New Roman" w:cs="Times New Roman"/>
          <w:sz w:val="24"/>
          <w:szCs w:val="24"/>
          <w:lang w:bidi="ar-SA"/>
        </w:rPr>
        <w:t>Beer Sheva 8410501, Israel</w:t>
      </w:r>
      <w:r w:rsidRPr="00734E12">
        <w:rPr>
          <w:rFonts w:ascii="Times New Roman" w:eastAsia="Times New Roman" w:hAnsi="Times New Roman" w:cs="Times New Roman"/>
          <w:sz w:val="24"/>
          <w:szCs w:val="24"/>
          <w:lang w:bidi="ar-SA"/>
        </w:rPr>
        <w:br/>
      </w:r>
      <w:r w:rsidRPr="00734E12">
        <w:rPr>
          <w:rFonts w:ascii="Times New Roman" w:eastAsia="Times New Roman" w:hAnsi="Times New Roman" w:cs="Times New Roman"/>
          <w:sz w:val="24"/>
          <w:szCs w:val="24"/>
          <w:vertAlign w:val="superscript"/>
          <w:lang w:bidi="ar-SA"/>
        </w:rPr>
        <w:t>3</w:t>
      </w:r>
      <w:r w:rsidRPr="00734E12">
        <w:rPr>
          <w:rFonts w:ascii="Times New Roman" w:eastAsia="Times New Roman" w:hAnsi="Times New Roman" w:cs="Times New Roman"/>
          <w:sz w:val="24"/>
          <w:szCs w:val="24"/>
          <w:lang w:bidi="ar-SA"/>
        </w:rPr>
        <w:t xml:space="preserve"> School of Electrical Engineering, Tel Aviv University, Tel Aviv 69978, Israel</w:t>
      </w:r>
      <w:r w:rsidRPr="00734E12" w:rsidDel="005E1566">
        <w:rPr>
          <w:rFonts w:ascii="Times New Roman" w:eastAsia="Times New Roman" w:hAnsi="Times New Roman" w:cs="Times New Roman"/>
          <w:sz w:val="24"/>
          <w:szCs w:val="24"/>
          <w:vertAlign w:val="superscript"/>
          <w:lang w:bidi="ar-SA"/>
        </w:rPr>
        <w:t xml:space="preserve"> </w:t>
      </w:r>
    </w:p>
    <w:p w14:paraId="755E6E50" w14:textId="77777777" w:rsidR="001D18A7" w:rsidRDefault="00734E12" w:rsidP="001D18A7">
      <w:pPr>
        <w:bidi w:val="0"/>
        <w:spacing w:after="0" w:line="480" w:lineRule="auto"/>
        <w:rPr>
          <w:rFonts w:ascii="Times New Roman" w:eastAsia="Times New Roman" w:hAnsi="Times New Roman" w:cs="Times New Roman"/>
          <w:sz w:val="24"/>
          <w:szCs w:val="24"/>
          <w:lang w:bidi="ar-SA"/>
        </w:rPr>
      </w:pPr>
      <w:r w:rsidRPr="00734E12">
        <w:rPr>
          <w:rFonts w:ascii="Times New Roman" w:eastAsia="Times New Roman" w:hAnsi="Times New Roman" w:cs="Times New Roman"/>
          <w:sz w:val="24"/>
          <w:szCs w:val="24"/>
          <w:vertAlign w:val="superscript"/>
          <w:lang w:bidi="ar-SA"/>
        </w:rPr>
        <w:t>4</w:t>
      </w:r>
      <w:r w:rsidRPr="00734E12">
        <w:rPr>
          <w:rFonts w:ascii="Times New Roman" w:eastAsia="Times New Roman" w:hAnsi="Times New Roman" w:cs="Times New Roman"/>
          <w:sz w:val="24"/>
          <w:szCs w:val="24"/>
          <w:lang w:bidi="ar-SA"/>
        </w:rPr>
        <w:t xml:space="preserve"> Newe Ya'ar, ARO, Volcani Center, Ramat Ishay, Israel</w:t>
      </w:r>
    </w:p>
    <w:p w14:paraId="215DA6DD" w14:textId="2B549784" w:rsidR="00734E12" w:rsidRPr="00734E12" w:rsidRDefault="001D18A7" w:rsidP="001D18A7">
      <w:pPr>
        <w:bidi w:val="0"/>
        <w:spacing w:after="0" w:line="480" w:lineRule="auto"/>
        <w:rPr>
          <w:rFonts w:ascii="Times New Roman" w:eastAsia="Times New Roman" w:hAnsi="Times New Roman" w:cs="Times New Roman"/>
          <w:sz w:val="24"/>
          <w:szCs w:val="24"/>
          <w:lang w:bidi="ar-SA"/>
        </w:rPr>
      </w:pPr>
      <w:r w:rsidRPr="001D18A7">
        <w:rPr>
          <w:rFonts w:ascii="Times New Roman" w:eastAsia="Times New Roman" w:hAnsi="Times New Roman" w:cs="Times New Roman"/>
          <w:sz w:val="24"/>
          <w:szCs w:val="24"/>
          <w:lang w:bidi="ar-SA"/>
        </w:rPr>
        <w:t>† The first and second authors contributed equally.</w:t>
      </w:r>
      <w:r w:rsidR="00734E12" w:rsidRPr="00734E12">
        <w:rPr>
          <w:rFonts w:ascii="Times New Roman" w:eastAsia="Times New Roman" w:hAnsi="Times New Roman" w:cs="Times New Roman"/>
          <w:sz w:val="24"/>
          <w:szCs w:val="24"/>
          <w:lang w:bidi="ar-SA"/>
        </w:rPr>
        <w:br/>
      </w:r>
    </w:p>
    <w:p w14:paraId="20D72CA7" w14:textId="77777777" w:rsidR="00734E12" w:rsidRPr="00734E12" w:rsidRDefault="00734E12" w:rsidP="001D18A7">
      <w:pPr>
        <w:bidi w:val="0"/>
        <w:spacing w:after="0" w:line="480" w:lineRule="auto"/>
        <w:rPr>
          <w:rFonts w:ascii="Times New Roman" w:eastAsia="Times New Roman" w:hAnsi="Times New Roman" w:cs="Times New Roman"/>
          <w:sz w:val="24"/>
          <w:szCs w:val="24"/>
          <w:lang w:bidi="ar-SA"/>
        </w:rPr>
      </w:pPr>
      <w:r w:rsidRPr="00734E12">
        <w:rPr>
          <w:rFonts w:ascii="Times New Roman" w:eastAsia="Times New Roman" w:hAnsi="Times New Roman" w:cs="Times New Roman"/>
          <w:color w:val="0000FF"/>
          <w:sz w:val="24"/>
          <w:szCs w:val="24"/>
          <w:u w:val="single"/>
          <w:lang w:bidi="ar-SA"/>
        </w:rPr>
        <w:t>*</w:t>
      </w:r>
      <w:hyperlink r:id="rId43" w:history="1">
        <w:r w:rsidRPr="00734E12">
          <w:rPr>
            <w:rFonts w:ascii="Times New Roman" w:eastAsia="Times New Roman" w:hAnsi="Times New Roman" w:cs="Times New Roman"/>
            <w:color w:val="0000FF"/>
            <w:sz w:val="24"/>
            <w:szCs w:val="24"/>
            <w:u w:val="single"/>
            <w:lang w:bidi="ar-SA"/>
          </w:rPr>
          <w:t>iftach@volcani.agri.gov.il</w:t>
        </w:r>
      </w:hyperlink>
    </w:p>
    <w:p w14:paraId="79D8B744" w14:textId="77777777" w:rsidR="00734E12" w:rsidRPr="00734E12" w:rsidRDefault="00734E12" w:rsidP="001D18A7">
      <w:pPr>
        <w:bidi w:val="0"/>
        <w:spacing w:after="0" w:line="480" w:lineRule="auto"/>
        <w:rPr>
          <w:rFonts w:ascii="Times New Roman" w:eastAsia="Times New Roman" w:hAnsi="Times New Roman" w:cs="Times New Roman"/>
          <w:sz w:val="24"/>
          <w:szCs w:val="24"/>
          <w:lang w:bidi="ar-SA"/>
        </w:rPr>
      </w:pPr>
    </w:p>
    <w:p w14:paraId="09FB992D" w14:textId="77777777" w:rsidR="00734E12" w:rsidRPr="00734E12" w:rsidRDefault="00734E12" w:rsidP="001D18A7">
      <w:pPr>
        <w:bidi w:val="0"/>
        <w:spacing w:after="0" w:line="240" w:lineRule="auto"/>
        <w:rPr>
          <w:rFonts w:ascii="Times New Roman" w:eastAsia="Times New Roman" w:hAnsi="Times New Roman" w:cs="Times New Roman"/>
          <w:b/>
          <w:sz w:val="28"/>
          <w:szCs w:val="28"/>
          <w:lang w:bidi="ar-SA"/>
        </w:rPr>
      </w:pPr>
      <w:r w:rsidRPr="00734E12">
        <w:rPr>
          <w:rFonts w:ascii="Times New Roman" w:eastAsia="Times New Roman" w:hAnsi="Times New Roman" w:cs="Times New Roman"/>
          <w:sz w:val="28"/>
          <w:szCs w:val="28"/>
          <w:lang w:bidi="ar-SA"/>
        </w:rPr>
        <w:br w:type="page"/>
      </w:r>
    </w:p>
    <w:p w14:paraId="1430155D"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8"/>
          <w:szCs w:val="28"/>
        </w:rPr>
      </w:pPr>
      <w:r w:rsidRPr="00734E12">
        <w:rPr>
          <w:rFonts w:ascii="Times New Roman" w:eastAsia="Times New Roman" w:hAnsi="Times New Roman" w:cs="Times New Roman"/>
          <w:b/>
          <w:sz w:val="28"/>
          <w:szCs w:val="28"/>
          <w:lang w:bidi="ar-SA"/>
        </w:rPr>
        <w:lastRenderedPageBreak/>
        <w:t>Abstract</w:t>
      </w:r>
      <w:r w:rsidRPr="00734E12">
        <w:rPr>
          <w:rFonts w:ascii="Times New Roman" w:eastAsia="Times New Roman" w:hAnsi="Times New Roman" w:cs="Times New Roman"/>
          <w:b/>
          <w:sz w:val="28"/>
          <w:szCs w:val="28"/>
        </w:rPr>
        <w:t xml:space="preserve"> </w:t>
      </w:r>
    </w:p>
    <w:p w14:paraId="13B0453D" w14:textId="77777777" w:rsidR="00734E12" w:rsidRPr="00734E12" w:rsidRDefault="00734E12" w:rsidP="001D18A7">
      <w:pPr>
        <w:bidi w:val="0"/>
        <w:spacing w:after="0" w:line="480" w:lineRule="auto"/>
        <w:rPr>
          <w:rFonts w:ascii="Times New Roman" w:eastAsia="Times New Roman" w:hAnsi="Times New Roman" w:cs="Times New Roman"/>
          <w:sz w:val="20"/>
          <w:szCs w:val="20"/>
        </w:rPr>
      </w:pPr>
    </w:p>
    <w:p w14:paraId="6C5CEE54" w14:textId="77777777" w:rsidR="00734E12" w:rsidRPr="00734E12" w:rsidRDefault="00734E12" w:rsidP="001D18A7">
      <w:pPr>
        <w:bidi w:val="0"/>
        <w:spacing w:after="0" w:line="480" w:lineRule="auto"/>
        <w:jc w:val="both"/>
        <w:rPr>
          <w:rFonts w:ascii="Times New Roman" w:eastAsia="Times New Roman" w:hAnsi="Times New Roman" w:cs="Times New Roman"/>
          <w:i/>
          <w:sz w:val="20"/>
          <w:szCs w:val="20"/>
          <w:lang w:bidi="ar-SA"/>
        </w:rPr>
      </w:pPr>
      <w:r w:rsidRPr="00734E12">
        <w:rPr>
          <w:rFonts w:ascii="Times New Roman" w:eastAsia="Times New Roman" w:hAnsi="Times New Roman" w:cs="Times New Roman"/>
          <w:bCs/>
          <w:sz w:val="24"/>
          <w:szCs w:val="24"/>
          <w:lang w:bidi="ar-SA"/>
        </w:rPr>
        <w:t>Monitoring plants for yield estimation in melon breeding is a highly labor-intensive task. An end-to-end algorithmic pipeline for yield estimation of melons from top-view UAV images of a melon field was developed. The pipeline has three main stages: m</w:t>
      </w:r>
      <w:r w:rsidRPr="00734E12">
        <w:rPr>
          <w:rFonts w:ascii="Times New Roman" w:eastAsia="Times New Roman" w:hAnsi="Times New Roman" w:cs="Times New Roman"/>
          <w:iCs/>
          <w:sz w:val="24"/>
          <w:szCs w:val="24"/>
          <w:lang w:bidi="ar-SA"/>
        </w:rPr>
        <w:t xml:space="preserve">elon recognition, geometric feature extraction, and individual melon weight estimation. The proposed regions of interest </w:t>
      </w:r>
      <w:r w:rsidRPr="00734E12">
        <w:rPr>
          <w:rFonts w:ascii="Times New Roman" w:eastAsia="Times New Roman" w:hAnsi="Times New Roman" w:cs="Times New Roman"/>
          <w:iCs/>
          <w:sz w:val="24"/>
          <w:szCs w:val="24"/>
        </w:rPr>
        <w:t>undergo a classification process</w:t>
      </w:r>
      <w:r w:rsidRPr="00734E12">
        <w:rPr>
          <w:rFonts w:ascii="Times New Roman" w:eastAsia="Times New Roman" w:hAnsi="Times New Roman" w:cs="Times New Roman"/>
          <w:iCs/>
          <w:sz w:val="24"/>
          <w:szCs w:val="24"/>
          <w:lang w:bidi="ar-SA"/>
        </w:rPr>
        <w:t xml:space="preserve"> using a pretrained convolutional neural network trained by transfer learning, resulting in an average precision of 0.82 and an F1 score of 0.85. For each region of interest classified as a melon, the melon's geometrical features are extracted by fitting an ellipse for the melon contour. </w:t>
      </w:r>
      <w:r w:rsidRPr="00734E12">
        <w:rPr>
          <w:rFonts w:ascii="Times New Roman" w:eastAsia="Times New Roman" w:hAnsi="Times New Roman" w:cs="Times New Roman"/>
          <w:iCs/>
          <w:sz w:val="24"/>
          <w:szCs w:val="24"/>
        </w:rPr>
        <w:t>The weight of each melon is predicted using the feature size of the melon in a regression model trained to estimate the weight of a single melon.</w:t>
      </w:r>
      <w:r w:rsidRPr="00734E12">
        <w:rPr>
          <w:rFonts w:ascii="Times New Roman" w:eastAsia="Times New Roman" w:hAnsi="Times New Roman" w:cs="Times New Roman"/>
          <w:i/>
          <w:sz w:val="20"/>
          <w:szCs w:val="20"/>
          <w:lang w:bidi="ar-SA"/>
        </w:rPr>
        <w:t xml:space="preserve"> </w:t>
      </w:r>
      <w:r w:rsidRPr="00734E12">
        <w:rPr>
          <w:rFonts w:ascii="Times New Roman" w:eastAsia="Times New Roman" w:hAnsi="Times New Roman" w:cs="Times New Roman"/>
          <w:iCs/>
          <w:sz w:val="24"/>
          <w:szCs w:val="24"/>
        </w:rPr>
        <w:t>The modified R</w:t>
      </w:r>
      <w:r w:rsidRPr="00734E12">
        <w:rPr>
          <w:rFonts w:ascii="Times New Roman" w:eastAsia="Times New Roman" w:hAnsi="Times New Roman" w:cs="Times New Roman"/>
          <w:iCs/>
          <w:sz w:val="24"/>
          <w:szCs w:val="24"/>
          <w:vertAlign w:val="superscript"/>
        </w:rPr>
        <w:t>2</w:t>
      </w:r>
      <w:r w:rsidRPr="00734E12">
        <w:rPr>
          <w:rFonts w:ascii="Times New Roman" w:eastAsia="Times New Roman" w:hAnsi="Times New Roman" w:cs="Times New Roman"/>
          <w:iCs/>
          <w:sz w:val="24"/>
          <w:szCs w:val="24"/>
        </w:rPr>
        <w:t xml:space="preserve"> value of the regression model was 0.94.  Testing resulted in an individual melon weight accuracy of 16%. Analyses revealed this can be improved to 4% by accurate estimation of local ground sample distance. </w:t>
      </w:r>
    </w:p>
    <w:p w14:paraId="442FFD0F" w14:textId="77777777" w:rsidR="00734E12" w:rsidRPr="00734E12" w:rsidRDefault="00734E12" w:rsidP="001D18A7">
      <w:pPr>
        <w:bidi w:val="0"/>
        <w:spacing w:after="0" w:line="480" w:lineRule="auto"/>
        <w:rPr>
          <w:rFonts w:ascii="Times New Roman" w:eastAsia="Times New Roman" w:hAnsi="Times New Roman" w:cs="Times New Roman"/>
          <w:sz w:val="20"/>
          <w:szCs w:val="20"/>
          <w:lang w:val="en-GB" w:bidi="ar-SA"/>
        </w:rPr>
      </w:pPr>
    </w:p>
    <w:p w14:paraId="000BFBB3" w14:textId="77777777" w:rsidR="00734E12" w:rsidRPr="00734E12" w:rsidRDefault="00734E12" w:rsidP="001D18A7">
      <w:pPr>
        <w:bidi w:val="0"/>
        <w:spacing w:after="0" w:line="480" w:lineRule="auto"/>
        <w:rPr>
          <w:rFonts w:ascii="Times New Roman" w:eastAsia="Times New Roman" w:hAnsi="Times New Roman" w:cs="Times New Roman"/>
          <w:sz w:val="24"/>
          <w:szCs w:val="24"/>
          <w:lang w:bidi="ar-SA"/>
        </w:rPr>
      </w:pPr>
      <w:r w:rsidRPr="00734E12">
        <w:rPr>
          <w:rFonts w:ascii="Times New Roman" w:eastAsia="Times New Roman" w:hAnsi="Times New Roman" w:cs="Times New Roman"/>
          <w:b/>
          <w:bCs/>
          <w:sz w:val="24"/>
          <w:szCs w:val="24"/>
          <w:lang w:bidi="ar-SA"/>
        </w:rPr>
        <w:t>Keywords:</w:t>
      </w:r>
      <w:r w:rsidRPr="00734E12">
        <w:rPr>
          <w:rFonts w:ascii="Times New Roman" w:eastAsia="Times New Roman" w:hAnsi="Times New Roman" w:cs="Times New Roman"/>
          <w:sz w:val="24"/>
          <w:szCs w:val="24"/>
          <w:lang w:bidi="ar-SA"/>
        </w:rPr>
        <w:t xml:space="preserve"> Precision agriculture, Machine learning, CNN, Active contour, Melon, Yield estimation.</w:t>
      </w:r>
    </w:p>
    <w:p w14:paraId="66C3ADEF" w14:textId="77777777" w:rsidR="00734E12" w:rsidRPr="00734E12" w:rsidRDefault="00734E12" w:rsidP="001D18A7">
      <w:pPr>
        <w:bidi w:val="0"/>
        <w:spacing w:after="0" w:line="480" w:lineRule="auto"/>
        <w:jc w:val="both"/>
        <w:rPr>
          <w:rFonts w:ascii="Times New Roman" w:eastAsia="Times New Roman" w:hAnsi="Times New Roman" w:cs="Times New Roman"/>
          <w:b/>
          <w:sz w:val="24"/>
          <w:szCs w:val="24"/>
          <w:lang w:bidi="ar-SA"/>
        </w:rPr>
      </w:pPr>
    </w:p>
    <w:p w14:paraId="7BF49498" w14:textId="77777777" w:rsidR="00734E12" w:rsidRPr="00734E12" w:rsidRDefault="00734E12" w:rsidP="001D18A7">
      <w:pPr>
        <w:bidi w:val="0"/>
        <w:spacing w:after="0" w:line="480" w:lineRule="auto"/>
        <w:jc w:val="both"/>
        <w:rPr>
          <w:rFonts w:ascii="Times New Roman" w:eastAsia="Times New Roman" w:hAnsi="Times New Roman" w:cs="Times New Roman"/>
          <w:b/>
          <w:sz w:val="24"/>
          <w:szCs w:val="24"/>
          <w:lang w:bidi="ar-SA"/>
        </w:rPr>
      </w:pPr>
    </w:p>
    <w:p w14:paraId="70F592D6" w14:textId="77777777" w:rsidR="00734E12" w:rsidRPr="00734E12" w:rsidRDefault="00734E12" w:rsidP="001D18A7">
      <w:pPr>
        <w:bidi w:val="0"/>
        <w:spacing w:after="0" w:line="480" w:lineRule="auto"/>
        <w:rPr>
          <w:rFonts w:ascii="Times New Roman" w:eastAsia="Times New Roman" w:hAnsi="Times New Roman" w:cs="Times New Roman"/>
          <w:b/>
          <w:sz w:val="24"/>
          <w:szCs w:val="24"/>
          <w:lang w:bidi="ar-SA"/>
        </w:rPr>
      </w:pPr>
      <w:bookmarkStart w:id="686" w:name="_Toc528766214"/>
      <w:bookmarkStart w:id="687" w:name="_Toc528766326"/>
      <w:bookmarkStart w:id="688" w:name="_Toc529648051"/>
    </w:p>
    <w:p w14:paraId="180F1341" w14:textId="77777777" w:rsidR="00734E12" w:rsidRPr="00734E12" w:rsidRDefault="00734E12" w:rsidP="001D18A7">
      <w:pPr>
        <w:bidi w:val="0"/>
        <w:spacing w:after="0" w:line="480" w:lineRule="auto"/>
        <w:rPr>
          <w:rFonts w:ascii="Times New Roman" w:eastAsia="Times New Roman" w:hAnsi="Times New Roman" w:cs="Times New Roman"/>
          <w:b/>
          <w:sz w:val="24"/>
          <w:szCs w:val="24"/>
          <w:lang w:bidi="ar-SA"/>
        </w:rPr>
      </w:pPr>
    </w:p>
    <w:p w14:paraId="156273AA" w14:textId="3283CE89" w:rsidR="00734E12" w:rsidRDefault="00734E12" w:rsidP="001D18A7">
      <w:pPr>
        <w:bidi w:val="0"/>
        <w:spacing w:after="0" w:line="480" w:lineRule="auto"/>
        <w:rPr>
          <w:rFonts w:ascii="Times New Roman" w:eastAsia="Times New Roman" w:hAnsi="Times New Roman" w:cs="Times New Roman"/>
          <w:b/>
          <w:sz w:val="24"/>
          <w:szCs w:val="24"/>
          <w:lang w:bidi="ar-SA"/>
        </w:rPr>
      </w:pPr>
    </w:p>
    <w:p w14:paraId="05973D28" w14:textId="77777777" w:rsidR="00734E12" w:rsidRPr="00734E12" w:rsidRDefault="00734E12" w:rsidP="001D18A7">
      <w:pPr>
        <w:bidi w:val="0"/>
        <w:spacing w:after="0" w:line="480" w:lineRule="auto"/>
        <w:rPr>
          <w:rFonts w:ascii="Times New Roman" w:eastAsia="Times New Roman" w:hAnsi="Times New Roman" w:cs="Times New Roman"/>
          <w:b/>
          <w:sz w:val="24"/>
          <w:szCs w:val="24"/>
          <w:lang w:bidi="ar-SA"/>
        </w:rPr>
      </w:pPr>
    </w:p>
    <w:p w14:paraId="7CFC0C6F"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8"/>
          <w:szCs w:val="28"/>
          <w:lang w:bidi="ar-SA"/>
        </w:rPr>
      </w:pPr>
      <w:r w:rsidRPr="00734E12">
        <w:rPr>
          <w:rFonts w:ascii="Times New Roman" w:eastAsia="Times New Roman" w:hAnsi="Times New Roman" w:cs="Times New Roman"/>
          <w:b/>
          <w:sz w:val="28"/>
          <w:szCs w:val="28"/>
          <w:lang w:bidi="ar-SA"/>
        </w:rPr>
        <w:lastRenderedPageBreak/>
        <w:t>I</w:t>
      </w:r>
      <w:bookmarkEnd w:id="686"/>
      <w:bookmarkEnd w:id="687"/>
      <w:bookmarkEnd w:id="688"/>
      <w:r w:rsidRPr="00734E12">
        <w:rPr>
          <w:rFonts w:ascii="Times New Roman" w:eastAsia="Times New Roman" w:hAnsi="Times New Roman" w:cs="Times New Roman"/>
          <w:b/>
          <w:sz w:val="28"/>
          <w:szCs w:val="28"/>
          <w:lang w:bidi="ar-SA"/>
        </w:rPr>
        <w:t>ntroduction</w:t>
      </w:r>
    </w:p>
    <w:p w14:paraId="6C75E9B2"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lang w:bidi="ar-SA"/>
        </w:rPr>
      </w:pPr>
    </w:p>
    <w:p w14:paraId="029336BF"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tl/>
        </w:rPr>
      </w:pPr>
      <w:r w:rsidRPr="00734E12">
        <w:rPr>
          <w:rFonts w:ascii="Times New Roman" w:eastAsia="Times New Roman" w:hAnsi="Times New Roman" w:cs="Times New Roman"/>
          <w:sz w:val="24"/>
          <w:szCs w:val="24"/>
          <w:lang w:bidi="ar-SA"/>
        </w:rPr>
        <w:t>Accurate yield determination is important in many agricultural tasks, such as phenotyping (</w:t>
      </w:r>
      <w:r w:rsidRPr="00734E12">
        <w:rPr>
          <w:rFonts w:ascii="Times New Roman" w:eastAsia="Times New Roman" w:hAnsi="Times New Roman" w:cs="Times New Roman"/>
          <w:color w:val="222222"/>
          <w:sz w:val="24"/>
          <w:szCs w:val="24"/>
          <w:shd w:val="clear" w:color="auto" w:fill="FFFFFF"/>
          <w:lang w:bidi="ar-SA"/>
        </w:rPr>
        <w:t>Busemeyer</w:t>
      </w:r>
      <w:r w:rsidRPr="00734E12">
        <w:rPr>
          <w:rFonts w:ascii="Times New Roman" w:eastAsia="Times New Roman" w:hAnsi="Times New Roman" w:cs="Times New Roman"/>
          <w:sz w:val="24"/>
          <w:szCs w:val="24"/>
          <w:lang w:bidi="ar-SA"/>
        </w:rPr>
        <w:t xml:space="preserve"> et al. 2013; </w:t>
      </w:r>
      <w:r w:rsidRPr="00734E12">
        <w:rPr>
          <w:rFonts w:ascii="Times New Roman" w:eastAsia="Times New Roman" w:hAnsi="Times New Roman" w:cs="Times New Roman"/>
          <w:color w:val="222222"/>
          <w:sz w:val="24"/>
          <w:szCs w:val="24"/>
          <w:shd w:val="clear" w:color="auto" w:fill="FFFFFF"/>
          <w:lang w:bidi="ar-SA"/>
        </w:rPr>
        <w:t>Fukai and Fischer</w:t>
      </w:r>
      <w:r w:rsidRPr="00734E12">
        <w:rPr>
          <w:rFonts w:ascii="Times New Roman" w:eastAsia="Times New Roman" w:hAnsi="Times New Roman" w:cs="Times New Roman"/>
          <w:sz w:val="24"/>
          <w:szCs w:val="24"/>
          <w:lang w:bidi="ar-SA"/>
        </w:rPr>
        <w:t xml:space="preserve"> 2012), maturity determination for logistics planning (</w:t>
      </w:r>
      <w:r w:rsidRPr="00734E12">
        <w:rPr>
          <w:rFonts w:ascii="Times New Roman" w:eastAsia="Times New Roman" w:hAnsi="Times New Roman" w:cs="Times New Roman"/>
          <w:color w:val="222222"/>
          <w:sz w:val="24"/>
          <w:szCs w:val="24"/>
          <w:shd w:val="clear" w:color="auto" w:fill="FFFFFF"/>
          <w:lang w:bidi="ar-SA"/>
        </w:rPr>
        <w:t xml:space="preserve">Bargoti and Underwood 2017b); </w:t>
      </w:r>
      <w:r w:rsidRPr="00734E12">
        <w:rPr>
          <w:rFonts w:ascii="Times New Roman" w:eastAsia="Times New Roman" w:hAnsi="Times New Roman" w:cs="Times New Roman"/>
          <w:sz w:val="24"/>
          <w:szCs w:val="24"/>
          <w:lang w:bidi="ar-SA"/>
        </w:rPr>
        <w:t xml:space="preserve">Nuske et al. 2014; </w:t>
      </w:r>
      <w:r w:rsidRPr="00734E12">
        <w:rPr>
          <w:rFonts w:ascii="Times New Roman" w:eastAsia="Times New Roman" w:hAnsi="Times New Roman" w:cs="Times New Roman"/>
          <w:color w:val="222222"/>
          <w:sz w:val="24"/>
          <w:szCs w:val="24"/>
          <w:shd w:val="clear" w:color="auto" w:fill="FFFFFF"/>
          <w:lang w:bidi="ar-SA"/>
        </w:rPr>
        <w:t>Stein et al. 2016</w:t>
      </w:r>
      <w:r w:rsidRPr="00734E12">
        <w:rPr>
          <w:rFonts w:ascii="Times New Roman" w:eastAsia="Times New Roman" w:hAnsi="Times New Roman" w:cs="Times New Roman"/>
          <w:sz w:val="24"/>
          <w:szCs w:val="24"/>
          <w:lang w:bidi="ar-SA"/>
        </w:rPr>
        <w:t>), and disease/stress  monitoring (</w:t>
      </w:r>
      <w:r w:rsidRPr="00734E12">
        <w:rPr>
          <w:rFonts w:ascii="Times New Roman" w:eastAsia="Times New Roman" w:hAnsi="Times New Roman" w:cs="Times New Roman"/>
          <w:color w:val="222222"/>
          <w:sz w:val="24"/>
          <w:szCs w:val="24"/>
          <w:shd w:val="clear" w:color="auto" w:fill="FFFFFF"/>
          <w:lang w:bidi="ar-SA"/>
        </w:rPr>
        <w:t>Lu et al. 2017; Mohanty et al. 2016; Sladojevic</w:t>
      </w:r>
      <w:r w:rsidRPr="00734E12">
        <w:rPr>
          <w:rFonts w:ascii="Times New Roman" w:eastAsia="Times New Roman" w:hAnsi="Times New Roman" w:cs="Times New Roman"/>
          <w:sz w:val="24"/>
          <w:szCs w:val="24"/>
          <w:lang w:bidi="ar-SA"/>
        </w:rPr>
        <w:t xml:space="preserve"> et al. 2016).</w:t>
      </w:r>
    </w:p>
    <w:p w14:paraId="64A7F236"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lang w:bidi="ar-SA"/>
        </w:rPr>
      </w:pPr>
      <w:r w:rsidRPr="00734E12">
        <w:rPr>
          <w:rFonts w:ascii="Times New Roman" w:eastAsia="Times New Roman" w:hAnsi="Times New Roman" w:cs="Times New Roman"/>
          <w:sz w:val="24"/>
          <w:szCs w:val="24"/>
          <w:lang w:bidi="ar-SA"/>
        </w:rPr>
        <w:t>Melons are delicate, fleshy fruits with more than 200 known species that vary in size, shape, texture, and color</w:t>
      </w:r>
      <w:r w:rsidRPr="00734E12">
        <w:rPr>
          <w:rFonts w:ascii="Times New Roman" w:eastAsia="Times New Roman" w:hAnsi="Times New Roman" w:cs="Times New Roman"/>
          <w:sz w:val="24"/>
          <w:szCs w:val="24"/>
          <w:lang w:val="en-GB" w:bidi="ar-SA"/>
        </w:rPr>
        <w:t xml:space="preserve"> (Edan et al. 2000).</w:t>
      </w:r>
      <w:r w:rsidRPr="00734E12">
        <w:rPr>
          <w:rFonts w:ascii="Times New Roman" w:eastAsia="Times New Roman" w:hAnsi="Times New Roman" w:cs="Times New Roman"/>
          <w:sz w:val="24"/>
          <w:szCs w:val="24"/>
          <w:lang w:bidi="ar-SA"/>
        </w:rPr>
        <w:t xml:space="preserve"> They grow randomly scattered over the field, either individually or in small groups (Edan and Simon 1997), and are often hidden by leaves.  Melon breeding requires a detailed account of information at the field level, such as accumulated yield and its distribution, and individual information such as melon size and location, which are essential for connecting yield to treatment/melon genetics. Currently,</w:t>
      </w:r>
      <w:r w:rsidRPr="00734E12">
        <w:rPr>
          <w:rFonts w:ascii="Times New Roman" w:eastAsia="Times New Roman" w:hAnsi="Times New Roman" w:cs="Times New Roman"/>
          <w:sz w:val="24"/>
          <w:szCs w:val="24"/>
          <w:lang w:val="en-GB"/>
        </w:rPr>
        <w:t xml:space="preserve"> melon yield is estimated manually, requiring intensive and costly human resources. </w:t>
      </w:r>
      <w:r w:rsidRPr="00734E12">
        <w:rPr>
          <w:rFonts w:ascii="Times New Roman" w:eastAsia="Times New Roman" w:hAnsi="Times New Roman" w:cs="Times New Roman"/>
          <w:sz w:val="24"/>
          <w:szCs w:val="24"/>
          <w:lang w:bidi="ar-SA"/>
        </w:rPr>
        <w:t xml:space="preserve">Hence, automation of the yield-estimation process could be beneficial </w:t>
      </w:r>
      <w:r w:rsidRPr="00734E12">
        <w:rPr>
          <w:rFonts w:ascii="Times New Roman" w:eastAsia="Times New Roman" w:hAnsi="Times New Roman" w:cs="Times New Roman"/>
          <w:sz w:val="24"/>
          <w:szCs w:val="24"/>
          <w:lang w:val="en-GB" w:bidi="ar-SA"/>
        </w:rPr>
        <w:t xml:space="preserve">(Gongal 2016; </w:t>
      </w:r>
      <w:r w:rsidRPr="00734E12">
        <w:rPr>
          <w:rFonts w:ascii="Times New Roman" w:eastAsia="Times New Roman" w:hAnsi="Times New Roman" w:cs="Times New Roman"/>
          <w:color w:val="222222"/>
          <w:sz w:val="24"/>
          <w:szCs w:val="24"/>
          <w:shd w:val="clear" w:color="auto" w:fill="FFFFFF"/>
          <w:lang w:bidi="ar-SA"/>
        </w:rPr>
        <w:t>Kestur</w:t>
      </w:r>
      <w:r w:rsidRPr="00734E12">
        <w:rPr>
          <w:rFonts w:ascii="Times New Roman" w:eastAsia="Times New Roman" w:hAnsi="Times New Roman" w:cs="Times New Roman"/>
          <w:sz w:val="24"/>
          <w:szCs w:val="24"/>
          <w:lang w:val="en-GB" w:bidi="ar-SA"/>
        </w:rPr>
        <w:t xml:space="preserve"> et al. 2019).</w:t>
      </w:r>
      <w:r w:rsidRPr="00734E12">
        <w:rPr>
          <w:rFonts w:ascii="Times New Roman" w:eastAsia="Times New Roman" w:hAnsi="Times New Roman" w:cs="Times New Roman"/>
          <w:sz w:val="24"/>
          <w:szCs w:val="24"/>
          <w:lang w:bidi="ar-SA"/>
        </w:rPr>
        <w:t xml:space="preserve"> </w:t>
      </w:r>
    </w:p>
    <w:p w14:paraId="1A03DDA2"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lang w:bidi="ar-SA"/>
        </w:rPr>
      </w:pPr>
      <w:r w:rsidRPr="00734E12">
        <w:rPr>
          <w:rFonts w:ascii="Times New Roman" w:eastAsia="Times New Roman" w:hAnsi="Times New Roman" w:cs="Times New Roman"/>
          <w:sz w:val="24"/>
          <w:szCs w:val="24"/>
          <w:lang w:bidi="ar-SA"/>
        </w:rPr>
        <w:t>Different methods have been applied for yield estimation, including airborne hyperspectral imaging (Ye et al. 2007), smartphone imaging (Qian et al. 2018), Kinect camera</w:t>
      </w:r>
      <w:r w:rsidRPr="00734E12" w:rsidDel="00113A9B">
        <w:rPr>
          <w:rFonts w:ascii="Times New Roman" w:eastAsia="Times New Roman" w:hAnsi="Times New Roman" w:cs="Times New Roman"/>
          <w:sz w:val="24"/>
          <w:szCs w:val="24"/>
          <w:lang w:bidi="ar-SA"/>
        </w:rPr>
        <w:t xml:space="preserve"> </w:t>
      </w:r>
      <w:r w:rsidRPr="00734E12">
        <w:rPr>
          <w:rFonts w:ascii="Times New Roman" w:eastAsia="Times New Roman" w:hAnsi="Times New Roman" w:cs="Times New Roman"/>
          <w:sz w:val="24"/>
          <w:szCs w:val="24"/>
          <w:lang w:bidi="ar-SA"/>
        </w:rPr>
        <w:t>imaging (Koirala</w:t>
      </w:r>
      <w:r w:rsidRPr="00734E12" w:rsidDel="00113A9B">
        <w:rPr>
          <w:rFonts w:ascii="Times New Roman" w:eastAsia="Times New Roman" w:hAnsi="Times New Roman" w:cs="Times New Roman"/>
          <w:sz w:val="24"/>
          <w:szCs w:val="24"/>
          <w:lang w:bidi="ar-SA"/>
        </w:rPr>
        <w:t xml:space="preserve"> </w:t>
      </w:r>
      <w:r w:rsidRPr="00734E12">
        <w:rPr>
          <w:rFonts w:ascii="Times New Roman" w:eastAsia="Times New Roman" w:hAnsi="Times New Roman" w:cs="Times New Roman"/>
          <w:sz w:val="24"/>
          <w:szCs w:val="24"/>
          <w:lang w:bidi="ar-SA"/>
        </w:rPr>
        <w:t xml:space="preserve"> et al. 2019a), and high-resolution multispectral satellite imaging (Rahman et al. 2018). Some work has been done on image-based yield measurements in fruit, but mostly for trees or in greenhouse-growing practices using a static camera (Chen et al. 2017; Kestur et al. 2019; Payne et al. 2013; Rahnemoonfar and Sheppard 2017; Yamamoto et al. 2014). Automated yield analysis for melons can be achieved by applying computer-vision and machine-learning methods to an unmanned aerial vehicle (UAV) view of a melon field. However, in most applications, </w:t>
      </w:r>
      <w:r w:rsidRPr="00734E12">
        <w:rPr>
          <w:rFonts w:ascii="Times New Roman" w:eastAsia="Times New Roman" w:hAnsi="Times New Roman" w:cs="Times New Roman"/>
          <w:sz w:val="24"/>
          <w:szCs w:val="24"/>
          <w:lang w:bidi="ar-SA"/>
        </w:rPr>
        <w:lastRenderedPageBreak/>
        <w:t xml:space="preserve">yield measurements have focused on counting the number of objects (Bargoti and Underwood 2017b); Bresilla et al. 2019; Kestur et al. 2019; Lamb and Chuah 2018; Liang et al. 2018; Liu et al. 2013; Nuske et al. 2014; Sa et al. 2016) or estimating their volume (Chaivivatrakul et al. 2010; Herrero-Huerta et al. 2015; Moonrinta et al. 2010). To the best of our knowledge, very few studies have dealt with actual weight measurements of the individual fruit (Koirala et al. 2019b). </w:t>
      </w:r>
    </w:p>
    <w:p w14:paraId="215A5C6E"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lang w:bidi="ar-SA"/>
        </w:rPr>
      </w:pPr>
      <w:r w:rsidRPr="00734E12">
        <w:rPr>
          <w:rFonts w:ascii="Times New Roman" w:eastAsia="Times New Roman" w:hAnsi="Times New Roman" w:cs="Times New Roman"/>
          <w:sz w:val="24"/>
          <w:szCs w:val="24"/>
          <w:lang w:bidi="ar-SA"/>
        </w:rPr>
        <w:t>Yield estimation has garnered particular attention of late, and recent studies have shown impressive results in different scenarios, such as with apple (Bargoti and Underwood 2017b; Bresilla et al. 2019; Chen et al. 2017; Tao et al. 2018), orange (Chen et al. 2017; Tao et al. 2018) and mango orchards (Bargoti and Underwood 2017a; Koirala</w:t>
      </w:r>
      <w:r w:rsidRPr="00734E12" w:rsidDel="00BF6F32">
        <w:rPr>
          <w:rFonts w:ascii="Times New Roman" w:eastAsia="Times New Roman" w:hAnsi="Times New Roman" w:cs="Times New Roman"/>
          <w:sz w:val="24"/>
          <w:szCs w:val="24"/>
          <w:lang w:bidi="ar-SA"/>
        </w:rPr>
        <w:t xml:space="preserve"> </w:t>
      </w:r>
      <w:r w:rsidRPr="00734E12">
        <w:rPr>
          <w:rFonts w:ascii="Times New Roman" w:eastAsia="Times New Roman" w:hAnsi="Times New Roman" w:cs="Times New Roman"/>
          <w:sz w:val="24"/>
          <w:szCs w:val="24"/>
          <w:lang w:bidi="ar-SA"/>
        </w:rPr>
        <w:t>et al. 2019a; Liang</w:t>
      </w:r>
      <w:r w:rsidRPr="00734E12" w:rsidDel="00BF6F32">
        <w:rPr>
          <w:rFonts w:ascii="Times New Roman" w:eastAsia="Times New Roman" w:hAnsi="Times New Roman" w:cs="Times New Roman"/>
          <w:sz w:val="24"/>
          <w:szCs w:val="24"/>
          <w:lang w:bidi="ar-SA"/>
        </w:rPr>
        <w:t xml:space="preserve"> </w:t>
      </w:r>
      <w:r w:rsidRPr="00734E12">
        <w:rPr>
          <w:rFonts w:ascii="Times New Roman" w:eastAsia="Times New Roman" w:hAnsi="Times New Roman" w:cs="Times New Roman"/>
          <w:sz w:val="24"/>
          <w:szCs w:val="24"/>
          <w:lang w:bidi="ar-SA"/>
        </w:rPr>
        <w:t xml:space="preserve"> et al. 2018). These studies used computer-vision methods such as convolutional neural networks (CNN) to obtain results with over 0.9 precision. </w:t>
      </w:r>
    </w:p>
    <w:p w14:paraId="2298B3DE"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lang w:bidi="ar-SA"/>
        </w:rPr>
        <w:t>Machine-learning is extensively employed for fruit detection and recognition (Kamilaris and Prenafeta-Boldú 2018a; Kamilaris and Prenafeta-Boldú 2018b; Koirala et al. 2019b; Liakos et al. 2018) using different recognition methods, such as k-nearest neighbors, k-means with color information (Anisha et al. 2013; Qureshi et al. 2017), and Faster Region-CNN (Bargoti and Underwood 2017a). Detection of almonds, mangoes, and apples resulted in precisions ranging from 0.7 to 0.9 (Bargoti and Underwood 2017a). Machine-learning techniques have also been used to estimate yield loss, such as a system that detects fruit on the orchard ground (Choi et al. 2013), and yield detection (Koirala et al. 2019b). Despite intensive research on object detection in agricultural environments, there are still many problems that hinder the implementation of agricultural applications (Gongal et al. 2015). The highly variable and unstructured outdoor environment, with</w:t>
      </w:r>
      <w:r w:rsidRPr="00734E12">
        <w:rPr>
          <w:rFonts w:ascii="Times New Roman" w:eastAsia="Times New Roman" w:hAnsi="Times New Roman" w:cs="Times New Roman"/>
          <w:sz w:val="24"/>
          <w:szCs w:val="24"/>
          <w:lang w:val="en-GB" w:bidi="ar-SA"/>
        </w:rPr>
        <w:t xml:space="preserve"> changing illumination conditions and obstructions, along with the complex plant structure and variable product shape and size, make it hard to </w:t>
      </w:r>
      <w:r w:rsidRPr="00734E12">
        <w:rPr>
          <w:rFonts w:ascii="Times New Roman" w:eastAsia="Times New Roman" w:hAnsi="Times New Roman" w:cs="Times New Roman"/>
          <w:sz w:val="24"/>
          <w:szCs w:val="24"/>
          <w:lang w:val="en-GB" w:bidi="ar-SA"/>
        </w:rPr>
        <w:lastRenderedPageBreak/>
        <w:t xml:space="preserve">find a global solution for object detection in the </w:t>
      </w:r>
      <w:r w:rsidRPr="00734E12">
        <w:rPr>
          <w:rFonts w:ascii="Times New Roman" w:eastAsia="Times New Roman" w:hAnsi="Times New Roman" w:cs="Times New Roman"/>
          <w:sz w:val="24"/>
          <w:szCs w:val="24"/>
          <w:lang w:bidi="ar-SA"/>
        </w:rPr>
        <w:t xml:space="preserve">complex agricultural environment (Kapach et al. 2012). </w:t>
      </w:r>
    </w:p>
    <w:p w14:paraId="5738FF33"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lang w:val="en-GB" w:bidi="ar-SA"/>
        </w:rPr>
      </w:pPr>
      <w:r w:rsidRPr="00734E12">
        <w:rPr>
          <w:rFonts w:ascii="Times New Roman" w:eastAsia="Times New Roman" w:hAnsi="Times New Roman" w:cs="Times New Roman"/>
          <w:sz w:val="24"/>
          <w:szCs w:val="24"/>
          <w:lang w:val="en-GB" w:bidi="ar-SA"/>
        </w:rPr>
        <w:t xml:space="preserve">The present work proposes a framework for the detection and yield estimation of melons from color images acquired from a digital camera mounted on a UAV. It extends our previous studies, which proposed a </w:t>
      </w:r>
      <w:r w:rsidRPr="00734E12">
        <w:rPr>
          <w:rFonts w:ascii="Times New Roman" w:eastAsia="Times New Roman" w:hAnsi="Times New Roman" w:cs="Times New Roman"/>
          <w:sz w:val="24"/>
          <w:szCs w:val="24"/>
          <w:lang w:bidi="ar-SA"/>
        </w:rPr>
        <w:t xml:space="preserve">detection algorithm with preliminary results </w:t>
      </w:r>
      <w:r w:rsidRPr="00734E12">
        <w:rPr>
          <w:rFonts w:ascii="Times New Roman" w:eastAsia="Times New Roman" w:hAnsi="Times New Roman" w:cs="Times New Roman"/>
          <w:sz w:val="24"/>
          <w:szCs w:val="24"/>
          <w:lang w:val="en-GB" w:bidi="ar-SA"/>
        </w:rPr>
        <w:t>(Dashuta and Klapp 2018), and provided initial analyses (Kalantar et al. 2019). Here, object detection under highly variable outdoor conditions, along with feature extraction and models for yield prediction, are detailed in the described algorithmic pipeline and results are presented. The focus in this work was on the prediction of individual melon weight, a feature not previously investigated in yield-detection work which is usually dealt with by counting the number of fruit at the field/tree level.</w:t>
      </w:r>
    </w:p>
    <w:p w14:paraId="40A3202B" w14:textId="77777777" w:rsidR="00734E12" w:rsidRPr="00734E12" w:rsidRDefault="00734E12" w:rsidP="001D18A7">
      <w:pPr>
        <w:bidi w:val="0"/>
        <w:spacing w:after="0" w:line="480" w:lineRule="auto"/>
        <w:rPr>
          <w:rFonts w:ascii="Times New Roman" w:eastAsia="Times New Roman" w:hAnsi="Times New Roman" w:cs="Times New Roman"/>
          <w:sz w:val="24"/>
          <w:szCs w:val="24"/>
          <w:lang w:val="en-GB" w:bidi="ar-SA"/>
        </w:rPr>
      </w:pPr>
    </w:p>
    <w:p w14:paraId="4D15E6E4"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8"/>
          <w:szCs w:val="28"/>
          <w:lang w:bidi="ar-SA"/>
        </w:rPr>
      </w:pPr>
      <w:r w:rsidRPr="00734E12">
        <w:rPr>
          <w:rFonts w:ascii="Times New Roman" w:eastAsia="Times New Roman" w:hAnsi="Times New Roman" w:cs="Times New Roman"/>
          <w:b/>
          <w:sz w:val="28"/>
          <w:szCs w:val="28"/>
          <w:lang w:bidi="ar-SA"/>
        </w:rPr>
        <w:t>Materials and methods</w:t>
      </w:r>
    </w:p>
    <w:p w14:paraId="5C47876D" w14:textId="77777777" w:rsidR="00734E12" w:rsidRPr="00734E12" w:rsidRDefault="00734E12" w:rsidP="001D18A7">
      <w:pPr>
        <w:bidi w:val="0"/>
        <w:spacing w:after="0" w:line="480" w:lineRule="auto"/>
        <w:rPr>
          <w:rFonts w:ascii="Times New Roman" w:eastAsia="Times New Roman" w:hAnsi="Times New Roman" w:cs="Times New Roman"/>
          <w:sz w:val="20"/>
          <w:szCs w:val="20"/>
          <w:lang w:bidi="ar-SA"/>
        </w:rPr>
      </w:pPr>
    </w:p>
    <w:p w14:paraId="3F234F31"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4"/>
          <w:szCs w:val="24"/>
          <w:lang w:bidi="ar-SA"/>
        </w:rPr>
      </w:pPr>
      <w:r w:rsidRPr="00734E12">
        <w:rPr>
          <w:rFonts w:ascii="Times New Roman" w:eastAsia="Times New Roman" w:hAnsi="Times New Roman" w:cs="Times New Roman"/>
          <w:b/>
          <w:sz w:val="24"/>
          <w:szCs w:val="24"/>
          <w:lang w:bidi="ar-SA"/>
        </w:rPr>
        <w:t>Field trials</w:t>
      </w:r>
    </w:p>
    <w:p w14:paraId="48A1E889" w14:textId="77777777" w:rsidR="00734E12" w:rsidRPr="00734E12" w:rsidRDefault="00734E12" w:rsidP="001D18A7">
      <w:pPr>
        <w:keepNext/>
        <w:bidi w:val="0"/>
        <w:spacing w:after="0" w:line="480" w:lineRule="auto"/>
        <w:jc w:val="both"/>
        <w:outlineLvl w:val="1"/>
        <w:rPr>
          <w:rFonts w:ascii="Times New Roman" w:eastAsia="Times New Roman" w:hAnsi="Times New Roman" w:cs="Times New Roman"/>
          <w:bCs/>
          <w:iCs/>
          <w:sz w:val="24"/>
          <w:szCs w:val="24"/>
          <w:lang w:bidi="ar-SA"/>
        </w:rPr>
      </w:pPr>
    </w:p>
    <w:p w14:paraId="0662B287" w14:textId="77777777" w:rsidR="00734E12" w:rsidRPr="00734E12" w:rsidRDefault="00734E12" w:rsidP="001D18A7">
      <w:pPr>
        <w:keepNext/>
        <w:bidi w:val="0"/>
        <w:spacing w:after="0" w:line="480" w:lineRule="auto"/>
        <w:jc w:val="both"/>
        <w:outlineLvl w:val="1"/>
        <w:rPr>
          <w:rFonts w:ascii="Times New Roman" w:eastAsia="Times New Roman" w:hAnsi="Times New Roman" w:cs="Times New Roman"/>
          <w:bCs/>
          <w:iCs/>
          <w:sz w:val="24"/>
          <w:szCs w:val="24"/>
          <w:lang w:bidi="ar-SA"/>
        </w:rPr>
      </w:pPr>
      <w:r w:rsidRPr="00734E12">
        <w:rPr>
          <w:rFonts w:ascii="Times New Roman" w:eastAsia="Times New Roman" w:hAnsi="Times New Roman" w:cs="Times New Roman"/>
          <w:bCs/>
          <w:iCs/>
          <w:sz w:val="24"/>
          <w:szCs w:val="24"/>
          <w:lang w:bidi="ar-SA"/>
        </w:rPr>
        <w:t xml:space="preserve">Melon plants for this experiment were grown in an open field in the summers of 2017 and 2018. Seedlings were transplanted in early April in Newe Ya’ar (32°43'05.4"N 35°10'47.7"E). The seedlings were spaced 0.5 m apart on raised beds covered with silver-colored plastic mulch (Ginnegar), 2 m between bed centers. The soil type was </w:t>
      </w:r>
      <w:r w:rsidRPr="00734E12">
        <w:rPr>
          <w:rFonts w:ascii="Times New Roman" w:eastAsia="Times New Roman" w:hAnsi="Times New Roman" w:cs="Times New Roman"/>
          <w:bCs/>
          <w:iCs/>
          <w:sz w:val="24"/>
          <w:szCs w:val="24"/>
          <w:lang w:bidi="ar-SA"/>
        </w:rPr>
        <w:lastRenderedPageBreak/>
        <w:t>grumusol, and the plants were drip-irrigated and drip-fertilized to approximately 180 L m</w:t>
      </w:r>
      <w:r w:rsidRPr="00734E12">
        <w:rPr>
          <w:rFonts w:ascii="Times New Roman" w:eastAsia="Times New Roman" w:hAnsi="Times New Roman" w:cs="Times New Roman"/>
          <w:bCs/>
          <w:iCs/>
          <w:sz w:val="24"/>
          <w:szCs w:val="24"/>
          <w:vertAlign w:val="superscript"/>
          <w:lang w:bidi="ar-SA"/>
        </w:rPr>
        <w:t>-2</w:t>
      </w:r>
      <w:r w:rsidRPr="00734E12">
        <w:rPr>
          <w:rFonts w:ascii="Times New Roman" w:eastAsia="Times New Roman" w:hAnsi="Times New Roman" w:cs="Times New Roman"/>
          <w:bCs/>
          <w:iCs/>
          <w:sz w:val="24"/>
          <w:szCs w:val="24"/>
          <w:lang w:bidi="ar-SA"/>
        </w:rPr>
        <w:t xml:space="preserve"> over the course of the growing season. </w:t>
      </w:r>
    </w:p>
    <w:p w14:paraId="1367A7F5" w14:textId="77777777" w:rsidR="00734E12" w:rsidRPr="00734E12" w:rsidRDefault="00734E12" w:rsidP="001D18A7">
      <w:pPr>
        <w:keepNext/>
        <w:bidi w:val="0"/>
        <w:spacing w:after="0" w:line="480" w:lineRule="auto"/>
        <w:outlineLvl w:val="1"/>
        <w:rPr>
          <w:rFonts w:ascii="Times New Roman" w:eastAsia="Times New Roman" w:hAnsi="Times New Roman" w:cs="Times New Roman"/>
          <w:b/>
          <w:bCs/>
          <w:sz w:val="20"/>
          <w:szCs w:val="20"/>
          <w:lang w:bidi="ar-SA"/>
        </w:rPr>
      </w:pPr>
    </w:p>
    <w:p w14:paraId="0AA31D5A"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4"/>
          <w:szCs w:val="24"/>
          <w:lang w:bidi="ar-SA"/>
        </w:rPr>
      </w:pPr>
      <w:r w:rsidRPr="00734E12">
        <w:rPr>
          <w:rFonts w:ascii="Times New Roman" w:eastAsia="Times New Roman" w:hAnsi="Times New Roman" w:cs="Times New Roman"/>
          <w:b/>
          <w:sz w:val="24"/>
          <w:szCs w:val="24"/>
          <w:lang w:bidi="ar-SA"/>
        </w:rPr>
        <w:t xml:space="preserve">Data acquisition </w:t>
      </w:r>
    </w:p>
    <w:p w14:paraId="2EA9B3C7" w14:textId="77777777" w:rsidR="00734E12" w:rsidRPr="00734E12" w:rsidRDefault="00734E12" w:rsidP="001D18A7">
      <w:pPr>
        <w:keepNext/>
        <w:bidi w:val="0"/>
        <w:spacing w:after="0" w:line="480" w:lineRule="auto"/>
        <w:jc w:val="both"/>
        <w:outlineLvl w:val="1"/>
        <w:rPr>
          <w:rFonts w:ascii="Times New Roman" w:eastAsia="Times New Roman" w:hAnsi="Times New Roman" w:cs="Times New Roman"/>
          <w:bCs/>
          <w:i/>
          <w:sz w:val="24"/>
          <w:szCs w:val="24"/>
          <w:lang w:bidi="ar-SA"/>
        </w:rPr>
      </w:pPr>
    </w:p>
    <w:p w14:paraId="3F62A7F8" w14:textId="77777777" w:rsidR="00734E12" w:rsidRPr="00734E12" w:rsidRDefault="00734E12" w:rsidP="001D18A7">
      <w:pPr>
        <w:bidi w:val="0"/>
        <w:spacing w:after="0" w:line="480" w:lineRule="auto"/>
        <w:jc w:val="both"/>
        <w:rPr>
          <w:rFonts w:ascii="Times New Roman" w:eastAsia="Times New Roman" w:hAnsi="Times New Roman" w:cs="Times New Roman"/>
          <w:iCs/>
          <w:sz w:val="24"/>
          <w:szCs w:val="24"/>
          <w:lang w:bidi="ar-SA"/>
        </w:rPr>
      </w:pPr>
      <w:r w:rsidRPr="00734E12">
        <w:rPr>
          <w:rFonts w:ascii="Times New Roman" w:eastAsia="Times New Roman" w:hAnsi="Times New Roman" w:cs="Times New Roman"/>
          <w:iCs/>
          <w:sz w:val="24"/>
          <w:szCs w:val="24"/>
          <w:lang w:bidi="ar-SA"/>
        </w:rPr>
        <w:t xml:space="preserve">A UAV hovering above the site was used to acquire the data. To improve image detection, foliage coverage was reduced by stopping irrigation 1 week prior to </w:t>
      </w:r>
      <w:r w:rsidRPr="00734E12">
        <w:rPr>
          <w:rFonts w:ascii="Times New Roman" w:eastAsia="Times New Roman" w:hAnsi="Times New Roman" w:cs="Times New Roman"/>
          <w:iCs/>
          <w:sz w:val="24"/>
          <w:szCs w:val="24"/>
        </w:rPr>
        <w:t>acquisition.</w:t>
      </w:r>
      <w:r w:rsidRPr="00734E12">
        <w:rPr>
          <w:rFonts w:ascii="Times New Roman" w:eastAsia="Times New Roman" w:hAnsi="Times New Roman" w:cs="Times New Roman"/>
          <w:iCs/>
          <w:sz w:val="24"/>
          <w:szCs w:val="24"/>
          <w:lang w:bidi="ar-SA"/>
        </w:rPr>
        <w:t xml:space="preserve"> Acquisition was performed at midday on 17 Aug 2017, and when , 2018 at the fruit-ripening stage. RGB images were taken with a Sony ILCE-5000 camera mounted on a drone (Quad-Copter) hovering about 15 m above the field, with the camera facing vertically downward, of a 280 m x 15 m area. Before starting the image acquisition, 30 melons with different shapes, sizes, and colors were randomly tagged in the field and used for ground-truth data. These melons were analyzed in the laboratory after field image acquisition with a "Tomato Analyzer" tool (Gonzalo</w:t>
      </w:r>
      <w:r w:rsidRPr="00734E12">
        <w:rPr>
          <w:rFonts w:ascii="Times New Roman" w:eastAsia="Times New Roman" w:hAnsi="Times New Roman" w:cs="Times New Roman"/>
          <w:i/>
          <w:sz w:val="24"/>
          <w:szCs w:val="24"/>
          <w:lang w:bidi="ar-SA"/>
        </w:rPr>
        <w:t xml:space="preserve"> </w:t>
      </w:r>
      <w:r w:rsidRPr="00734E12">
        <w:rPr>
          <w:rFonts w:ascii="Times New Roman" w:eastAsia="Times New Roman" w:hAnsi="Times New Roman" w:cs="Times New Roman"/>
          <w:iCs/>
          <w:sz w:val="24"/>
          <w:szCs w:val="24"/>
          <w:lang w:bidi="ar-SA"/>
        </w:rPr>
        <w:t>et al. 2009). The analysis provided a dataset of ground-truth geometrical features for each melon. The data acquired in 2018 were used to validate the statistical model by cross-validation (Hawkins 2004).</w:t>
      </w:r>
    </w:p>
    <w:p w14:paraId="46D2A44B" w14:textId="77777777" w:rsidR="00734E12" w:rsidRPr="00734E12" w:rsidRDefault="00734E12" w:rsidP="001D18A7">
      <w:pPr>
        <w:bidi w:val="0"/>
        <w:spacing w:after="0" w:line="480" w:lineRule="auto"/>
        <w:jc w:val="both"/>
        <w:rPr>
          <w:rFonts w:ascii="Times New Roman" w:eastAsia="Times New Roman" w:hAnsi="Times New Roman" w:cs="Times New Roman"/>
          <w:iCs/>
          <w:sz w:val="24"/>
          <w:szCs w:val="24"/>
          <w:lang w:bidi="ar-SA"/>
        </w:rPr>
      </w:pPr>
      <w:r w:rsidRPr="00734E12">
        <w:rPr>
          <w:rFonts w:ascii="Times New Roman" w:eastAsia="Times New Roman" w:hAnsi="Times New Roman" w:cs="Times New Roman"/>
          <w:i/>
          <w:sz w:val="20"/>
          <w:szCs w:val="20"/>
          <w:rtl/>
        </w:rPr>
        <w:tab/>
      </w:r>
      <w:r w:rsidRPr="00734E12">
        <w:rPr>
          <w:rFonts w:ascii="Times New Roman" w:eastAsia="Times New Roman" w:hAnsi="Times New Roman" w:cs="Times New Roman"/>
          <w:iCs/>
          <w:sz w:val="24"/>
          <w:szCs w:val="24"/>
          <w:lang w:bidi="ar-SA"/>
        </w:rPr>
        <w:t>The images were saved in .jpg format with a resolution of 3064 × 5456 pixels. Overall, there were thousands of highly diverse melons. The variation in the dataset ensured the modeling of a robust and accurate detection algorithm that would generalize well under outdoor environmental conditions.</w:t>
      </w:r>
    </w:p>
    <w:p w14:paraId="19F5AADD" w14:textId="77777777" w:rsidR="00734E12" w:rsidRPr="00734E12" w:rsidRDefault="00734E12" w:rsidP="001D18A7">
      <w:pPr>
        <w:bidi w:val="0"/>
        <w:spacing w:after="0" w:line="480" w:lineRule="auto"/>
        <w:jc w:val="both"/>
        <w:rPr>
          <w:rFonts w:ascii="Times New Roman" w:eastAsia="Times New Roman" w:hAnsi="Times New Roman" w:cs="Times New Roman"/>
          <w:iCs/>
          <w:sz w:val="24"/>
          <w:szCs w:val="24"/>
          <w:lang w:bidi="ar-SA"/>
        </w:rPr>
      </w:pPr>
      <w:r w:rsidRPr="00734E12">
        <w:rPr>
          <w:rFonts w:ascii="Times New Roman" w:eastAsia="Times New Roman" w:hAnsi="Times New Roman" w:cs="Times New Roman"/>
          <w:iCs/>
          <w:sz w:val="24"/>
          <w:szCs w:val="24"/>
          <w:lang w:bidi="ar-SA"/>
        </w:rPr>
        <w:t xml:space="preserve">A typical UAV image is presented in Fig. 1. For the sake of training and validation of the extraction of geometrical features, 1056 melons were randomly chosen and manually tagged in the images. In addition, to tie mass to geometry, an additional </w:t>
      </w:r>
      <w:r w:rsidRPr="00734E12">
        <w:rPr>
          <w:rFonts w:ascii="Times New Roman" w:eastAsia="Times New Roman" w:hAnsi="Times New Roman" w:cs="Times New Roman"/>
          <w:sz w:val="24"/>
          <w:szCs w:val="24"/>
        </w:rPr>
        <w:t xml:space="preserve">30 melons were randomly chosen and tagged with </w:t>
      </w:r>
      <w:r w:rsidRPr="00734E12">
        <w:rPr>
          <w:rFonts w:ascii="Times New Roman" w:eastAsia="Times New Roman" w:hAnsi="Times New Roman" w:cs="Times New Roman"/>
          <w:sz w:val="24"/>
          <w:szCs w:val="24"/>
          <w:lang w:bidi="ar-SA"/>
        </w:rPr>
        <w:t xml:space="preserve">signboards, each with a different </w:t>
      </w:r>
      <w:r w:rsidRPr="00734E12">
        <w:rPr>
          <w:rFonts w:ascii="Times New Roman" w:eastAsia="Times New Roman" w:hAnsi="Times New Roman" w:cs="Times New Roman"/>
          <w:sz w:val="24"/>
          <w:szCs w:val="24"/>
          <w:lang w:bidi="ar-SA"/>
        </w:rPr>
        <w:lastRenderedPageBreak/>
        <w:t>character (with different font size and thickness) which enabled their recognition in the UAV images. An example of such a tagged melon is shown in Fig. 1.</w:t>
      </w:r>
    </w:p>
    <w:p w14:paraId="00A89D0E" w14:textId="77777777" w:rsidR="00734E12" w:rsidRPr="00734E12" w:rsidRDefault="00734E12" w:rsidP="001D18A7">
      <w:pPr>
        <w:bidi w:val="0"/>
        <w:spacing w:after="0" w:line="480" w:lineRule="auto"/>
        <w:jc w:val="both"/>
        <w:rPr>
          <w:rFonts w:ascii="Times New Roman" w:eastAsia="Times New Roman" w:hAnsi="Times New Roman" w:cs="Times New Roman"/>
          <w:iCs/>
          <w:sz w:val="24"/>
          <w:szCs w:val="24"/>
          <w:lang w:bidi="ar-SA"/>
        </w:rPr>
      </w:pPr>
    </w:p>
    <w:p w14:paraId="5F9DE179" w14:textId="77777777" w:rsidR="00734E12" w:rsidRPr="00734E12" w:rsidRDefault="00734E12" w:rsidP="001D18A7">
      <w:pPr>
        <w:bidi w:val="0"/>
        <w:spacing w:after="0" w:line="480" w:lineRule="auto"/>
        <w:rPr>
          <w:rFonts w:ascii="Times New Roman" w:eastAsia="Times New Roman" w:hAnsi="Times New Roman" w:cs="Times New Roman"/>
          <w:sz w:val="20"/>
          <w:szCs w:val="20"/>
          <w:lang w:bidi="ar-SA"/>
        </w:rPr>
      </w:pPr>
    </w:p>
    <w:p w14:paraId="46DFD26C" w14:textId="77777777" w:rsidR="00734E12" w:rsidRPr="00734E12" w:rsidRDefault="00734E12" w:rsidP="001D18A7">
      <w:pPr>
        <w:bidi w:val="0"/>
        <w:spacing w:after="0" w:line="480" w:lineRule="auto"/>
        <w:jc w:val="center"/>
        <w:rPr>
          <w:rFonts w:ascii="Times New Roman" w:eastAsia="Times New Roman" w:hAnsi="Times New Roman" w:cs="Times New Roman"/>
          <w:sz w:val="20"/>
          <w:szCs w:val="20"/>
          <w:lang w:bidi="ar-SA"/>
        </w:rPr>
      </w:pPr>
      <w:r w:rsidRPr="00734E12">
        <w:rPr>
          <w:rFonts w:ascii="Times New Roman" w:eastAsia="Times New Roman" w:hAnsi="Times New Roman" w:cs="Times New Roman"/>
          <w:noProof/>
          <w:sz w:val="20"/>
          <w:szCs w:val="20"/>
        </w:rPr>
        <w:drawing>
          <wp:inline distT="0" distB="0" distL="0" distR="0" wp14:anchorId="0490A924" wp14:editId="3CB58D70">
            <wp:extent cx="5612130" cy="3252470"/>
            <wp:effectExtent l="0" t="0" r="762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00492B.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2130" cy="3252470"/>
                    </a:xfrm>
                    <a:prstGeom prst="rect">
                      <a:avLst/>
                    </a:prstGeom>
                  </pic:spPr>
                </pic:pic>
              </a:graphicData>
            </a:graphic>
          </wp:inline>
        </w:drawing>
      </w:r>
    </w:p>
    <w:p w14:paraId="13985B05" w14:textId="77777777" w:rsidR="00734E12" w:rsidRPr="00734E12" w:rsidRDefault="00734E12" w:rsidP="001D18A7">
      <w:pPr>
        <w:keepLines/>
        <w:bidi w:val="0"/>
        <w:spacing w:after="0" w:line="480" w:lineRule="auto"/>
        <w:rPr>
          <w:rFonts w:ascii="Times New Roman" w:eastAsia="Times New Roman" w:hAnsi="Times New Roman" w:cs="Times New Roman"/>
          <w:sz w:val="24"/>
          <w:szCs w:val="24"/>
        </w:rPr>
      </w:pPr>
      <w:r w:rsidRPr="00734E12">
        <w:rPr>
          <w:rFonts w:ascii="Times New Roman" w:eastAsia="Times New Roman" w:hAnsi="Times New Roman" w:cs="Times New Roman"/>
          <w:b/>
          <w:bCs/>
          <w:sz w:val="24"/>
          <w:szCs w:val="24"/>
        </w:rPr>
        <w:t>Fig. 1</w:t>
      </w:r>
      <w:r w:rsidRPr="00734E12">
        <w:rPr>
          <w:rFonts w:ascii="Times New Roman" w:eastAsia="Times New Roman" w:hAnsi="Times New Roman" w:cs="Times New Roman"/>
          <w:sz w:val="24"/>
          <w:szCs w:val="24"/>
        </w:rPr>
        <w:t xml:space="preserve"> A typical UAV image. In the black box, example of a selected melon which was labeled with a sign with the letter "N" to allow its recognition in the UAV image. This melon was then weighed in the laboratory providing accurate ground truth data.</w:t>
      </w:r>
    </w:p>
    <w:p w14:paraId="56E883DD" w14:textId="77777777" w:rsidR="00734E12" w:rsidRPr="00734E12" w:rsidRDefault="00734E12" w:rsidP="001D18A7">
      <w:pPr>
        <w:bidi w:val="0"/>
        <w:spacing w:after="0" w:line="480" w:lineRule="auto"/>
        <w:rPr>
          <w:rFonts w:ascii="Times New Roman" w:eastAsia="Times New Roman" w:hAnsi="Times New Roman" w:cs="Times New Roman"/>
          <w:sz w:val="20"/>
          <w:szCs w:val="20"/>
          <w:lang w:bidi="ar-SA"/>
        </w:rPr>
      </w:pPr>
    </w:p>
    <w:p w14:paraId="3117A634" w14:textId="77777777" w:rsidR="00734E12" w:rsidRPr="00734E12" w:rsidRDefault="00734E12" w:rsidP="001D18A7">
      <w:pPr>
        <w:keepNext/>
        <w:bidi w:val="0"/>
        <w:spacing w:after="0" w:line="480" w:lineRule="auto"/>
        <w:jc w:val="both"/>
        <w:outlineLvl w:val="0"/>
        <w:rPr>
          <w:rFonts w:ascii="Times New Roman" w:eastAsia="Times New Roman" w:hAnsi="Times New Roman" w:cs="Times New Roman"/>
          <w:b/>
          <w:sz w:val="24"/>
          <w:szCs w:val="24"/>
          <w:rtl/>
        </w:rPr>
      </w:pPr>
      <w:r w:rsidRPr="00734E12">
        <w:rPr>
          <w:rFonts w:ascii="Times New Roman" w:eastAsia="Times New Roman" w:hAnsi="Times New Roman" w:cs="Times New Roman"/>
          <w:b/>
          <w:sz w:val="24"/>
          <w:szCs w:val="24"/>
          <w:lang w:bidi="ar-SA"/>
        </w:rPr>
        <w:t xml:space="preserve">Data augmentation </w:t>
      </w:r>
    </w:p>
    <w:p w14:paraId="734FE876"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5B95F352"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lang w:bidi="ar-SA"/>
        </w:rPr>
      </w:pPr>
      <w:r w:rsidRPr="00734E12">
        <w:rPr>
          <w:rFonts w:ascii="Times New Roman" w:eastAsia="Times New Roman" w:hAnsi="Times New Roman" w:cs="Times New Roman"/>
          <w:sz w:val="24"/>
          <w:szCs w:val="24"/>
        </w:rPr>
        <w:t xml:space="preserve">To train the cascade object detector, 3031 negative training images (of background) and 1933 positive training images (of melons) were created. CNN training was based on 1383 of the positive, and 1349 of the negative training images. All melons were randomly selected. Augmentation techniques were used to increase robustness from every single training image; 31 additional, new images were produced by subjecting the training image to every single combination of the following transformations: rotate </w:t>
      </w:r>
      <w:r w:rsidRPr="00734E12">
        <w:rPr>
          <w:rFonts w:ascii="Times New Roman" w:eastAsia="Times New Roman" w:hAnsi="Times New Roman" w:cs="Times New Roman"/>
          <w:sz w:val="24"/>
          <w:szCs w:val="24"/>
        </w:rPr>
        <w:lastRenderedPageBreak/>
        <w:t>by 0</w:t>
      </w:r>
      <w:r w:rsidRPr="00734E12">
        <w:rPr>
          <w:rFonts w:ascii="Times New Roman" w:eastAsia="Times New Roman" w:hAnsi="Times New Roman" w:cs="Times New Roman"/>
          <w:sz w:val="24"/>
          <w:szCs w:val="24"/>
          <w:vertAlign w:val="superscript"/>
        </w:rPr>
        <w:t>o</w:t>
      </w:r>
      <w:r w:rsidRPr="00734E12">
        <w:rPr>
          <w:rFonts w:ascii="Times New Roman" w:eastAsia="Times New Roman" w:hAnsi="Times New Roman" w:cs="Times New Roman"/>
          <w:sz w:val="24"/>
          <w:szCs w:val="24"/>
        </w:rPr>
        <w:t>, 90</w:t>
      </w:r>
      <w:r w:rsidRPr="00734E12">
        <w:rPr>
          <w:rFonts w:ascii="Times New Roman" w:eastAsia="Times New Roman" w:hAnsi="Times New Roman" w:cs="Times New Roman"/>
          <w:sz w:val="24"/>
          <w:szCs w:val="24"/>
          <w:vertAlign w:val="superscript"/>
        </w:rPr>
        <w:t>o</w:t>
      </w:r>
      <w:r w:rsidRPr="00734E12">
        <w:rPr>
          <w:rFonts w:ascii="Times New Roman" w:eastAsia="Times New Roman" w:hAnsi="Times New Roman" w:cs="Times New Roman"/>
          <w:sz w:val="24"/>
          <w:szCs w:val="24"/>
        </w:rPr>
        <w:t>, 180</w:t>
      </w:r>
      <w:r w:rsidRPr="00734E12">
        <w:rPr>
          <w:rFonts w:ascii="Times New Roman" w:eastAsia="Times New Roman" w:hAnsi="Times New Roman" w:cs="Times New Roman"/>
          <w:sz w:val="24"/>
          <w:szCs w:val="24"/>
          <w:vertAlign w:val="superscript"/>
        </w:rPr>
        <w:t>o</w:t>
      </w:r>
      <w:r w:rsidRPr="00734E12">
        <w:rPr>
          <w:rFonts w:ascii="Times New Roman" w:eastAsia="Times New Roman" w:hAnsi="Times New Roman" w:cs="Times New Roman"/>
          <w:sz w:val="24"/>
          <w:szCs w:val="24"/>
        </w:rPr>
        <w:t xml:space="preserve"> or 270</w:t>
      </w:r>
      <w:r w:rsidRPr="00734E12">
        <w:rPr>
          <w:rFonts w:ascii="Times New Roman" w:eastAsia="Times New Roman" w:hAnsi="Times New Roman" w:cs="Times New Roman"/>
          <w:sz w:val="24"/>
          <w:szCs w:val="24"/>
          <w:vertAlign w:val="superscript"/>
        </w:rPr>
        <w:t>o</w:t>
      </w:r>
      <w:r w:rsidRPr="00734E12">
        <w:rPr>
          <w:rFonts w:ascii="Times New Roman" w:eastAsia="Times New Roman" w:hAnsi="Times New Roman" w:cs="Times New Roman"/>
          <w:sz w:val="24"/>
          <w:szCs w:val="24"/>
        </w:rPr>
        <w:t>, reflect about a vertical axis (or not), convolve with a Gaussian blur kernel (or not), add Gaussian noise (or not). This augmentation resulted in a training set with 44,256 positive images (with melon) and 43,168 negative images (without a melon). An example of data augmentation on a single positive training image is presented in Fig. 2.</w:t>
      </w:r>
    </w:p>
    <w:p w14:paraId="22A485C1"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1CAC0559" w14:textId="77777777" w:rsidR="00734E12" w:rsidRPr="00734E12" w:rsidRDefault="00734E12" w:rsidP="001D18A7">
      <w:pPr>
        <w:keepNext/>
        <w:bidi w:val="0"/>
        <w:spacing w:after="0" w:line="480" w:lineRule="auto"/>
        <w:jc w:val="center"/>
        <w:rPr>
          <w:rFonts w:ascii="Times New Roman" w:eastAsia="Times New Roman" w:hAnsi="Times New Roman" w:cs="Times New Roman"/>
          <w:sz w:val="24"/>
          <w:szCs w:val="24"/>
          <w:lang w:bidi="ar-SA"/>
        </w:rPr>
      </w:pPr>
      <w:r w:rsidRPr="00734E12">
        <w:rPr>
          <w:rFonts w:ascii="Times New Roman" w:eastAsia="Times New Roman" w:hAnsi="Times New Roman" w:cs="Times New Roman"/>
          <w:noProof/>
          <w:sz w:val="24"/>
          <w:szCs w:val="24"/>
        </w:rPr>
        <w:drawing>
          <wp:inline distT="0" distB="0" distL="0" distR="0" wp14:anchorId="1BFFE6D8" wp14:editId="4347A830">
            <wp:extent cx="4381500" cy="21405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2140585"/>
                    </a:xfrm>
                    <a:prstGeom prst="rect">
                      <a:avLst/>
                    </a:prstGeom>
                    <a:noFill/>
                    <a:ln>
                      <a:noFill/>
                    </a:ln>
                  </pic:spPr>
                </pic:pic>
              </a:graphicData>
            </a:graphic>
          </wp:inline>
        </w:drawing>
      </w:r>
    </w:p>
    <w:p w14:paraId="0E55DEB5" w14:textId="77777777" w:rsidR="00734E12" w:rsidRPr="00734E12" w:rsidRDefault="00734E12" w:rsidP="001D18A7">
      <w:pPr>
        <w:keepLines/>
        <w:bidi w:val="0"/>
        <w:spacing w:after="0" w:line="480" w:lineRule="auto"/>
        <w:rPr>
          <w:rFonts w:ascii="Times New Roman" w:eastAsia="Times New Roman" w:hAnsi="Times New Roman" w:cs="Times New Roman"/>
          <w:sz w:val="24"/>
          <w:szCs w:val="24"/>
        </w:rPr>
      </w:pPr>
      <w:bookmarkStart w:id="689" w:name="_Toc506888459"/>
      <w:r w:rsidRPr="00734E12">
        <w:rPr>
          <w:rFonts w:ascii="Times New Roman" w:eastAsia="Times New Roman" w:hAnsi="Times New Roman" w:cs="Times New Roman"/>
          <w:b/>
          <w:bCs/>
          <w:sz w:val="24"/>
          <w:szCs w:val="24"/>
        </w:rPr>
        <w:t xml:space="preserve">Fig. 2 </w:t>
      </w:r>
      <w:r w:rsidRPr="00734E12">
        <w:rPr>
          <w:rFonts w:ascii="Times New Roman" w:eastAsia="Times New Roman" w:hAnsi="Times New Roman" w:cs="Times New Roman"/>
          <w:sz w:val="24"/>
          <w:szCs w:val="24"/>
        </w:rPr>
        <w:t xml:space="preserve">Each row contains the input image and its possible rotations and reflections. The first row has no noise and no blurring applied to it, the second row has only blurring applied, the third row has only noise applied, and the fourth row has both noise and blurring applied </w:t>
      </w:r>
      <w:bookmarkEnd w:id="689"/>
    </w:p>
    <w:p w14:paraId="0F4D8226"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4"/>
          <w:szCs w:val="24"/>
          <w:lang w:bidi="ar-SA"/>
        </w:rPr>
      </w:pPr>
    </w:p>
    <w:p w14:paraId="2B86AEB8"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4"/>
          <w:szCs w:val="24"/>
          <w:lang w:bidi="ar-SA"/>
        </w:rPr>
      </w:pPr>
      <w:r w:rsidRPr="00734E12">
        <w:rPr>
          <w:rFonts w:ascii="Times New Roman" w:eastAsia="Times New Roman" w:hAnsi="Times New Roman" w:cs="Times New Roman"/>
          <w:b/>
          <w:sz w:val="24"/>
          <w:szCs w:val="24"/>
          <w:lang w:bidi="ar-SA"/>
        </w:rPr>
        <w:t>Metrics</w:t>
      </w:r>
    </w:p>
    <w:p w14:paraId="68E9842F"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6180F9E1"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The following metrics were used to evaluate the developed algorithms. </w:t>
      </w:r>
    </w:p>
    <w:p w14:paraId="2BFF21C7" w14:textId="77777777" w:rsidR="00734E12" w:rsidRPr="00734E12" w:rsidRDefault="00734E12" w:rsidP="001D18A7">
      <w:pPr>
        <w:bidi w:val="0"/>
        <w:spacing w:after="0" w:line="480" w:lineRule="auto"/>
        <w:rPr>
          <w:rFonts w:ascii="Times New Roman" w:eastAsia="Times New Roman" w:hAnsi="Times New Roman" w:cs="Times New Roman"/>
          <w:sz w:val="20"/>
          <w:szCs w:val="20"/>
        </w:rPr>
      </w:pPr>
    </w:p>
    <w:p w14:paraId="75BF9E7D" w14:textId="77777777" w:rsidR="00734E12" w:rsidRPr="00734E12" w:rsidRDefault="00734E12" w:rsidP="001D18A7">
      <w:pPr>
        <w:keepNext/>
        <w:bidi w:val="0"/>
        <w:spacing w:after="0" w:line="480" w:lineRule="auto"/>
        <w:outlineLvl w:val="0"/>
        <w:rPr>
          <w:rFonts w:ascii="Times New Roman" w:eastAsia="Times New Roman" w:hAnsi="Times New Roman" w:cs="Times New Roman"/>
          <w:bCs/>
          <w:sz w:val="24"/>
          <w:szCs w:val="24"/>
          <w:u w:val="single"/>
          <w:lang w:bidi="ar-SA"/>
        </w:rPr>
      </w:pPr>
      <w:r w:rsidRPr="00734E12">
        <w:rPr>
          <w:rFonts w:ascii="Times New Roman" w:eastAsia="Times New Roman" w:hAnsi="Times New Roman" w:cs="Times New Roman"/>
          <w:bCs/>
          <w:sz w:val="24"/>
          <w:szCs w:val="24"/>
          <w:u w:val="single"/>
          <w:lang w:bidi="ar-SA"/>
        </w:rPr>
        <w:t>Goodness of geometrical feature extraction</w:t>
      </w:r>
    </w:p>
    <w:p w14:paraId="53302163"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787DB618"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Detection performance was evaluated using recall and precision indicators together with the F1-score metric. A fruit detection is considered to be a true detection (true </w:t>
      </w:r>
      <w:r w:rsidRPr="00734E12">
        <w:rPr>
          <w:rFonts w:ascii="Times New Roman" w:eastAsia="Times New Roman" w:hAnsi="Times New Roman" w:cs="Times New Roman"/>
          <w:sz w:val="24"/>
          <w:szCs w:val="24"/>
        </w:rPr>
        <w:lastRenderedPageBreak/>
        <w:t>positive, TP) if the predicted and ground-truth bounding box had an intersection over union (IoU) greater than a fixed threshold (Bargoti and Underwood 2017b). False detection (also denoted as false positive, FP), refers to an algorithm’s mistake in predicting background as a melon. A</w:t>
      </w:r>
      <w:r w:rsidRPr="00734E12">
        <w:rPr>
          <w:rFonts w:ascii="Times New Roman" w:eastAsia="Times New Roman" w:hAnsi="Times New Roman" w:cs="Times New Roman"/>
          <w:sz w:val="24"/>
          <w:szCs w:val="24"/>
          <w:lang w:val="en-GB"/>
        </w:rPr>
        <w:t xml:space="preserve"> </w:t>
      </w:r>
      <w:r w:rsidRPr="00734E12">
        <w:rPr>
          <w:rFonts w:ascii="Times New Roman" w:eastAsia="Times New Roman" w:hAnsi="Times New Roman" w:cs="Times New Roman"/>
          <w:sz w:val="24"/>
          <w:szCs w:val="24"/>
        </w:rPr>
        <w:t xml:space="preserve">miss by the algorithm (denoted as false negative, FN), refers to its failure to detect a real melon. Precision indicates the fraction of the algorithm’s predictions that are melons. Recall is the fraction of melons in the image that was detected by the algorithm. </w:t>
      </w:r>
      <w:r w:rsidRPr="00734E12">
        <w:rPr>
          <w:rFonts w:ascii="Times New Roman" w:eastAsia="Times New Roman" w:hAnsi="Times New Roman" w:cs="Times New Roman"/>
          <w:sz w:val="24"/>
          <w:szCs w:val="24"/>
          <w:lang w:bidi="ar-SA"/>
        </w:rPr>
        <w:t>Increasing recall usually comes at the expense of precision. The harmonic mean so-called F1 score provides a balance between the two</w:t>
      </w:r>
      <w:r w:rsidRPr="00734E12">
        <w:rPr>
          <w:rFonts w:ascii="Times New Roman" w:eastAsia="Times New Roman" w:hAnsi="Times New Roman" w:cs="Times New Roman"/>
          <w:sz w:val="24"/>
          <w:szCs w:val="24"/>
        </w:rPr>
        <w:t xml:space="preserve">. </w:t>
      </w:r>
    </w:p>
    <w:p w14:paraId="09BF9C7A" w14:textId="77777777" w:rsidR="00734E12" w:rsidRPr="00734E12" w:rsidRDefault="00734E12" w:rsidP="001D18A7">
      <w:pPr>
        <w:bidi w:val="0"/>
        <w:spacing w:after="0" w:line="480" w:lineRule="auto"/>
        <w:rPr>
          <w:rFonts w:ascii="Times New Roman" w:eastAsia="Times New Roman" w:hAnsi="Times New Roman" w:cs="Times New Roman"/>
          <w:sz w:val="20"/>
          <w:szCs w:val="20"/>
        </w:rPr>
      </w:pPr>
    </w:p>
    <w:p w14:paraId="16E29B36" w14:textId="77777777" w:rsidR="00734E12" w:rsidRPr="00734E12" w:rsidRDefault="00734E12" w:rsidP="001D18A7">
      <w:pPr>
        <w:tabs>
          <w:tab w:val="left" w:pos="7452"/>
        </w:tabs>
        <w:bidi w:val="0"/>
        <w:spacing w:after="0" w:line="480" w:lineRule="auto"/>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tl/>
        </w:rPr>
        <w:t xml:space="preserve">  </w:t>
      </w:r>
      <w:r w:rsidRPr="00734E12">
        <w:rPr>
          <w:rFonts w:ascii="Times New Roman" w:eastAsia="Times New Roman" w:hAnsi="Times New Roman" w:cs="Times New Roman"/>
          <w:noProof/>
          <w:sz w:val="24"/>
          <w:szCs w:val="24"/>
          <w:lang w:bidi="ar-SA"/>
        </w:rPr>
        <w:t xml:space="preserve">                               </w:t>
      </w:r>
      <w:r w:rsidRPr="00734E12">
        <w:rPr>
          <w:rFonts w:ascii="Times New Roman" w:eastAsia="Times New Roman" w:hAnsi="Times New Roman" w:cs="Times New Roman"/>
          <w:noProof/>
          <w:position w:val="-24"/>
          <w:sz w:val="24"/>
          <w:szCs w:val="24"/>
          <w:lang w:bidi="ar-SA"/>
        </w:rPr>
        <w:object w:dxaOrig="4760" w:dyaOrig="620" w14:anchorId="7AA721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1pt;height:31.8pt" o:ole="">
            <v:imagedata r:id="rId46" o:title=""/>
          </v:shape>
          <o:OLEObject Type="Embed" ProgID="Equation.DSMT4" ShapeID="_x0000_i1025" DrawAspect="Content" ObjectID="_1630666871" r:id="rId47"/>
        </w:object>
      </w:r>
      <w:r w:rsidRPr="00734E12">
        <w:rPr>
          <w:rFonts w:ascii="Times New Roman" w:eastAsia="Times New Roman" w:hAnsi="Times New Roman" w:cs="Times New Roman"/>
          <w:sz w:val="24"/>
          <w:szCs w:val="24"/>
          <w:rtl/>
        </w:rPr>
        <w:t xml:space="preserve">   </w:t>
      </w:r>
      <w:r w:rsidRPr="00734E12">
        <w:rPr>
          <w:rFonts w:ascii="Times New Roman" w:eastAsia="Times New Roman" w:hAnsi="Times New Roman" w:cs="Times New Roman"/>
          <w:sz w:val="24"/>
          <w:szCs w:val="24"/>
        </w:rPr>
        <w:t xml:space="preserve">                      (1) </w:t>
      </w:r>
    </w:p>
    <w:p w14:paraId="0E692483" w14:textId="77777777" w:rsidR="00734E12" w:rsidRPr="00734E12" w:rsidRDefault="00734E12" w:rsidP="001D18A7">
      <w:pPr>
        <w:autoSpaceDE w:val="0"/>
        <w:autoSpaceDN w:val="0"/>
        <w:bidi w:val="0"/>
        <w:adjustRightInd w:val="0"/>
        <w:spacing w:after="0" w:line="480" w:lineRule="auto"/>
        <w:rPr>
          <w:rFonts w:ascii="Times New Roman" w:eastAsia="Times New Roman" w:hAnsi="Times New Roman" w:cs="Times New Roman"/>
          <w:color w:val="000000"/>
          <w:sz w:val="24"/>
          <w:szCs w:val="24"/>
        </w:rPr>
      </w:pPr>
    </w:p>
    <w:p w14:paraId="72AA6A69" w14:textId="77777777" w:rsidR="00734E12" w:rsidRPr="00734E12" w:rsidRDefault="00734E12" w:rsidP="001D18A7">
      <w:pPr>
        <w:autoSpaceDE w:val="0"/>
        <w:autoSpaceDN w:val="0"/>
        <w:bidi w:val="0"/>
        <w:adjustRightInd w:val="0"/>
        <w:spacing w:after="0" w:line="480" w:lineRule="auto"/>
        <w:jc w:val="both"/>
        <w:rPr>
          <w:rFonts w:ascii="Times New Roman" w:eastAsia="Times New Roman" w:hAnsi="Times New Roman" w:cs="Times New Roman"/>
          <w:sz w:val="24"/>
          <w:szCs w:val="24"/>
          <w:lang w:bidi="ar-SA"/>
        </w:rPr>
      </w:pPr>
      <w:r w:rsidRPr="00734E12">
        <w:rPr>
          <w:rFonts w:ascii="Times New Roman" w:eastAsia="Times New Roman" w:hAnsi="Times New Roman" w:cs="Times New Roman"/>
          <w:sz w:val="24"/>
          <w:szCs w:val="24"/>
          <w:lang w:bidi="ar-SA"/>
        </w:rPr>
        <w:tab/>
        <w:t xml:space="preserve">Precision–recall curves depend upon the IoU threshold. In previous work, Zhu (2004) suggested using the average precision (AP) as a figure of merit for algorithm accuracy,  such that: </w:t>
      </w:r>
    </w:p>
    <w:p w14:paraId="0EC14086" w14:textId="77777777" w:rsidR="00734E12" w:rsidRPr="00734E12" w:rsidRDefault="00734E12" w:rsidP="001D18A7">
      <w:pPr>
        <w:autoSpaceDE w:val="0"/>
        <w:autoSpaceDN w:val="0"/>
        <w:bidi w:val="0"/>
        <w:adjustRightInd w:val="0"/>
        <w:spacing w:after="0" w:line="480" w:lineRule="auto"/>
        <w:jc w:val="both"/>
        <w:rPr>
          <w:rFonts w:ascii="Times New Roman" w:eastAsia="Times New Roman" w:hAnsi="Times New Roman" w:cs="Times New Roman"/>
          <w:sz w:val="24"/>
          <w:szCs w:val="24"/>
          <w:lang w:bidi="ar-SA"/>
        </w:rPr>
      </w:pPr>
    </w:p>
    <w:p w14:paraId="26D50A41" w14:textId="77777777" w:rsidR="00734E12" w:rsidRPr="00734E12" w:rsidRDefault="00734E12" w:rsidP="001D18A7">
      <w:pPr>
        <w:tabs>
          <w:tab w:val="left" w:pos="7452"/>
        </w:tabs>
        <w:bidi w:val="0"/>
        <w:spacing w:after="0" w:line="480" w:lineRule="auto"/>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tl/>
        </w:rPr>
        <w:t xml:space="preserve">  </w:t>
      </w:r>
      <w:r w:rsidRPr="00734E12">
        <w:rPr>
          <w:rFonts w:ascii="Times New Roman" w:eastAsia="Times New Roman" w:hAnsi="Times New Roman" w:cs="Times New Roman"/>
          <w:noProof/>
          <w:sz w:val="24"/>
          <w:szCs w:val="24"/>
          <w:lang w:bidi="ar-SA"/>
        </w:rPr>
        <w:t xml:space="preserve">                                             </w:t>
      </w:r>
      <w:r w:rsidRPr="00734E12">
        <w:rPr>
          <w:rFonts w:ascii="Times New Roman" w:eastAsia="Times New Roman" w:hAnsi="Times New Roman" w:cs="Times New Roman"/>
          <w:noProof/>
          <w:position w:val="-28"/>
          <w:sz w:val="24"/>
          <w:szCs w:val="24"/>
          <w:lang w:bidi="ar-SA"/>
        </w:rPr>
        <w:object w:dxaOrig="3240" w:dyaOrig="560" w14:anchorId="78C4D672">
          <v:shape id="_x0000_i1026" type="#_x0000_t75" style="width:163pt;height:30.05pt" o:ole="">
            <v:imagedata r:id="rId48" o:title=""/>
          </v:shape>
          <o:OLEObject Type="Embed" ProgID="Equation.DSMT4" ShapeID="_x0000_i1026" DrawAspect="Content" ObjectID="_1630666872" r:id="rId49"/>
        </w:object>
      </w:r>
      <w:r w:rsidRPr="00734E12">
        <w:rPr>
          <w:rFonts w:ascii="Times New Roman" w:eastAsia="Times New Roman" w:hAnsi="Times New Roman" w:cs="Times New Roman"/>
          <w:sz w:val="24"/>
          <w:szCs w:val="24"/>
        </w:rPr>
        <w:t xml:space="preserve">    </w:t>
      </w:r>
      <w:r w:rsidRPr="00734E12">
        <w:rPr>
          <w:rFonts w:ascii="Times New Roman" w:eastAsia="Times New Roman" w:hAnsi="Times New Roman" w:cs="Times New Roman"/>
          <w:sz w:val="24"/>
          <w:szCs w:val="24"/>
          <w:rtl/>
        </w:rPr>
        <w:t xml:space="preserve">  </w:t>
      </w:r>
      <w:r w:rsidRPr="00734E12">
        <w:rPr>
          <w:rFonts w:ascii="Times New Roman" w:eastAsia="Times New Roman" w:hAnsi="Times New Roman" w:cs="Times New Roman"/>
          <w:sz w:val="24"/>
          <w:szCs w:val="24"/>
        </w:rPr>
        <w:t xml:space="preserve">                              (2) </w:t>
      </w:r>
    </w:p>
    <w:p w14:paraId="55F73495" w14:textId="77777777" w:rsidR="00734E12" w:rsidRPr="00734E12" w:rsidRDefault="00734E12" w:rsidP="001D18A7">
      <w:pPr>
        <w:autoSpaceDE w:val="0"/>
        <w:autoSpaceDN w:val="0"/>
        <w:bidi w:val="0"/>
        <w:adjustRightInd w:val="0"/>
        <w:spacing w:after="0" w:line="480" w:lineRule="auto"/>
        <w:rPr>
          <w:rFonts w:ascii="Times New Roman" w:eastAsia="Times New Roman" w:hAnsi="Times New Roman" w:cs="Times New Roman"/>
          <w:bCs/>
          <w:iCs/>
          <w:sz w:val="24"/>
          <w:szCs w:val="24"/>
          <w:lang w:bidi="ar-SA"/>
        </w:rPr>
      </w:pPr>
      <w:r w:rsidRPr="00734E12">
        <w:rPr>
          <w:rFonts w:ascii="Times New Roman" w:eastAsia="Times New Roman" w:hAnsi="Times New Roman" w:cs="Times New Roman"/>
          <w:color w:val="000000"/>
          <w:sz w:val="24"/>
          <w:szCs w:val="24"/>
        </w:rPr>
        <w:t xml:space="preserve">where </w:t>
      </w:r>
      <w:r w:rsidRPr="00734E12">
        <w:rPr>
          <w:rFonts w:ascii="Times New Roman" w:eastAsia="Times New Roman" w:hAnsi="Times New Roman" w:cs="Times New Roman"/>
          <w:i/>
          <w:iCs/>
          <w:color w:val="000000"/>
          <w:sz w:val="24"/>
          <w:szCs w:val="24"/>
        </w:rPr>
        <w:t xml:space="preserve">n </w:t>
      </w:r>
      <w:r w:rsidRPr="00734E12">
        <w:rPr>
          <w:rFonts w:ascii="Times New Roman" w:eastAsia="Times New Roman" w:hAnsi="Times New Roman" w:cs="Times New Roman"/>
          <w:color w:val="000000"/>
          <w:sz w:val="24"/>
          <w:szCs w:val="24"/>
        </w:rPr>
        <w:t>is the number of recognized melons. AP is a summation of the precision–recall curve and is calculated as the weighted mean of the precisions achieved at each threshold, with the increase in recall from the previous threshold used as the weight. The AP measurement has been used in the Pascal visual object classes (VOC) challenge, which is considered a benchmark in visual object category recognition and detection (Everingham et al. 2010).</w:t>
      </w:r>
      <w:r w:rsidRPr="00734E12">
        <w:rPr>
          <w:rFonts w:ascii="Times New Roman" w:eastAsia="Times New Roman" w:hAnsi="Times New Roman" w:cs="Times New Roman"/>
          <w:sz w:val="24"/>
          <w:szCs w:val="24"/>
          <w:lang w:bidi="ar-SA"/>
        </w:rPr>
        <w:t xml:space="preserve"> </w:t>
      </w:r>
    </w:p>
    <w:p w14:paraId="07A91139" w14:textId="77777777" w:rsidR="00734E12" w:rsidRPr="00734E12" w:rsidRDefault="00734E12" w:rsidP="001D18A7">
      <w:pPr>
        <w:autoSpaceDE w:val="0"/>
        <w:autoSpaceDN w:val="0"/>
        <w:bidi w:val="0"/>
        <w:adjustRightInd w:val="0"/>
        <w:spacing w:after="0" w:line="480" w:lineRule="auto"/>
        <w:jc w:val="both"/>
        <w:rPr>
          <w:rFonts w:ascii="Times New Roman" w:eastAsia="Times New Roman" w:hAnsi="Times New Roman" w:cs="Times New Roman"/>
          <w:bCs/>
          <w:iCs/>
          <w:sz w:val="24"/>
          <w:szCs w:val="24"/>
          <w:lang w:bidi="ar-SA"/>
        </w:rPr>
      </w:pPr>
      <w:r w:rsidRPr="00734E12">
        <w:rPr>
          <w:rFonts w:ascii="Times New Roman" w:eastAsia="Times New Roman" w:hAnsi="Times New Roman" w:cs="Times New Roman"/>
          <w:bCs/>
          <w:iCs/>
          <w:sz w:val="24"/>
          <w:szCs w:val="24"/>
          <w:lang w:bidi="ar-SA"/>
        </w:rPr>
        <w:lastRenderedPageBreak/>
        <w:t>To estimate the goodness of extraction of the melons' geometrical features and the ellipse border, labeled melons were tagged manually such that the label was the actual contour of the melon section. For each detection, the IoU was calculated between a binary mask in the labeled fruit borders to a binary mask in the ellipse border, such that it reflects the goodness of the extraction of the geometrical borders.</w:t>
      </w:r>
    </w:p>
    <w:p w14:paraId="7C066A0E" w14:textId="77777777" w:rsidR="00734E12" w:rsidRPr="00734E12" w:rsidRDefault="00734E12" w:rsidP="001D18A7">
      <w:pPr>
        <w:bidi w:val="0"/>
        <w:spacing w:after="0" w:line="480" w:lineRule="auto"/>
        <w:jc w:val="both"/>
        <w:rPr>
          <w:rFonts w:ascii="Times New Roman" w:eastAsia="Times New Roman" w:hAnsi="Times New Roman" w:cs="Times New Roman"/>
          <w:i/>
          <w:iCs/>
          <w:sz w:val="24"/>
          <w:szCs w:val="24"/>
          <w:lang w:bidi="ar-SA"/>
        </w:rPr>
      </w:pPr>
    </w:p>
    <w:p w14:paraId="1D1F9DB0" w14:textId="77777777" w:rsidR="00734E12" w:rsidRPr="00734E12" w:rsidRDefault="00734E12" w:rsidP="001D18A7">
      <w:pPr>
        <w:keepNext/>
        <w:bidi w:val="0"/>
        <w:spacing w:after="0" w:line="480" w:lineRule="auto"/>
        <w:outlineLvl w:val="0"/>
        <w:rPr>
          <w:rFonts w:ascii="Times New Roman" w:eastAsia="Times New Roman" w:hAnsi="Times New Roman" w:cs="Times New Roman"/>
          <w:bCs/>
          <w:sz w:val="24"/>
          <w:szCs w:val="24"/>
          <w:u w:val="single"/>
          <w:lang w:bidi="ar-SA"/>
        </w:rPr>
      </w:pPr>
      <w:r w:rsidRPr="00734E12">
        <w:rPr>
          <w:rFonts w:ascii="Times New Roman" w:eastAsia="Times New Roman" w:hAnsi="Times New Roman" w:cs="Times New Roman"/>
          <w:b/>
          <w:szCs w:val="20"/>
          <w:lang w:bidi="ar-SA"/>
        </w:rPr>
        <w:t xml:space="preserve"> </w:t>
      </w:r>
      <w:r w:rsidRPr="00734E12">
        <w:rPr>
          <w:rFonts w:ascii="Times New Roman" w:eastAsia="Times New Roman" w:hAnsi="Times New Roman" w:cs="Times New Roman"/>
          <w:bCs/>
          <w:sz w:val="24"/>
          <w:szCs w:val="24"/>
          <w:u w:val="single"/>
          <w:lang w:bidi="ar-SA"/>
        </w:rPr>
        <w:t>Regression quality</w:t>
      </w:r>
    </w:p>
    <w:p w14:paraId="60F1337D" w14:textId="77777777" w:rsidR="00734E12" w:rsidRPr="00734E12" w:rsidRDefault="00734E12" w:rsidP="001D18A7">
      <w:pPr>
        <w:tabs>
          <w:tab w:val="left" w:pos="7452"/>
        </w:tabs>
        <w:bidi w:val="0"/>
        <w:spacing w:after="0" w:line="480" w:lineRule="auto"/>
        <w:rPr>
          <w:rFonts w:ascii="Times New Roman" w:eastAsia="Times New Roman" w:hAnsi="Times New Roman" w:cs="Times New Roman"/>
          <w:sz w:val="24"/>
          <w:szCs w:val="24"/>
        </w:rPr>
      </w:pPr>
    </w:p>
    <w:p w14:paraId="20513859" w14:textId="77777777" w:rsidR="00734E12" w:rsidRPr="00734E12" w:rsidRDefault="00734E12" w:rsidP="001D18A7">
      <w:pPr>
        <w:autoSpaceDE w:val="0"/>
        <w:autoSpaceDN w:val="0"/>
        <w:bidi w:val="0"/>
        <w:adjustRightInd w:val="0"/>
        <w:spacing w:after="0" w:line="480" w:lineRule="auto"/>
        <w:jc w:val="both"/>
        <w:rPr>
          <w:rFonts w:ascii="Times New Roman" w:eastAsia="Times New Roman" w:hAnsi="Times New Roman" w:cs="Times New Roman"/>
          <w:bCs/>
          <w:iCs/>
          <w:sz w:val="24"/>
          <w:szCs w:val="24"/>
          <w:lang w:bidi="ar-SA"/>
        </w:rPr>
      </w:pPr>
      <w:r w:rsidRPr="00734E12">
        <w:rPr>
          <w:rFonts w:ascii="Times New Roman" w:eastAsia="Times New Roman" w:hAnsi="Times New Roman" w:cs="Times New Roman"/>
          <w:bCs/>
          <w:iCs/>
          <w:sz w:val="24"/>
          <w:szCs w:val="24"/>
          <w:lang w:bidi="ar-SA"/>
        </w:rPr>
        <w:t>A regression model was developed to tie the melon's geometrical features to its weight. An adjusted</w:t>
      </w:r>
      <w:r w:rsidRPr="00734E12">
        <w:rPr>
          <w:rFonts w:ascii="Times New Roman" w:eastAsia="Times New Roman" w:hAnsi="Times New Roman" w:cs="Times New Roman"/>
          <w:bCs/>
          <w:iCs/>
          <w:position w:val="-4"/>
          <w:sz w:val="24"/>
          <w:szCs w:val="24"/>
          <w:lang w:bidi="ar-SA"/>
        </w:rPr>
        <w:object w:dxaOrig="320" w:dyaOrig="300" w14:anchorId="3263CE86">
          <v:shape id="_x0000_i1027" type="#_x0000_t75" style="width:19pt;height:15.45pt" o:ole="">
            <v:imagedata r:id="rId50" o:title=""/>
          </v:shape>
          <o:OLEObject Type="Embed" ProgID="Equation.DSMT4" ShapeID="_x0000_i1027" DrawAspect="Content" ObjectID="_1630666873" r:id="rId51"/>
        </w:object>
      </w:r>
      <w:r w:rsidRPr="00734E12">
        <w:rPr>
          <w:rFonts w:ascii="Times New Roman" w:eastAsia="Times New Roman" w:hAnsi="Times New Roman" w:cs="Times New Roman"/>
          <w:bCs/>
          <w:iCs/>
          <w:sz w:val="24"/>
          <w:szCs w:val="24"/>
          <w:lang w:bidi="ar-SA"/>
        </w:rPr>
        <w:t>statistic was used to avoid dependency on the number of terms used (Montgomery 1997):</w:t>
      </w:r>
    </w:p>
    <w:p w14:paraId="66EB846C" w14:textId="77777777" w:rsidR="00734E12" w:rsidRPr="00734E12" w:rsidRDefault="00734E12" w:rsidP="001D18A7">
      <w:pPr>
        <w:tabs>
          <w:tab w:val="left" w:pos="7452"/>
        </w:tabs>
        <w:bidi w:val="0"/>
        <w:spacing w:after="0" w:line="480" w:lineRule="auto"/>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tl/>
        </w:rPr>
        <w:t xml:space="preserve">  </w:t>
      </w:r>
      <w:r w:rsidRPr="00734E12">
        <w:rPr>
          <w:rFonts w:ascii="Times New Roman" w:eastAsia="Times New Roman" w:hAnsi="Times New Roman" w:cs="Times New Roman"/>
          <w:noProof/>
          <w:sz w:val="24"/>
          <w:szCs w:val="24"/>
          <w:lang w:bidi="ar-SA"/>
        </w:rPr>
        <w:t xml:space="preserve">                                                  </w:t>
      </w:r>
      <w:r w:rsidRPr="00734E12">
        <w:rPr>
          <w:rFonts w:ascii="Times New Roman" w:eastAsia="Times New Roman" w:hAnsi="Times New Roman" w:cs="Times New Roman"/>
          <w:noProof/>
          <w:position w:val="-28"/>
          <w:sz w:val="24"/>
          <w:szCs w:val="24"/>
          <w:lang w:bidi="ar-SA"/>
        </w:rPr>
        <w:object w:dxaOrig="2260" w:dyaOrig="700" w14:anchorId="39F6AEF1">
          <v:shape id="_x0000_i1028" type="#_x0000_t75" style="width:113.95pt;height:37.55pt" o:ole="">
            <v:imagedata r:id="rId52" o:title=""/>
          </v:shape>
          <o:OLEObject Type="Embed" ProgID="Equation.DSMT4" ShapeID="_x0000_i1028" DrawAspect="Content" ObjectID="_1630666874" r:id="rId53"/>
        </w:object>
      </w:r>
      <w:r w:rsidRPr="00734E12">
        <w:rPr>
          <w:rFonts w:ascii="Times New Roman" w:eastAsia="Times New Roman" w:hAnsi="Times New Roman" w:cs="Times New Roman"/>
          <w:sz w:val="24"/>
          <w:szCs w:val="24"/>
          <w:rtl/>
        </w:rPr>
        <w:t xml:space="preserve">   </w:t>
      </w:r>
      <w:r w:rsidRPr="00734E12">
        <w:rPr>
          <w:rFonts w:ascii="Times New Roman" w:eastAsia="Times New Roman" w:hAnsi="Times New Roman" w:cs="Times New Roman"/>
          <w:sz w:val="24"/>
          <w:szCs w:val="24"/>
        </w:rPr>
        <w:t xml:space="preserve">                                        (3) </w:t>
      </w:r>
    </w:p>
    <w:p w14:paraId="7444181F" w14:textId="77777777" w:rsidR="00734E12" w:rsidRPr="00734E12" w:rsidRDefault="00734E12" w:rsidP="001D18A7">
      <w:pPr>
        <w:tabs>
          <w:tab w:val="left" w:pos="7452"/>
        </w:tabs>
        <w:bidi w:val="0"/>
        <w:spacing w:after="0" w:line="480" w:lineRule="auto"/>
        <w:jc w:val="both"/>
        <w:rPr>
          <w:rFonts w:ascii="Times New Roman" w:eastAsia="Times New Roman" w:hAnsi="Times New Roman" w:cs="Times New Roman"/>
          <w:sz w:val="24"/>
          <w:szCs w:val="24"/>
        </w:rPr>
      </w:pPr>
    </w:p>
    <w:p w14:paraId="735E44E2" w14:textId="77777777" w:rsidR="00734E12" w:rsidRPr="00734E12" w:rsidRDefault="00734E12" w:rsidP="001D18A7">
      <w:pPr>
        <w:tabs>
          <w:tab w:val="left" w:pos="7452"/>
        </w:tabs>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where SST is the total sum of squares and SSE is the sum of squares of residuals, the number of points is </w:t>
      </w:r>
      <w:r w:rsidRPr="00734E12">
        <w:rPr>
          <w:rFonts w:ascii="Times New Roman" w:eastAsia="Times New Roman" w:hAnsi="Times New Roman" w:cs="Times New Roman"/>
          <w:i/>
          <w:iCs/>
          <w:sz w:val="24"/>
          <w:szCs w:val="24"/>
        </w:rPr>
        <w:t>n</w:t>
      </w:r>
      <w:r w:rsidRPr="00734E12">
        <w:rPr>
          <w:rFonts w:ascii="Times New Roman" w:eastAsia="Times New Roman" w:hAnsi="Times New Roman" w:cs="Times New Roman"/>
          <w:sz w:val="24"/>
          <w:szCs w:val="24"/>
        </w:rPr>
        <w:t xml:space="preserve"> = 30, and the number of parameters is </w:t>
      </w:r>
      <w:r w:rsidRPr="00734E12">
        <w:rPr>
          <w:rFonts w:ascii="Times New Roman" w:eastAsia="Times New Roman" w:hAnsi="Times New Roman" w:cs="Times New Roman"/>
          <w:i/>
          <w:iCs/>
          <w:sz w:val="24"/>
          <w:szCs w:val="24"/>
        </w:rPr>
        <w:t>p</w:t>
      </w:r>
      <w:r w:rsidRPr="00734E12">
        <w:rPr>
          <w:rFonts w:ascii="Times New Roman" w:eastAsia="Times New Roman" w:hAnsi="Times New Roman" w:cs="Times New Roman"/>
          <w:sz w:val="24"/>
          <w:szCs w:val="24"/>
        </w:rPr>
        <w:t xml:space="preserve"> = 2. </w:t>
      </w:r>
    </w:p>
    <w:p w14:paraId="02859A66" w14:textId="77777777" w:rsidR="00734E12" w:rsidRPr="00734E12" w:rsidRDefault="00734E12" w:rsidP="001D18A7">
      <w:pPr>
        <w:bidi w:val="0"/>
        <w:spacing w:after="0" w:line="480" w:lineRule="auto"/>
        <w:jc w:val="both"/>
        <w:rPr>
          <w:rFonts w:ascii="Times New Roman" w:eastAsia="Times New Roman" w:hAnsi="Times New Roman" w:cs="Times New Roman"/>
          <w:i/>
          <w:iCs/>
          <w:sz w:val="24"/>
          <w:szCs w:val="24"/>
          <w:lang w:bidi="ar-SA"/>
        </w:rPr>
      </w:pPr>
    </w:p>
    <w:p w14:paraId="5A80FE1D"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8"/>
          <w:szCs w:val="28"/>
          <w:lang w:bidi="ar-SA"/>
        </w:rPr>
      </w:pPr>
      <w:r w:rsidRPr="00734E12">
        <w:rPr>
          <w:rFonts w:ascii="Times New Roman" w:eastAsia="Times New Roman" w:hAnsi="Times New Roman" w:cs="Times New Roman"/>
          <w:b/>
          <w:sz w:val="28"/>
          <w:szCs w:val="28"/>
          <w:lang w:bidi="ar-SA"/>
        </w:rPr>
        <w:t xml:space="preserve">Algorithm </w:t>
      </w:r>
    </w:p>
    <w:p w14:paraId="21A18E2F" w14:textId="77777777" w:rsidR="00734E12" w:rsidRPr="00734E12" w:rsidRDefault="00734E12" w:rsidP="001D18A7">
      <w:pPr>
        <w:bidi w:val="0"/>
        <w:spacing w:after="0" w:line="480" w:lineRule="auto"/>
        <w:rPr>
          <w:rFonts w:ascii="Times New Roman" w:eastAsia="Times New Roman" w:hAnsi="Times New Roman" w:cs="Times New Roman"/>
          <w:sz w:val="20"/>
          <w:szCs w:val="20"/>
          <w:lang w:bidi="ar-SA"/>
        </w:rPr>
      </w:pPr>
    </w:p>
    <w:p w14:paraId="4DD85DEA"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lang w:bidi="ar-SA"/>
        </w:rPr>
      </w:pPr>
      <w:r w:rsidRPr="00734E12">
        <w:rPr>
          <w:rFonts w:ascii="Times New Roman" w:eastAsia="Times New Roman" w:hAnsi="Times New Roman" w:cs="Times New Roman"/>
          <w:sz w:val="24"/>
          <w:szCs w:val="24"/>
          <w:lang w:bidi="ar-SA"/>
        </w:rPr>
        <w:t xml:space="preserve">The proposed algorithm pipeline for automated yield prediction from RGB images of a melon field includes the following three sequential main stages (Fig. 3): 1) melon recognition, 2) feature extraction, 3) yield estimation. The input for the system are the RGB images of a melon field, and the output is a report that includes each melon's location and weight. Each stage is based on results from the previous stage. </w:t>
      </w:r>
    </w:p>
    <w:p w14:paraId="0097C6BC"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lang w:bidi="ar-SA"/>
        </w:rPr>
      </w:pPr>
      <w:r w:rsidRPr="00734E12">
        <w:rPr>
          <w:rFonts w:ascii="Times New Roman" w:eastAsia="Times New Roman" w:hAnsi="Times New Roman" w:cs="Times New Roman"/>
          <w:sz w:val="24"/>
          <w:szCs w:val="24"/>
          <w:lang w:bidi="ar-SA"/>
        </w:rPr>
        <w:lastRenderedPageBreak/>
        <w:t xml:space="preserve">The algorithm was implemented on a standard laptop equipped with an Intel Core i7-7500U, 64-bit double-core 2.9 GHz CPU, 8 GB memory running on the Microsoft Windows 10 system. Efficient processing was emphasized along development to avoid the need for using a GPU. </w:t>
      </w:r>
    </w:p>
    <w:p w14:paraId="59AFBCEA" w14:textId="77777777" w:rsidR="00734E12" w:rsidRPr="00734E12" w:rsidRDefault="00734E12" w:rsidP="001D18A7">
      <w:pPr>
        <w:bidi w:val="0"/>
        <w:spacing w:after="0" w:line="480" w:lineRule="auto"/>
        <w:rPr>
          <w:rFonts w:ascii="Times New Roman" w:eastAsia="Times New Roman" w:hAnsi="Times New Roman" w:cs="Times New Roman"/>
          <w:sz w:val="24"/>
          <w:szCs w:val="24"/>
          <w:rtl/>
        </w:rPr>
      </w:pPr>
      <w:r w:rsidRPr="00734E12">
        <w:rPr>
          <w:rFonts w:ascii="Times New Roman" w:eastAsia="Times New Roman" w:hAnsi="Times New Roman" w:cs="Times New Roman"/>
          <w:sz w:val="24"/>
          <w:szCs w:val="24"/>
          <w:rtl/>
        </w:rPr>
        <w:t xml:space="preserve">  </w:t>
      </w:r>
    </w:p>
    <w:p w14:paraId="45EF33B3" w14:textId="77777777" w:rsidR="00734E12" w:rsidRPr="00734E12" w:rsidRDefault="00734E12" w:rsidP="001D18A7">
      <w:pPr>
        <w:keepNext/>
        <w:bidi w:val="0"/>
        <w:spacing w:after="0" w:line="480" w:lineRule="auto"/>
        <w:rPr>
          <w:rFonts w:ascii="Times New Roman" w:eastAsia="Times New Roman" w:hAnsi="Times New Roman" w:cs="Times New Roman"/>
          <w:sz w:val="24"/>
          <w:szCs w:val="24"/>
          <w:lang w:bidi="ar-SA"/>
        </w:rPr>
      </w:pPr>
    </w:p>
    <w:p w14:paraId="049F4567" w14:textId="77777777" w:rsidR="00734E12" w:rsidRPr="00734E12" w:rsidRDefault="00734E12" w:rsidP="001D18A7">
      <w:pPr>
        <w:keepLines/>
        <w:tabs>
          <w:tab w:val="left" w:pos="357"/>
        </w:tabs>
        <w:bidi w:val="0"/>
        <w:spacing w:after="0" w:line="480" w:lineRule="auto"/>
        <w:jc w:val="center"/>
        <w:rPr>
          <w:rFonts w:ascii="Calibri" w:eastAsia="Calibri" w:hAnsi="Calibri" w:cs="Arial"/>
          <w:i/>
          <w:iCs/>
          <w:color w:val="44546A"/>
          <w:sz w:val="24"/>
          <w:szCs w:val="24"/>
          <w:lang w:bidi="ar-SA"/>
        </w:rPr>
      </w:pPr>
      <w:r w:rsidRPr="00734E12">
        <w:rPr>
          <w:rFonts w:ascii="Calibri" w:eastAsia="Calibri" w:hAnsi="Calibri" w:cs="Arial"/>
          <w:i/>
          <w:iCs/>
          <w:noProof/>
          <w:color w:val="44546A"/>
          <w:sz w:val="24"/>
          <w:szCs w:val="24"/>
        </w:rPr>
        <w:drawing>
          <wp:inline distT="0" distB="0" distL="0" distR="0" wp14:anchorId="2F0C0A5D" wp14:editId="7BF64BDA">
            <wp:extent cx="5610860" cy="1521460"/>
            <wp:effectExtent l="0" t="0" r="889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0860" cy="1521460"/>
                    </a:xfrm>
                    <a:prstGeom prst="rect">
                      <a:avLst/>
                    </a:prstGeom>
                    <a:noFill/>
                    <a:ln>
                      <a:noFill/>
                    </a:ln>
                  </pic:spPr>
                </pic:pic>
              </a:graphicData>
            </a:graphic>
          </wp:inline>
        </w:drawing>
      </w:r>
    </w:p>
    <w:p w14:paraId="6D363F0E" w14:textId="77777777" w:rsidR="00734E12" w:rsidRPr="00734E12" w:rsidRDefault="00734E12" w:rsidP="001D18A7">
      <w:pPr>
        <w:bidi w:val="0"/>
        <w:spacing w:after="0" w:line="480" w:lineRule="auto"/>
        <w:jc w:val="center"/>
        <w:rPr>
          <w:rFonts w:ascii="Times New Roman" w:eastAsia="Times New Roman" w:hAnsi="Times New Roman" w:cs="Times New Roman"/>
          <w:sz w:val="24"/>
          <w:szCs w:val="24"/>
        </w:rPr>
      </w:pPr>
      <w:r w:rsidRPr="00734E12">
        <w:rPr>
          <w:rFonts w:ascii="Times New Roman" w:eastAsia="Times New Roman" w:hAnsi="Times New Roman" w:cs="Times New Roman"/>
          <w:b/>
          <w:bCs/>
          <w:sz w:val="24"/>
          <w:szCs w:val="24"/>
        </w:rPr>
        <w:t xml:space="preserve">Fig. 3 </w:t>
      </w:r>
      <w:r w:rsidRPr="00734E12">
        <w:rPr>
          <w:rFonts w:ascii="Times New Roman" w:eastAsia="Times New Roman" w:hAnsi="Times New Roman" w:cs="Times New Roman"/>
          <w:sz w:val="24"/>
          <w:szCs w:val="24"/>
        </w:rPr>
        <w:t>Algorithm pipeline for automated yield tracking</w:t>
      </w:r>
    </w:p>
    <w:p w14:paraId="551DF698"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tl/>
        </w:rPr>
        <w:t xml:space="preserve">  </w:t>
      </w:r>
    </w:p>
    <w:p w14:paraId="7989FE75"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4"/>
          <w:szCs w:val="24"/>
          <w:lang w:bidi="ar-SA"/>
        </w:rPr>
      </w:pPr>
      <w:r w:rsidRPr="00734E12">
        <w:rPr>
          <w:rFonts w:ascii="Times New Roman" w:eastAsia="Times New Roman" w:hAnsi="Times New Roman" w:cs="Times New Roman"/>
          <w:b/>
          <w:sz w:val="24"/>
          <w:szCs w:val="24"/>
          <w:lang w:bidi="ar-SA"/>
        </w:rPr>
        <w:t xml:space="preserve">Melon recognition </w:t>
      </w:r>
    </w:p>
    <w:p w14:paraId="3DF3B528"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497993AD" w14:textId="77777777" w:rsidR="00734E12" w:rsidRPr="00734E12" w:rsidRDefault="00734E12" w:rsidP="001D18A7">
      <w:pPr>
        <w:bidi w:val="0"/>
        <w:spacing w:after="0" w:line="480" w:lineRule="auto"/>
        <w:jc w:val="both"/>
        <w:rPr>
          <w:rFonts w:ascii="Times New Roman" w:eastAsia="Times New Roman" w:hAnsi="Times New Roman" w:cs="Times New Roman"/>
          <w:iCs/>
          <w:sz w:val="24"/>
          <w:szCs w:val="24"/>
          <w:lang w:bidi="ar-SA"/>
        </w:rPr>
      </w:pPr>
      <w:r w:rsidRPr="00734E12">
        <w:rPr>
          <w:rFonts w:ascii="Times New Roman" w:eastAsia="Times New Roman" w:hAnsi="Times New Roman" w:cs="Times New Roman"/>
          <w:sz w:val="24"/>
          <w:szCs w:val="24"/>
        </w:rPr>
        <w:t>The first step of the algorithm dealt with melon recognition. Since the melons cover only a small portion of the field, they are a relatively rare target among other possible objects in the UAV image. To reduce unneeded computational effort, the recognition process for a melon target was split into two substages: region proposal (1A), and region classification (1B).</w:t>
      </w:r>
      <w:r w:rsidRPr="00734E12">
        <w:rPr>
          <w:rFonts w:ascii="Times New Roman" w:eastAsia="Times New Roman" w:hAnsi="Times New Roman" w:cs="Times New Roman"/>
          <w:iCs/>
          <w:sz w:val="24"/>
          <w:szCs w:val="24"/>
          <w:lang w:bidi="ar-SA"/>
        </w:rPr>
        <w:t xml:space="preserve"> </w:t>
      </w:r>
    </w:p>
    <w:p w14:paraId="58232D03"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5882ABC6" w14:textId="77777777" w:rsidR="00734E12" w:rsidRPr="00734E12" w:rsidRDefault="00734E12" w:rsidP="001D18A7">
      <w:pPr>
        <w:keepNext/>
        <w:bidi w:val="0"/>
        <w:spacing w:after="0" w:line="480" w:lineRule="auto"/>
        <w:outlineLvl w:val="0"/>
        <w:rPr>
          <w:rFonts w:ascii="Times New Roman" w:eastAsia="Times New Roman" w:hAnsi="Times New Roman" w:cs="Times New Roman"/>
          <w:bCs/>
          <w:sz w:val="24"/>
          <w:szCs w:val="24"/>
          <w:u w:val="single"/>
          <w:lang w:bidi="ar-SA"/>
        </w:rPr>
      </w:pPr>
      <w:r w:rsidRPr="00734E12">
        <w:rPr>
          <w:rFonts w:ascii="Times New Roman" w:eastAsia="Times New Roman" w:hAnsi="Times New Roman" w:cs="Times New Roman"/>
          <w:bCs/>
          <w:sz w:val="24"/>
          <w:szCs w:val="24"/>
          <w:u w:val="single"/>
          <w:lang w:bidi="ar-SA"/>
        </w:rPr>
        <w:t xml:space="preserve">Candidate region proposal </w:t>
      </w:r>
    </w:p>
    <w:p w14:paraId="2804A30C" w14:textId="77777777" w:rsidR="00734E12" w:rsidRPr="00734E12" w:rsidRDefault="00734E12" w:rsidP="001D18A7">
      <w:pPr>
        <w:bidi w:val="0"/>
        <w:spacing w:after="0" w:line="480" w:lineRule="auto"/>
        <w:jc w:val="both"/>
        <w:rPr>
          <w:rFonts w:ascii="Times New Roman" w:eastAsia="Times New Roman" w:hAnsi="Times New Roman" w:cs="Times New Roman"/>
          <w:b/>
          <w:bCs/>
          <w:sz w:val="24"/>
          <w:szCs w:val="24"/>
        </w:rPr>
      </w:pPr>
    </w:p>
    <w:p w14:paraId="54EFCE36"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“Candidate” regions suspected as "melon" regions of interest (ROIs) were proposed by running a sliding window over the entire input image. This requires an exhaustive </w:t>
      </w:r>
      <w:r w:rsidRPr="00734E12">
        <w:rPr>
          <w:rFonts w:ascii="Times New Roman" w:eastAsia="Times New Roman" w:hAnsi="Times New Roman" w:cs="Times New Roman"/>
          <w:sz w:val="24"/>
          <w:szCs w:val="24"/>
        </w:rPr>
        <w:lastRenderedPageBreak/>
        <w:t>search and therefore must be implemented with low time complexity. The step was also designed to have a high recall, at the expense of low precision. The Viola–Jones face detector (Viola and Jones 2001) was chosen to realize this coarse preliminary detection. The Viola–Jones detector includes a cascade object detector composed of an ensemble of a number of weak classifiers. The cascade object detector is arranged in stages with increasing complexity. The role of each stage is to decide whether the current window is definitely not an object. If a stage decides that the current window is not an object, the remaining stages are not evaluated, so only true object windows trigger the entire cascade of stages. This mechanism ensures low computational complexity. The feature type selected for the detector in the Matlab implementation was a histogram of oriented gradients (Dalal and Triggs 2005), which was found suitable for capturing the elliptic nature of the melon</w:t>
      </w:r>
      <w:r w:rsidRPr="00734E12">
        <w:rPr>
          <w:rFonts w:ascii="Times New Roman" w:eastAsia="Times New Roman" w:hAnsi="Times New Roman" w:cs="Times New Roman"/>
          <w:sz w:val="24"/>
          <w:szCs w:val="24"/>
          <w:lang w:bidi="ar-SA"/>
        </w:rPr>
        <w:t xml:space="preserve">. </w:t>
      </w:r>
    </w:p>
    <w:p w14:paraId="0EC6D911"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7D8226C8" w14:textId="77777777" w:rsidR="00734E12" w:rsidRPr="00734E12" w:rsidRDefault="00734E12" w:rsidP="001D18A7">
      <w:pPr>
        <w:bidi w:val="0"/>
        <w:spacing w:after="0" w:line="480" w:lineRule="auto"/>
        <w:rPr>
          <w:rFonts w:ascii="Times New Roman" w:eastAsia="Times New Roman" w:hAnsi="Times New Roman" w:cs="Times New Roman"/>
          <w:b/>
          <w:bCs/>
          <w:sz w:val="24"/>
          <w:szCs w:val="24"/>
          <w:highlight w:val="red"/>
          <w:rtl/>
        </w:rPr>
      </w:pPr>
    </w:p>
    <w:p w14:paraId="0516BD0C" w14:textId="77777777" w:rsidR="00734E12" w:rsidRPr="00734E12" w:rsidRDefault="00734E12" w:rsidP="001D18A7">
      <w:pPr>
        <w:keepNext/>
        <w:bidi w:val="0"/>
        <w:spacing w:after="0" w:line="480" w:lineRule="auto"/>
        <w:outlineLvl w:val="0"/>
        <w:rPr>
          <w:rFonts w:ascii="Times New Roman" w:eastAsia="Times New Roman" w:hAnsi="Times New Roman" w:cs="Times New Roman"/>
          <w:bCs/>
          <w:sz w:val="24"/>
          <w:szCs w:val="24"/>
          <w:u w:val="single"/>
          <w:lang w:bidi="ar-SA"/>
        </w:rPr>
      </w:pPr>
      <w:r w:rsidRPr="00734E12">
        <w:rPr>
          <w:rFonts w:ascii="Times New Roman" w:eastAsia="Times New Roman" w:hAnsi="Times New Roman" w:cs="Times New Roman"/>
          <w:bCs/>
          <w:sz w:val="24"/>
          <w:szCs w:val="24"/>
          <w:u w:val="single"/>
          <w:lang w:bidi="ar-SA"/>
        </w:rPr>
        <w:t>Region classification</w:t>
      </w:r>
    </w:p>
    <w:p w14:paraId="545F2889"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61A2EBEE"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Having suspected melon candidates, the algorithm classifies the suspected regions using a CNN schema </w:t>
      </w:r>
      <w:r w:rsidRPr="00734E12">
        <w:rPr>
          <w:rFonts w:ascii="Times New Roman" w:eastAsia="Times New Roman" w:hAnsi="Times New Roman" w:cs="Times New Roman"/>
          <w:sz w:val="24"/>
          <w:szCs w:val="24"/>
        </w:rPr>
        <w:fldChar w:fldCharType="begin"/>
      </w:r>
      <w:r w:rsidRPr="00734E12">
        <w:rPr>
          <w:rFonts w:ascii="Times New Roman" w:eastAsia="Times New Roman" w:hAnsi="Times New Roman" w:cs="Times New Roman"/>
          <w:sz w:val="24"/>
          <w:szCs w:val="24"/>
        </w:rPr>
        <w:instrText xml:space="preserve"> REF _Ref506831165 \r \h  \* MERGEFORMAT </w:instrText>
      </w:r>
      <w:r w:rsidRPr="00734E12">
        <w:rPr>
          <w:rFonts w:ascii="Times New Roman" w:eastAsia="Times New Roman" w:hAnsi="Times New Roman" w:cs="Times New Roman"/>
          <w:sz w:val="24"/>
          <w:szCs w:val="24"/>
        </w:rPr>
      </w:r>
      <w:r w:rsidRPr="00734E12">
        <w:rPr>
          <w:rFonts w:ascii="Times New Roman" w:eastAsia="Times New Roman" w:hAnsi="Times New Roman" w:cs="Times New Roman"/>
          <w:sz w:val="24"/>
          <w:szCs w:val="24"/>
        </w:rPr>
        <w:fldChar w:fldCharType="separate"/>
      </w:r>
      <w:r w:rsidRPr="00734E12">
        <w:rPr>
          <w:rFonts w:ascii="Times New Roman" w:eastAsia="Times New Roman" w:hAnsi="Times New Roman" w:cs="Times New Roman"/>
          <w:sz w:val="24"/>
          <w:szCs w:val="24"/>
          <w:cs/>
        </w:rPr>
        <w:t>‎</w:t>
      </w:r>
      <w:r w:rsidRPr="00734E12">
        <w:rPr>
          <w:rFonts w:ascii="Times New Roman" w:eastAsia="Times New Roman" w:hAnsi="Times New Roman" w:cs="Times New Roman"/>
          <w:sz w:val="24"/>
          <w:szCs w:val="24"/>
        </w:rPr>
        <w:t>(Krizhevsky et al. 2012)</w:t>
      </w:r>
      <w:r w:rsidRPr="00734E12">
        <w:rPr>
          <w:rFonts w:ascii="Times New Roman" w:eastAsia="Times New Roman" w:hAnsi="Times New Roman" w:cs="Times New Roman"/>
          <w:sz w:val="24"/>
          <w:szCs w:val="24"/>
        </w:rPr>
        <w:fldChar w:fldCharType="end"/>
      </w:r>
      <w:r w:rsidRPr="00734E12">
        <w:rPr>
          <w:rFonts w:ascii="Times New Roman" w:eastAsia="Times New Roman" w:hAnsi="Times New Roman" w:cs="Times New Roman"/>
          <w:sz w:val="24"/>
          <w:szCs w:val="24"/>
        </w:rPr>
        <w:t xml:space="preserve">. This was performed as a ‘transfer-learning’ methodology (Li et al. 2016) using pretrained Matlab implementation on the CIFAR-10 dataset (Krizhevsky 2009), a 10-category 32 x 32 color image dataset. The final fully connected layer, which is essentially an image classifier based on a 64-dimensional feature vector produced by the hidden layers, was changed from a layer with output size of 10 (the original dataset had 10 classes) to one with an output size of 2 labels—melon and background. Replacing the final layer also implies that its weights are randomly initialized  while the remaining previous layers keep their weights. In </w:t>
      </w:r>
      <w:r w:rsidRPr="00734E12">
        <w:rPr>
          <w:rFonts w:ascii="Times New Roman" w:eastAsia="Times New Roman" w:hAnsi="Times New Roman" w:cs="Times New Roman"/>
          <w:sz w:val="24"/>
          <w:szCs w:val="24"/>
        </w:rPr>
        <w:lastRenderedPageBreak/>
        <w:t>accordance with the transfer-learning methodology, the learning rate for the weights in the final layer is 20 times higher than the learning rate of the previous layers. This implies that most of the learning is done at the final layer, while the previous layers adjust only slightly. The structure of the CNN net is presented in Table 1. Each ROI classified as containing a melon was further processed to derive melon features in the next stage.</w:t>
      </w:r>
    </w:p>
    <w:p w14:paraId="4241F356" w14:textId="77777777" w:rsidR="00734E12" w:rsidRPr="00734E12" w:rsidRDefault="00734E12" w:rsidP="001D18A7">
      <w:pPr>
        <w:keepLines/>
        <w:tabs>
          <w:tab w:val="left" w:pos="357"/>
        </w:tabs>
        <w:bidi w:val="0"/>
        <w:spacing w:after="0" w:line="480" w:lineRule="auto"/>
        <w:rPr>
          <w:rFonts w:ascii="Times New Roman" w:eastAsia="Times New Roman" w:hAnsi="Times New Roman" w:cs="Times New Roman"/>
          <w:b/>
          <w:bCs/>
          <w:color w:val="404040"/>
          <w:sz w:val="24"/>
          <w:szCs w:val="24"/>
          <w:lang w:bidi="ar-SA"/>
        </w:rPr>
      </w:pPr>
    </w:p>
    <w:p w14:paraId="7720F6F7" w14:textId="77777777" w:rsidR="00734E12" w:rsidRPr="00734E12" w:rsidRDefault="00734E12" w:rsidP="001D18A7">
      <w:pPr>
        <w:keepLines/>
        <w:tabs>
          <w:tab w:val="left" w:pos="357"/>
        </w:tabs>
        <w:bidi w:val="0"/>
        <w:spacing w:after="0" w:line="480" w:lineRule="auto"/>
        <w:rPr>
          <w:rFonts w:ascii="Times New Roman" w:eastAsia="Times New Roman" w:hAnsi="Times New Roman" w:cs="Times New Roman"/>
          <w:color w:val="404040"/>
          <w:sz w:val="24"/>
          <w:szCs w:val="24"/>
          <w:lang w:bidi="ar-SA"/>
        </w:rPr>
      </w:pPr>
      <w:r w:rsidRPr="00734E12">
        <w:rPr>
          <w:rFonts w:ascii="Times New Roman" w:eastAsia="Times New Roman" w:hAnsi="Times New Roman" w:cs="Times New Roman"/>
          <w:b/>
          <w:bCs/>
          <w:color w:val="404040"/>
          <w:sz w:val="24"/>
          <w:szCs w:val="24"/>
          <w:lang w:bidi="ar-SA"/>
        </w:rPr>
        <w:t xml:space="preserve">Table </w:t>
      </w:r>
      <w:r w:rsidRPr="00734E12">
        <w:rPr>
          <w:rFonts w:ascii="Times New Roman" w:eastAsia="Times New Roman" w:hAnsi="Times New Roman" w:cs="Times New Roman"/>
          <w:b/>
          <w:bCs/>
          <w:color w:val="404040"/>
          <w:sz w:val="24"/>
          <w:szCs w:val="24"/>
          <w:lang w:bidi="ar-SA"/>
        </w:rPr>
        <w:fldChar w:fldCharType="begin"/>
      </w:r>
      <w:r w:rsidRPr="00734E12">
        <w:rPr>
          <w:rFonts w:ascii="Times New Roman" w:eastAsia="Times New Roman" w:hAnsi="Times New Roman" w:cs="Times New Roman"/>
          <w:b/>
          <w:bCs/>
          <w:color w:val="404040"/>
          <w:sz w:val="24"/>
          <w:szCs w:val="24"/>
          <w:lang w:bidi="ar-SA"/>
        </w:rPr>
        <w:instrText xml:space="preserve"> SEQ Table \* ARABIC </w:instrText>
      </w:r>
      <w:r w:rsidRPr="00734E12">
        <w:rPr>
          <w:rFonts w:ascii="Times New Roman" w:eastAsia="Times New Roman" w:hAnsi="Times New Roman" w:cs="Times New Roman"/>
          <w:b/>
          <w:bCs/>
          <w:color w:val="404040"/>
          <w:sz w:val="24"/>
          <w:szCs w:val="24"/>
          <w:lang w:bidi="ar-SA"/>
        </w:rPr>
        <w:fldChar w:fldCharType="separate"/>
      </w:r>
      <w:r w:rsidRPr="00734E12">
        <w:rPr>
          <w:rFonts w:ascii="Times New Roman" w:eastAsia="Times New Roman" w:hAnsi="Times New Roman" w:cs="Times New Roman"/>
          <w:b/>
          <w:bCs/>
          <w:color w:val="404040"/>
          <w:sz w:val="24"/>
          <w:szCs w:val="24"/>
          <w:lang w:bidi="ar-SA"/>
        </w:rPr>
        <w:t>1</w:t>
      </w:r>
      <w:r w:rsidRPr="00734E12">
        <w:rPr>
          <w:rFonts w:ascii="Times New Roman" w:eastAsia="Times New Roman" w:hAnsi="Times New Roman" w:cs="Times New Roman"/>
          <w:b/>
          <w:bCs/>
          <w:color w:val="404040"/>
          <w:sz w:val="24"/>
          <w:szCs w:val="24"/>
          <w:lang w:bidi="ar-SA"/>
        </w:rPr>
        <w:fldChar w:fldCharType="end"/>
      </w:r>
      <w:r w:rsidRPr="00734E12">
        <w:rPr>
          <w:rFonts w:ascii="Times New Roman" w:eastAsia="Times New Roman" w:hAnsi="Times New Roman" w:cs="Times New Roman"/>
          <w:color w:val="404040"/>
          <w:sz w:val="24"/>
          <w:szCs w:val="24"/>
          <w:lang w:bidi="ar-SA"/>
        </w:rPr>
        <w:t xml:space="preserve"> The architecture of the convolutional neural network used as the region classification model</w:t>
      </w:r>
    </w:p>
    <w:p w14:paraId="514CDF92" w14:textId="77777777" w:rsidR="00734E12" w:rsidRPr="00734E12" w:rsidRDefault="00734E12" w:rsidP="001D18A7">
      <w:pPr>
        <w:bidi w:val="0"/>
        <w:spacing w:after="0" w:line="480" w:lineRule="auto"/>
        <w:rPr>
          <w:rFonts w:ascii="Times New Roman" w:eastAsia="Times New Roman" w:hAnsi="Times New Roman" w:cs="Times New Roman"/>
          <w:sz w:val="24"/>
          <w:szCs w:val="24"/>
        </w:rPr>
      </w:pPr>
    </w:p>
    <w:tbl>
      <w:tblPr>
        <w:tblpPr w:leftFromText="180" w:rightFromText="180" w:vertAnchor="page" w:horzAnchor="margin" w:tblpY="76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3004"/>
        <w:gridCol w:w="4468"/>
      </w:tblGrid>
      <w:tr w:rsidR="00734E12" w:rsidRPr="00734E12" w14:paraId="5FB7FAA2" w14:textId="77777777" w:rsidTr="00734E12">
        <w:tc>
          <w:tcPr>
            <w:tcW w:w="830" w:type="dxa"/>
            <w:shd w:val="clear" w:color="auto" w:fill="auto"/>
            <w:vAlign w:val="center"/>
          </w:tcPr>
          <w:p w14:paraId="0D29C466"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lastRenderedPageBreak/>
              <w:t>Layer</w:t>
            </w:r>
          </w:p>
        </w:tc>
        <w:tc>
          <w:tcPr>
            <w:tcW w:w="3182" w:type="dxa"/>
            <w:shd w:val="clear" w:color="auto" w:fill="auto"/>
            <w:vAlign w:val="center"/>
          </w:tcPr>
          <w:p w14:paraId="16604729"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Layer type</w:t>
            </w:r>
          </w:p>
        </w:tc>
        <w:tc>
          <w:tcPr>
            <w:tcW w:w="4816" w:type="dxa"/>
            <w:shd w:val="clear" w:color="auto" w:fill="auto"/>
            <w:vAlign w:val="center"/>
          </w:tcPr>
          <w:p w14:paraId="0696BC07"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Properties</w:t>
            </w:r>
          </w:p>
        </w:tc>
      </w:tr>
      <w:tr w:rsidR="00734E12" w:rsidRPr="00734E12" w14:paraId="4BC8F42C" w14:textId="77777777" w:rsidTr="00734E12">
        <w:tc>
          <w:tcPr>
            <w:tcW w:w="830" w:type="dxa"/>
            <w:shd w:val="clear" w:color="auto" w:fill="auto"/>
            <w:vAlign w:val="center"/>
          </w:tcPr>
          <w:p w14:paraId="30170B7E"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1</w:t>
            </w:r>
          </w:p>
        </w:tc>
        <w:tc>
          <w:tcPr>
            <w:tcW w:w="3182" w:type="dxa"/>
            <w:shd w:val="clear" w:color="auto" w:fill="auto"/>
            <w:vAlign w:val="center"/>
          </w:tcPr>
          <w:p w14:paraId="7F20B72A"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Input image layer</w:t>
            </w:r>
          </w:p>
        </w:tc>
        <w:tc>
          <w:tcPr>
            <w:tcW w:w="4816" w:type="dxa"/>
            <w:shd w:val="clear" w:color="auto" w:fill="auto"/>
            <w:vAlign w:val="center"/>
          </w:tcPr>
          <w:p w14:paraId="251FB0A8" w14:textId="77777777" w:rsidR="00734E12" w:rsidRPr="00734E12" w:rsidRDefault="00734E12" w:rsidP="001D18A7">
            <w:pPr>
              <w:bidi w:val="0"/>
              <w:spacing w:after="0" w:line="480" w:lineRule="auto"/>
              <w:rPr>
                <w:rFonts w:ascii="Times New Roman" w:eastAsia="Calibri" w:hAnsi="Times New Roman" w:cs="Times New Roman"/>
                <w:sz w:val="24"/>
                <w:szCs w:val="24"/>
              </w:rPr>
            </w:pPr>
            <w:r w:rsidRPr="00734E12">
              <w:rPr>
                <w:rFonts w:ascii="Times New Roman" w:eastAsia="Calibri" w:hAnsi="Times New Roman" w:cs="Times New Roman"/>
                <w:sz w:val="24"/>
                <w:szCs w:val="24"/>
              </w:rPr>
              <w:t>InputSize = [32,32,3], Normalization = ’zero-center’</w:t>
            </w:r>
          </w:p>
        </w:tc>
      </w:tr>
      <w:tr w:rsidR="00734E12" w:rsidRPr="00734E12" w14:paraId="1F7E2A58" w14:textId="77777777" w:rsidTr="00734E12">
        <w:trPr>
          <w:trHeight w:val="595"/>
        </w:trPr>
        <w:tc>
          <w:tcPr>
            <w:tcW w:w="830" w:type="dxa"/>
            <w:shd w:val="clear" w:color="auto" w:fill="auto"/>
            <w:vAlign w:val="center"/>
          </w:tcPr>
          <w:p w14:paraId="774C1F56"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2</w:t>
            </w:r>
          </w:p>
        </w:tc>
        <w:tc>
          <w:tcPr>
            <w:tcW w:w="3182" w:type="dxa"/>
            <w:shd w:val="clear" w:color="auto" w:fill="auto"/>
            <w:vAlign w:val="center"/>
          </w:tcPr>
          <w:p w14:paraId="3E5B20E6"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Convolution 2D layer</w:t>
            </w:r>
          </w:p>
        </w:tc>
        <w:tc>
          <w:tcPr>
            <w:tcW w:w="4816" w:type="dxa"/>
            <w:shd w:val="clear" w:color="auto" w:fill="auto"/>
            <w:vAlign w:val="center"/>
          </w:tcPr>
          <w:p w14:paraId="4909FEBB" w14:textId="77777777" w:rsidR="00734E12" w:rsidRPr="00734E12" w:rsidRDefault="00734E12" w:rsidP="001D18A7">
            <w:pPr>
              <w:bidi w:val="0"/>
              <w:spacing w:after="0" w:line="480" w:lineRule="auto"/>
              <w:rPr>
                <w:rFonts w:ascii="Times New Roman" w:eastAsia="Calibri" w:hAnsi="Times New Roman" w:cs="Times New Roman"/>
                <w:sz w:val="24"/>
                <w:szCs w:val="24"/>
              </w:rPr>
            </w:pPr>
            <w:r w:rsidRPr="00734E12">
              <w:rPr>
                <w:rFonts w:ascii="Times New Roman" w:eastAsia="Calibri" w:hAnsi="Times New Roman" w:cs="Times New Roman"/>
                <w:sz w:val="24"/>
                <w:szCs w:val="24"/>
              </w:rPr>
              <w:t>FilterSize = [5,5], NumChannels = 3, NumFilters = 32, Stride = [1,1], PaddingSize = [2,2,2,2]</w:t>
            </w:r>
          </w:p>
        </w:tc>
      </w:tr>
      <w:tr w:rsidR="00734E12" w:rsidRPr="00734E12" w14:paraId="579720DB" w14:textId="77777777" w:rsidTr="00734E12">
        <w:tc>
          <w:tcPr>
            <w:tcW w:w="830" w:type="dxa"/>
            <w:shd w:val="clear" w:color="auto" w:fill="auto"/>
            <w:vAlign w:val="center"/>
          </w:tcPr>
          <w:p w14:paraId="462B46B6"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3</w:t>
            </w:r>
          </w:p>
        </w:tc>
        <w:tc>
          <w:tcPr>
            <w:tcW w:w="3182" w:type="dxa"/>
            <w:shd w:val="clear" w:color="auto" w:fill="auto"/>
            <w:vAlign w:val="center"/>
          </w:tcPr>
          <w:p w14:paraId="05449EAB"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Rectified linear unit layer</w:t>
            </w:r>
          </w:p>
        </w:tc>
        <w:tc>
          <w:tcPr>
            <w:tcW w:w="4816" w:type="dxa"/>
            <w:shd w:val="clear" w:color="auto" w:fill="auto"/>
            <w:vAlign w:val="center"/>
          </w:tcPr>
          <w:p w14:paraId="3487C4D6" w14:textId="77777777" w:rsidR="00734E12" w:rsidRPr="00734E12" w:rsidRDefault="00734E12" w:rsidP="001D18A7">
            <w:pPr>
              <w:bidi w:val="0"/>
              <w:spacing w:after="0" w:line="480" w:lineRule="auto"/>
              <w:rPr>
                <w:rFonts w:ascii="Times New Roman" w:eastAsia="Calibri" w:hAnsi="Times New Roman" w:cs="Times New Roman"/>
                <w:sz w:val="24"/>
                <w:szCs w:val="24"/>
              </w:rPr>
            </w:pPr>
          </w:p>
        </w:tc>
      </w:tr>
      <w:tr w:rsidR="00734E12" w:rsidRPr="00734E12" w14:paraId="163857B1" w14:textId="77777777" w:rsidTr="00734E12">
        <w:tc>
          <w:tcPr>
            <w:tcW w:w="830" w:type="dxa"/>
            <w:shd w:val="clear" w:color="auto" w:fill="auto"/>
            <w:vAlign w:val="center"/>
          </w:tcPr>
          <w:p w14:paraId="5BD4469A"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4</w:t>
            </w:r>
          </w:p>
        </w:tc>
        <w:tc>
          <w:tcPr>
            <w:tcW w:w="3182" w:type="dxa"/>
            <w:shd w:val="clear" w:color="auto" w:fill="auto"/>
            <w:vAlign w:val="center"/>
          </w:tcPr>
          <w:p w14:paraId="79A56200"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Max pooling 2D layer</w:t>
            </w:r>
          </w:p>
        </w:tc>
        <w:tc>
          <w:tcPr>
            <w:tcW w:w="4816" w:type="dxa"/>
            <w:shd w:val="clear" w:color="auto" w:fill="auto"/>
            <w:vAlign w:val="center"/>
          </w:tcPr>
          <w:p w14:paraId="58AD94F5" w14:textId="77777777" w:rsidR="00734E12" w:rsidRPr="00734E12" w:rsidRDefault="00734E12" w:rsidP="001D18A7">
            <w:pPr>
              <w:bidi w:val="0"/>
              <w:spacing w:after="0" w:line="480" w:lineRule="auto"/>
              <w:rPr>
                <w:rFonts w:ascii="Times New Roman" w:eastAsia="Calibri" w:hAnsi="Times New Roman" w:cs="Times New Roman"/>
                <w:sz w:val="24"/>
                <w:szCs w:val="24"/>
              </w:rPr>
            </w:pPr>
            <w:r w:rsidRPr="00734E12">
              <w:rPr>
                <w:rFonts w:ascii="Times New Roman" w:eastAsia="Calibri" w:hAnsi="Times New Roman" w:cs="Times New Roman"/>
                <w:sz w:val="24"/>
                <w:szCs w:val="24"/>
              </w:rPr>
              <w:t>PoolSize = [3,3], Stride = [2,2], PaddingSize = [0,0,0,0]</w:t>
            </w:r>
          </w:p>
        </w:tc>
      </w:tr>
      <w:tr w:rsidR="00734E12" w:rsidRPr="00734E12" w14:paraId="31547311" w14:textId="77777777" w:rsidTr="00734E12">
        <w:tc>
          <w:tcPr>
            <w:tcW w:w="830" w:type="dxa"/>
            <w:shd w:val="clear" w:color="auto" w:fill="auto"/>
            <w:vAlign w:val="center"/>
          </w:tcPr>
          <w:p w14:paraId="0A88EF3B"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5</w:t>
            </w:r>
          </w:p>
        </w:tc>
        <w:tc>
          <w:tcPr>
            <w:tcW w:w="3182" w:type="dxa"/>
            <w:shd w:val="clear" w:color="auto" w:fill="auto"/>
            <w:vAlign w:val="center"/>
          </w:tcPr>
          <w:p w14:paraId="424E5A50"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Convolution 2D layer</w:t>
            </w:r>
          </w:p>
        </w:tc>
        <w:tc>
          <w:tcPr>
            <w:tcW w:w="4816" w:type="dxa"/>
            <w:shd w:val="clear" w:color="auto" w:fill="auto"/>
            <w:vAlign w:val="center"/>
          </w:tcPr>
          <w:p w14:paraId="52EB8B86" w14:textId="77777777" w:rsidR="00734E12" w:rsidRPr="00734E12" w:rsidRDefault="00734E12" w:rsidP="001D18A7">
            <w:pPr>
              <w:bidi w:val="0"/>
              <w:spacing w:after="0" w:line="480" w:lineRule="auto"/>
              <w:rPr>
                <w:rFonts w:ascii="Times New Roman" w:eastAsia="Calibri" w:hAnsi="Times New Roman" w:cs="Times New Roman"/>
                <w:sz w:val="24"/>
                <w:szCs w:val="24"/>
              </w:rPr>
            </w:pPr>
            <w:r w:rsidRPr="00734E12">
              <w:rPr>
                <w:rFonts w:ascii="Times New Roman" w:eastAsia="Calibri" w:hAnsi="Times New Roman" w:cs="Times New Roman"/>
                <w:sz w:val="24"/>
                <w:szCs w:val="24"/>
              </w:rPr>
              <w:t>FilterSize = [5,5], NumChannels = 32, NumFilters = 32, Stride = [1,1], PaddingSize = [2,2,2,2]</w:t>
            </w:r>
          </w:p>
        </w:tc>
      </w:tr>
      <w:tr w:rsidR="00734E12" w:rsidRPr="00734E12" w14:paraId="33F07C96" w14:textId="77777777" w:rsidTr="00734E12">
        <w:tc>
          <w:tcPr>
            <w:tcW w:w="830" w:type="dxa"/>
            <w:shd w:val="clear" w:color="auto" w:fill="auto"/>
            <w:vAlign w:val="center"/>
          </w:tcPr>
          <w:p w14:paraId="0FCF0F6C"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6</w:t>
            </w:r>
          </w:p>
        </w:tc>
        <w:tc>
          <w:tcPr>
            <w:tcW w:w="3182" w:type="dxa"/>
            <w:shd w:val="clear" w:color="auto" w:fill="auto"/>
            <w:vAlign w:val="center"/>
          </w:tcPr>
          <w:p w14:paraId="158F5736"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Rectified linear unit layer</w:t>
            </w:r>
          </w:p>
        </w:tc>
        <w:tc>
          <w:tcPr>
            <w:tcW w:w="4816" w:type="dxa"/>
            <w:shd w:val="clear" w:color="auto" w:fill="auto"/>
            <w:vAlign w:val="center"/>
          </w:tcPr>
          <w:p w14:paraId="37117634" w14:textId="77777777" w:rsidR="00734E12" w:rsidRPr="00734E12" w:rsidRDefault="00734E12" w:rsidP="001D18A7">
            <w:pPr>
              <w:bidi w:val="0"/>
              <w:spacing w:after="0" w:line="480" w:lineRule="auto"/>
              <w:rPr>
                <w:rFonts w:ascii="Times New Roman" w:eastAsia="Calibri" w:hAnsi="Times New Roman" w:cs="Times New Roman"/>
                <w:sz w:val="24"/>
                <w:szCs w:val="24"/>
              </w:rPr>
            </w:pPr>
          </w:p>
        </w:tc>
      </w:tr>
      <w:tr w:rsidR="00734E12" w:rsidRPr="00734E12" w14:paraId="69A34A1B" w14:textId="77777777" w:rsidTr="00734E12">
        <w:tc>
          <w:tcPr>
            <w:tcW w:w="830" w:type="dxa"/>
            <w:shd w:val="clear" w:color="auto" w:fill="auto"/>
            <w:vAlign w:val="center"/>
          </w:tcPr>
          <w:p w14:paraId="2BE85C36"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7</w:t>
            </w:r>
          </w:p>
        </w:tc>
        <w:tc>
          <w:tcPr>
            <w:tcW w:w="3182" w:type="dxa"/>
            <w:shd w:val="clear" w:color="auto" w:fill="auto"/>
            <w:vAlign w:val="center"/>
          </w:tcPr>
          <w:p w14:paraId="0C2655AB"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Max pooling 2D layer</w:t>
            </w:r>
          </w:p>
        </w:tc>
        <w:tc>
          <w:tcPr>
            <w:tcW w:w="4816" w:type="dxa"/>
            <w:shd w:val="clear" w:color="auto" w:fill="auto"/>
            <w:vAlign w:val="center"/>
          </w:tcPr>
          <w:p w14:paraId="35B130A0" w14:textId="77777777" w:rsidR="00734E12" w:rsidRPr="00734E12" w:rsidRDefault="00734E12" w:rsidP="001D18A7">
            <w:pPr>
              <w:bidi w:val="0"/>
              <w:spacing w:after="0" w:line="480" w:lineRule="auto"/>
              <w:rPr>
                <w:rFonts w:ascii="Times New Roman" w:eastAsia="Calibri" w:hAnsi="Times New Roman" w:cs="Times New Roman"/>
                <w:sz w:val="24"/>
                <w:szCs w:val="24"/>
              </w:rPr>
            </w:pPr>
            <w:r w:rsidRPr="00734E12">
              <w:rPr>
                <w:rFonts w:ascii="Times New Roman" w:eastAsia="Calibri" w:hAnsi="Times New Roman" w:cs="Times New Roman"/>
                <w:sz w:val="24"/>
                <w:szCs w:val="24"/>
              </w:rPr>
              <w:t>PoolSize = [3,3], Stride = [2,2], PaddingSize = [0,0,0,0]</w:t>
            </w:r>
          </w:p>
        </w:tc>
      </w:tr>
      <w:tr w:rsidR="00734E12" w:rsidRPr="00734E12" w14:paraId="50DC289B" w14:textId="77777777" w:rsidTr="00734E12">
        <w:tc>
          <w:tcPr>
            <w:tcW w:w="830" w:type="dxa"/>
            <w:shd w:val="clear" w:color="auto" w:fill="auto"/>
            <w:vAlign w:val="center"/>
          </w:tcPr>
          <w:p w14:paraId="385EE1CC"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8</w:t>
            </w:r>
          </w:p>
        </w:tc>
        <w:tc>
          <w:tcPr>
            <w:tcW w:w="3182" w:type="dxa"/>
            <w:shd w:val="clear" w:color="auto" w:fill="auto"/>
            <w:vAlign w:val="center"/>
          </w:tcPr>
          <w:p w14:paraId="2B092FD8"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Convolution 2D layer</w:t>
            </w:r>
          </w:p>
        </w:tc>
        <w:tc>
          <w:tcPr>
            <w:tcW w:w="4816" w:type="dxa"/>
            <w:shd w:val="clear" w:color="auto" w:fill="auto"/>
            <w:vAlign w:val="center"/>
          </w:tcPr>
          <w:p w14:paraId="1A7D380E" w14:textId="77777777" w:rsidR="00734E12" w:rsidRPr="00734E12" w:rsidRDefault="00734E12" w:rsidP="001D18A7">
            <w:pPr>
              <w:bidi w:val="0"/>
              <w:spacing w:after="0" w:line="480" w:lineRule="auto"/>
              <w:rPr>
                <w:rFonts w:ascii="Times New Roman" w:eastAsia="Calibri" w:hAnsi="Times New Roman" w:cs="Times New Roman"/>
                <w:sz w:val="24"/>
                <w:szCs w:val="24"/>
              </w:rPr>
            </w:pPr>
            <w:r w:rsidRPr="00734E12">
              <w:rPr>
                <w:rFonts w:ascii="Times New Roman" w:eastAsia="Calibri" w:hAnsi="Times New Roman" w:cs="Times New Roman"/>
                <w:sz w:val="24"/>
                <w:szCs w:val="24"/>
              </w:rPr>
              <w:t>FilterSize = [5,5], NumChannels = 32, NumFilters = 64, Stride = [1,1], PaddingSize = [2,2,2,2]</w:t>
            </w:r>
          </w:p>
        </w:tc>
      </w:tr>
      <w:tr w:rsidR="00734E12" w:rsidRPr="00734E12" w14:paraId="76B1862F" w14:textId="77777777" w:rsidTr="00734E12">
        <w:tc>
          <w:tcPr>
            <w:tcW w:w="830" w:type="dxa"/>
            <w:shd w:val="clear" w:color="auto" w:fill="auto"/>
            <w:vAlign w:val="center"/>
          </w:tcPr>
          <w:p w14:paraId="290EB301"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9</w:t>
            </w:r>
          </w:p>
        </w:tc>
        <w:tc>
          <w:tcPr>
            <w:tcW w:w="3182" w:type="dxa"/>
            <w:shd w:val="clear" w:color="auto" w:fill="auto"/>
            <w:vAlign w:val="center"/>
          </w:tcPr>
          <w:p w14:paraId="33F5E808"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Rectified linear unit layer</w:t>
            </w:r>
          </w:p>
        </w:tc>
        <w:tc>
          <w:tcPr>
            <w:tcW w:w="4816" w:type="dxa"/>
            <w:shd w:val="clear" w:color="auto" w:fill="auto"/>
            <w:vAlign w:val="center"/>
          </w:tcPr>
          <w:p w14:paraId="7BD35D5C" w14:textId="77777777" w:rsidR="00734E12" w:rsidRPr="00734E12" w:rsidRDefault="00734E12" w:rsidP="001D18A7">
            <w:pPr>
              <w:bidi w:val="0"/>
              <w:spacing w:after="0" w:line="480" w:lineRule="auto"/>
              <w:rPr>
                <w:rFonts w:ascii="Times New Roman" w:eastAsia="Calibri" w:hAnsi="Times New Roman" w:cs="Times New Roman"/>
                <w:sz w:val="24"/>
                <w:szCs w:val="24"/>
              </w:rPr>
            </w:pPr>
          </w:p>
        </w:tc>
      </w:tr>
      <w:tr w:rsidR="00734E12" w:rsidRPr="00734E12" w14:paraId="4292762A" w14:textId="77777777" w:rsidTr="00734E12">
        <w:tc>
          <w:tcPr>
            <w:tcW w:w="830" w:type="dxa"/>
            <w:shd w:val="clear" w:color="auto" w:fill="auto"/>
            <w:vAlign w:val="center"/>
          </w:tcPr>
          <w:p w14:paraId="1375AB58"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10</w:t>
            </w:r>
          </w:p>
        </w:tc>
        <w:tc>
          <w:tcPr>
            <w:tcW w:w="3182" w:type="dxa"/>
            <w:shd w:val="clear" w:color="auto" w:fill="auto"/>
            <w:vAlign w:val="center"/>
          </w:tcPr>
          <w:p w14:paraId="243B0299"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Max pooling 2D layer</w:t>
            </w:r>
          </w:p>
        </w:tc>
        <w:tc>
          <w:tcPr>
            <w:tcW w:w="4816" w:type="dxa"/>
            <w:shd w:val="clear" w:color="auto" w:fill="auto"/>
            <w:vAlign w:val="center"/>
          </w:tcPr>
          <w:p w14:paraId="06DF60D5" w14:textId="77777777" w:rsidR="00734E12" w:rsidRPr="00734E12" w:rsidRDefault="00734E12" w:rsidP="001D18A7">
            <w:pPr>
              <w:bidi w:val="0"/>
              <w:spacing w:after="0" w:line="480" w:lineRule="auto"/>
              <w:rPr>
                <w:rFonts w:ascii="Times New Roman" w:eastAsia="Calibri" w:hAnsi="Times New Roman" w:cs="Times New Roman"/>
                <w:sz w:val="24"/>
                <w:szCs w:val="24"/>
              </w:rPr>
            </w:pPr>
            <w:r w:rsidRPr="00734E12">
              <w:rPr>
                <w:rFonts w:ascii="Times New Roman" w:eastAsia="Calibri" w:hAnsi="Times New Roman" w:cs="Times New Roman"/>
                <w:sz w:val="24"/>
                <w:szCs w:val="24"/>
              </w:rPr>
              <w:t>PoolSize = [3,3], Stride = [2,2], PaddingSize = [0,0,0,0]</w:t>
            </w:r>
          </w:p>
        </w:tc>
      </w:tr>
      <w:tr w:rsidR="00734E12" w:rsidRPr="00734E12" w14:paraId="3AF665B0" w14:textId="77777777" w:rsidTr="00734E12">
        <w:tc>
          <w:tcPr>
            <w:tcW w:w="830" w:type="dxa"/>
            <w:shd w:val="clear" w:color="auto" w:fill="auto"/>
            <w:vAlign w:val="center"/>
          </w:tcPr>
          <w:p w14:paraId="07CBF83C"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11</w:t>
            </w:r>
          </w:p>
        </w:tc>
        <w:tc>
          <w:tcPr>
            <w:tcW w:w="3182" w:type="dxa"/>
            <w:shd w:val="clear" w:color="auto" w:fill="auto"/>
            <w:vAlign w:val="center"/>
          </w:tcPr>
          <w:p w14:paraId="36FEDA82"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Fully connected layer</w:t>
            </w:r>
          </w:p>
        </w:tc>
        <w:tc>
          <w:tcPr>
            <w:tcW w:w="4816" w:type="dxa"/>
            <w:shd w:val="clear" w:color="auto" w:fill="auto"/>
            <w:vAlign w:val="center"/>
          </w:tcPr>
          <w:p w14:paraId="6A11765B" w14:textId="77777777" w:rsidR="00734E12" w:rsidRPr="00734E12" w:rsidRDefault="00734E12" w:rsidP="001D18A7">
            <w:pPr>
              <w:bidi w:val="0"/>
              <w:spacing w:after="0" w:line="480" w:lineRule="auto"/>
              <w:rPr>
                <w:rFonts w:ascii="Times New Roman" w:eastAsia="Calibri" w:hAnsi="Times New Roman" w:cs="Times New Roman"/>
                <w:sz w:val="24"/>
                <w:szCs w:val="24"/>
              </w:rPr>
            </w:pPr>
            <w:r w:rsidRPr="00734E12">
              <w:rPr>
                <w:rFonts w:ascii="Times New Roman" w:eastAsia="Calibri" w:hAnsi="Times New Roman" w:cs="Times New Roman"/>
                <w:sz w:val="24"/>
                <w:szCs w:val="24"/>
              </w:rPr>
              <w:t>InputSize = 576, OutputSize = 64</w:t>
            </w:r>
          </w:p>
        </w:tc>
      </w:tr>
      <w:tr w:rsidR="00734E12" w:rsidRPr="00734E12" w14:paraId="7C40339A" w14:textId="77777777" w:rsidTr="00734E12">
        <w:tc>
          <w:tcPr>
            <w:tcW w:w="830" w:type="dxa"/>
            <w:shd w:val="clear" w:color="auto" w:fill="auto"/>
            <w:vAlign w:val="center"/>
          </w:tcPr>
          <w:p w14:paraId="19A7E89B"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12</w:t>
            </w:r>
          </w:p>
        </w:tc>
        <w:tc>
          <w:tcPr>
            <w:tcW w:w="3182" w:type="dxa"/>
            <w:shd w:val="clear" w:color="auto" w:fill="auto"/>
            <w:vAlign w:val="center"/>
          </w:tcPr>
          <w:p w14:paraId="599349B7"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Rectified linear unit layer</w:t>
            </w:r>
          </w:p>
        </w:tc>
        <w:tc>
          <w:tcPr>
            <w:tcW w:w="4816" w:type="dxa"/>
            <w:shd w:val="clear" w:color="auto" w:fill="auto"/>
            <w:vAlign w:val="center"/>
          </w:tcPr>
          <w:p w14:paraId="027FCF4B" w14:textId="77777777" w:rsidR="00734E12" w:rsidRPr="00734E12" w:rsidRDefault="00734E12" w:rsidP="001D18A7">
            <w:pPr>
              <w:bidi w:val="0"/>
              <w:spacing w:after="0" w:line="480" w:lineRule="auto"/>
              <w:rPr>
                <w:rFonts w:ascii="Times New Roman" w:eastAsia="Calibri" w:hAnsi="Times New Roman" w:cs="Times New Roman"/>
                <w:sz w:val="24"/>
                <w:szCs w:val="24"/>
              </w:rPr>
            </w:pPr>
          </w:p>
        </w:tc>
      </w:tr>
      <w:tr w:rsidR="00734E12" w:rsidRPr="00734E12" w14:paraId="349AA849" w14:textId="77777777" w:rsidTr="00734E12">
        <w:tc>
          <w:tcPr>
            <w:tcW w:w="830" w:type="dxa"/>
            <w:shd w:val="clear" w:color="auto" w:fill="auto"/>
            <w:vAlign w:val="center"/>
          </w:tcPr>
          <w:p w14:paraId="4608A677"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13</w:t>
            </w:r>
          </w:p>
        </w:tc>
        <w:tc>
          <w:tcPr>
            <w:tcW w:w="3182" w:type="dxa"/>
            <w:shd w:val="clear" w:color="auto" w:fill="auto"/>
            <w:vAlign w:val="center"/>
          </w:tcPr>
          <w:p w14:paraId="54E6F606"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Fully connected layer</w:t>
            </w:r>
          </w:p>
        </w:tc>
        <w:tc>
          <w:tcPr>
            <w:tcW w:w="4816" w:type="dxa"/>
            <w:shd w:val="clear" w:color="auto" w:fill="auto"/>
            <w:vAlign w:val="center"/>
          </w:tcPr>
          <w:p w14:paraId="3B79395E" w14:textId="77777777" w:rsidR="00734E12" w:rsidRPr="00734E12" w:rsidRDefault="00734E12" w:rsidP="001D18A7">
            <w:pPr>
              <w:bidi w:val="0"/>
              <w:spacing w:after="0" w:line="480" w:lineRule="auto"/>
              <w:rPr>
                <w:rFonts w:ascii="Times New Roman" w:eastAsia="Calibri" w:hAnsi="Times New Roman" w:cs="Times New Roman"/>
                <w:sz w:val="24"/>
                <w:szCs w:val="24"/>
              </w:rPr>
            </w:pPr>
            <w:r w:rsidRPr="00734E12">
              <w:rPr>
                <w:rFonts w:ascii="Times New Roman" w:eastAsia="Calibri" w:hAnsi="Times New Roman" w:cs="Times New Roman"/>
                <w:sz w:val="24"/>
                <w:szCs w:val="24"/>
              </w:rPr>
              <w:t>InputSize = 64, OutputSize = 2</w:t>
            </w:r>
          </w:p>
        </w:tc>
      </w:tr>
      <w:tr w:rsidR="00734E12" w:rsidRPr="00734E12" w14:paraId="44BBD07C" w14:textId="77777777" w:rsidTr="00734E12">
        <w:tc>
          <w:tcPr>
            <w:tcW w:w="830" w:type="dxa"/>
            <w:shd w:val="clear" w:color="auto" w:fill="auto"/>
            <w:vAlign w:val="center"/>
          </w:tcPr>
          <w:p w14:paraId="2C36C9E5"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lastRenderedPageBreak/>
              <w:t>14</w:t>
            </w:r>
          </w:p>
        </w:tc>
        <w:tc>
          <w:tcPr>
            <w:tcW w:w="3182" w:type="dxa"/>
            <w:shd w:val="clear" w:color="auto" w:fill="auto"/>
            <w:vAlign w:val="center"/>
          </w:tcPr>
          <w:p w14:paraId="4CEC13B5"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Softmax layer</w:t>
            </w:r>
          </w:p>
        </w:tc>
        <w:tc>
          <w:tcPr>
            <w:tcW w:w="4816" w:type="dxa"/>
            <w:shd w:val="clear" w:color="auto" w:fill="auto"/>
            <w:vAlign w:val="center"/>
          </w:tcPr>
          <w:p w14:paraId="17BCE577" w14:textId="77777777" w:rsidR="00734E12" w:rsidRPr="00734E12" w:rsidRDefault="00734E12" w:rsidP="001D18A7">
            <w:pPr>
              <w:bidi w:val="0"/>
              <w:spacing w:after="0" w:line="480" w:lineRule="auto"/>
              <w:rPr>
                <w:rFonts w:ascii="Times New Roman" w:eastAsia="Calibri" w:hAnsi="Times New Roman" w:cs="Times New Roman"/>
                <w:sz w:val="24"/>
                <w:szCs w:val="24"/>
              </w:rPr>
            </w:pPr>
          </w:p>
        </w:tc>
      </w:tr>
      <w:tr w:rsidR="00734E12" w:rsidRPr="00734E12" w14:paraId="2D715E97" w14:textId="77777777" w:rsidTr="00734E12">
        <w:tc>
          <w:tcPr>
            <w:tcW w:w="830" w:type="dxa"/>
            <w:shd w:val="clear" w:color="auto" w:fill="auto"/>
            <w:vAlign w:val="center"/>
          </w:tcPr>
          <w:p w14:paraId="7439FF1C"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15</w:t>
            </w:r>
          </w:p>
        </w:tc>
        <w:tc>
          <w:tcPr>
            <w:tcW w:w="3182" w:type="dxa"/>
            <w:shd w:val="clear" w:color="auto" w:fill="auto"/>
            <w:vAlign w:val="center"/>
          </w:tcPr>
          <w:p w14:paraId="6FFCBBBF" w14:textId="77777777" w:rsidR="00734E12" w:rsidRPr="00734E12" w:rsidRDefault="00734E12" w:rsidP="001D18A7">
            <w:pPr>
              <w:bidi w:val="0"/>
              <w:spacing w:after="0" w:line="480" w:lineRule="auto"/>
              <w:jc w:val="center"/>
              <w:rPr>
                <w:rFonts w:ascii="Times New Roman" w:eastAsia="Calibri" w:hAnsi="Times New Roman" w:cs="Times New Roman"/>
                <w:sz w:val="24"/>
                <w:szCs w:val="24"/>
              </w:rPr>
            </w:pPr>
            <w:r w:rsidRPr="00734E12">
              <w:rPr>
                <w:rFonts w:ascii="Times New Roman" w:eastAsia="Calibri" w:hAnsi="Times New Roman" w:cs="Times New Roman"/>
                <w:sz w:val="24"/>
                <w:szCs w:val="24"/>
              </w:rPr>
              <w:t>Classification output layer</w:t>
            </w:r>
          </w:p>
        </w:tc>
        <w:tc>
          <w:tcPr>
            <w:tcW w:w="4816" w:type="dxa"/>
            <w:shd w:val="clear" w:color="auto" w:fill="auto"/>
            <w:vAlign w:val="center"/>
          </w:tcPr>
          <w:p w14:paraId="4DBB81DA" w14:textId="77777777" w:rsidR="00734E12" w:rsidRPr="00734E12" w:rsidRDefault="00734E12" w:rsidP="001D18A7">
            <w:pPr>
              <w:keepNext/>
              <w:bidi w:val="0"/>
              <w:spacing w:after="0" w:line="480" w:lineRule="auto"/>
              <w:rPr>
                <w:rFonts w:ascii="Times New Roman" w:eastAsia="Calibri" w:hAnsi="Times New Roman" w:cs="Times New Roman"/>
                <w:sz w:val="24"/>
                <w:szCs w:val="24"/>
              </w:rPr>
            </w:pPr>
            <w:r w:rsidRPr="00734E12">
              <w:rPr>
                <w:rFonts w:ascii="Times New Roman" w:eastAsia="Calibri" w:hAnsi="Times New Roman" w:cs="Times New Roman"/>
                <w:sz w:val="24"/>
                <w:szCs w:val="24"/>
              </w:rPr>
              <w:t>OutputSize = 2, LossFunction = ‘cross-entropy’</w:t>
            </w:r>
          </w:p>
        </w:tc>
      </w:tr>
    </w:tbl>
    <w:p w14:paraId="71468AE3" w14:textId="77777777" w:rsidR="00734E12" w:rsidRPr="00734E12" w:rsidRDefault="00734E12" w:rsidP="001D18A7">
      <w:pPr>
        <w:keepLines/>
        <w:tabs>
          <w:tab w:val="left" w:pos="357"/>
        </w:tabs>
        <w:bidi w:val="0"/>
        <w:spacing w:after="0" w:line="480" w:lineRule="auto"/>
        <w:rPr>
          <w:rFonts w:ascii="Calibri" w:eastAsia="Calibri" w:hAnsi="Calibri" w:cs="Arial"/>
          <w:i/>
          <w:iCs/>
          <w:color w:val="44546A"/>
          <w:sz w:val="24"/>
          <w:szCs w:val="24"/>
          <w:lang w:bidi="ar-SA"/>
        </w:rPr>
      </w:pPr>
    </w:p>
    <w:p w14:paraId="3A4B23F8"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6FAFC485" w14:textId="77777777" w:rsidR="00734E12" w:rsidRPr="00734E12" w:rsidRDefault="00734E12" w:rsidP="001D18A7">
      <w:pPr>
        <w:keepNext/>
        <w:bidi w:val="0"/>
        <w:spacing w:after="0" w:line="480" w:lineRule="auto"/>
        <w:outlineLvl w:val="0"/>
        <w:rPr>
          <w:rFonts w:ascii="Times New Roman" w:eastAsia="Times New Roman" w:hAnsi="Times New Roman" w:cs="Times New Roman"/>
          <w:b/>
          <w:i/>
          <w:iCs/>
          <w:szCs w:val="20"/>
          <w:lang w:bidi="ar-SA"/>
        </w:rPr>
      </w:pPr>
      <w:r w:rsidRPr="00734E12">
        <w:rPr>
          <w:rFonts w:ascii="Times New Roman" w:eastAsia="Times New Roman" w:hAnsi="Times New Roman" w:cs="Times New Roman"/>
          <w:b/>
          <w:szCs w:val="20"/>
          <w:lang w:bidi="ar-SA"/>
        </w:rPr>
        <w:t>Geometrical feature extraction</w:t>
      </w:r>
    </w:p>
    <w:p w14:paraId="451323F1" w14:textId="77777777" w:rsidR="00734E12" w:rsidRPr="00734E12" w:rsidRDefault="00734E12" w:rsidP="001D18A7">
      <w:pPr>
        <w:bidi w:val="0"/>
        <w:spacing w:after="0" w:line="480" w:lineRule="auto"/>
        <w:rPr>
          <w:rFonts w:ascii="Times New Roman" w:eastAsia="Times New Roman" w:hAnsi="Times New Roman" w:cs="Times New Roman"/>
          <w:b/>
          <w:i/>
          <w:iCs/>
          <w:color w:val="404040"/>
          <w:sz w:val="24"/>
          <w:szCs w:val="24"/>
          <w:lang w:bidi="ar-SA"/>
        </w:rPr>
      </w:pPr>
    </w:p>
    <w:p w14:paraId="0A56B7AF"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color w:val="404040"/>
          <w:sz w:val="24"/>
          <w:szCs w:val="24"/>
          <w:lang w:bidi="ar-SA"/>
        </w:rPr>
        <w:t xml:space="preserve">The outcome of the first stage is the set of ROIs containing a single melon. Using the pre-knowledge that the shape of each individual melon can be well approximated by a spheroid (Heinzen et al. 1998), the top view of the melon contour should be recognized as an ellipse. The aim is to fit an ellipse model to the melon’s contour, from which the melons’ geometrical features are derived.  </w:t>
      </w:r>
    </w:p>
    <w:p w14:paraId="3BD173F7"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Once the ellipse with the best fit for each detected melon is derived, the feature extraction is trivial. The ellipse partitions the patch into two regions: inner region (inside the ellipse) and outer region (in the proposed candidate region, outside the ellipse), using the following decision rule: pixels in the inner region are classified as ‘melon’ and pixels in the outer region are classified as ‘background’.  Every possible ellipse can be parametrized by five parameters: semi-major axis (</w:t>
      </w:r>
      <w:r w:rsidRPr="00734E12">
        <w:rPr>
          <w:rFonts w:ascii="Times New Roman" w:eastAsia="Times New Roman" w:hAnsi="Times New Roman" w:cs="Times New Roman"/>
          <w:noProof/>
          <w:position w:val="-6"/>
          <w:sz w:val="24"/>
          <w:szCs w:val="24"/>
        </w:rPr>
        <w:object w:dxaOrig="180" w:dyaOrig="220" w14:anchorId="47A2193C">
          <v:shape id="_x0000_i1029" type="#_x0000_t75" style="width:10.6pt;height:11.95pt" o:ole="">
            <v:imagedata r:id="rId55" o:title=""/>
          </v:shape>
          <o:OLEObject Type="Embed" ProgID="Equation.DSMT4" ShapeID="_x0000_i1029" DrawAspect="Content" ObjectID="_1630666875" r:id="rId56"/>
        </w:object>
      </w:r>
      <w:r w:rsidRPr="00734E12">
        <w:rPr>
          <w:rFonts w:ascii="Times New Roman" w:eastAsia="Times New Roman" w:hAnsi="Times New Roman" w:cs="Times New Roman"/>
          <w:sz w:val="24"/>
          <w:szCs w:val="24"/>
        </w:rPr>
        <w:t>), semi-minor axis (</w:t>
      </w:r>
      <w:r w:rsidRPr="00734E12">
        <w:rPr>
          <w:rFonts w:ascii="Times New Roman" w:eastAsia="Times New Roman" w:hAnsi="Times New Roman" w:cs="Times New Roman"/>
          <w:noProof/>
          <w:position w:val="-6"/>
          <w:sz w:val="24"/>
          <w:szCs w:val="24"/>
        </w:rPr>
        <w:object w:dxaOrig="200" w:dyaOrig="220" w14:anchorId="30AEE9CA">
          <v:shape id="_x0000_i1030" type="#_x0000_t75" style="width:10.6pt;height:11.95pt" o:ole="">
            <v:imagedata r:id="rId57" o:title=""/>
          </v:shape>
          <o:OLEObject Type="Embed" ProgID="Equation.DSMT4" ShapeID="_x0000_i1030" DrawAspect="Content" ObjectID="_1630666876" r:id="rId58"/>
        </w:object>
      </w:r>
      <w:r w:rsidRPr="00734E12">
        <w:rPr>
          <w:rFonts w:ascii="Times New Roman" w:eastAsia="Times New Roman" w:hAnsi="Times New Roman" w:cs="Times New Roman"/>
          <w:sz w:val="24"/>
          <w:szCs w:val="24"/>
        </w:rPr>
        <w:t>), centroid x coordinate (</w:t>
      </w:r>
      <w:r w:rsidRPr="00734E12">
        <w:rPr>
          <w:rFonts w:ascii="Times New Roman" w:eastAsia="Times New Roman" w:hAnsi="Times New Roman" w:cs="Times New Roman"/>
          <w:noProof/>
          <w:position w:val="-12"/>
          <w:sz w:val="24"/>
          <w:szCs w:val="24"/>
        </w:rPr>
        <w:object w:dxaOrig="260" w:dyaOrig="360" w14:anchorId="414BBFCD">
          <v:shape id="_x0000_i1031" type="#_x0000_t75" style="width:15.45pt;height:19pt" o:ole="">
            <v:imagedata r:id="rId59" o:title=""/>
          </v:shape>
          <o:OLEObject Type="Embed" ProgID="Equation.DSMT4" ShapeID="_x0000_i1031" DrawAspect="Content" ObjectID="_1630666877" r:id="rId60"/>
        </w:object>
      </w:r>
      <w:r w:rsidRPr="00734E12">
        <w:rPr>
          <w:rFonts w:ascii="Times New Roman" w:eastAsia="Times New Roman" w:hAnsi="Times New Roman" w:cs="Times New Roman"/>
          <w:sz w:val="24"/>
          <w:szCs w:val="24"/>
        </w:rPr>
        <w:t>), centroid y coordinate (</w:t>
      </w:r>
      <w:r w:rsidRPr="00734E12">
        <w:rPr>
          <w:rFonts w:ascii="Times New Roman" w:eastAsia="Times New Roman" w:hAnsi="Times New Roman" w:cs="Times New Roman"/>
          <w:noProof/>
          <w:position w:val="-12"/>
          <w:sz w:val="24"/>
          <w:szCs w:val="24"/>
        </w:rPr>
        <w:object w:dxaOrig="279" w:dyaOrig="360" w14:anchorId="1209F803">
          <v:shape id="_x0000_i1032" type="#_x0000_t75" style="width:15.45pt;height:19pt" o:ole="">
            <v:imagedata r:id="rId61" o:title=""/>
          </v:shape>
          <o:OLEObject Type="Embed" ProgID="Equation.DSMT4" ShapeID="_x0000_i1032" DrawAspect="Content" ObjectID="_1630666878" r:id="rId62"/>
        </w:object>
      </w:r>
      <w:r w:rsidRPr="00734E12">
        <w:rPr>
          <w:rFonts w:ascii="Times New Roman" w:eastAsia="Times New Roman" w:hAnsi="Times New Roman" w:cs="Times New Roman"/>
          <w:sz w:val="24"/>
          <w:szCs w:val="24"/>
        </w:rPr>
        <w:t>), and angle of tilt (</w:t>
      </w:r>
      <w:r w:rsidRPr="00734E12">
        <w:rPr>
          <w:rFonts w:ascii="Times New Roman" w:eastAsia="Times New Roman" w:hAnsi="Times New Roman" w:cs="Times New Roman"/>
          <w:noProof/>
          <w:position w:val="-6"/>
          <w:sz w:val="24"/>
          <w:szCs w:val="24"/>
        </w:rPr>
        <w:object w:dxaOrig="200" w:dyaOrig="279" w14:anchorId="237C4B15">
          <v:shape id="_x0000_i1033" type="#_x0000_t75" style="width:10.6pt;height:15.45pt" o:ole="">
            <v:imagedata r:id="rId63" o:title=""/>
          </v:shape>
          <o:OLEObject Type="Embed" ProgID="Equation.DSMT4" ShapeID="_x0000_i1033" DrawAspect="Content" ObjectID="_1630666879" r:id="rId64"/>
        </w:object>
      </w:r>
      <w:r w:rsidRPr="00734E12">
        <w:rPr>
          <w:rFonts w:ascii="Times New Roman" w:eastAsia="Times New Roman" w:hAnsi="Times New Roman" w:cs="Times New Roman"/>
          <w:sz w:val="24"/>
          <w:szCs w:val="24"/>
        </w:rPr>
        <w:t xml:space="preserve">). Finally, the contour of every melon in the field can be approximated as an ellipse:  </w:t>
      </w:r>
    </w:p>
    <w:p w14:paraId="6D5A97D4"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477F9CB2" w14:textId="77777777" w:rsidR="00734E12" w:rsidRPr="00734E12" w:rsidRDefault="00734E12" w:rsidP="001D18A7">
      <w:pPr>
        <w:bidi w:val="0"/>
        <w:spacing w:after="0" w:line="480" w:lineRule="auto"/>
        <w:jc w:val="center"/>
        <w:rPr>
          <w:rFonts w:ascii="Times New Roman" w:eastAsia="Times New Roman" w:hAnsi="Times New Roman" w:cs="Times New Roman"/>
          <w:sz w:val="24"/>
          <w:szCs w:val="24"/>
          <w:lang w:bidi="ar-SA"/>
        </w:rPr>
      </w:pPr>
      <w:r w:rsidRPr="00734E12">
        <w:rPr>
          <w:rFonts w:ascii="Times New Roman" w:eastAsia="Times New Roman" w:hAnsi="Times New Roman" w:cs="Times New Roman"/>
          <w:noProof/>
          <w:position w:val="-24"/>
          <w:sz w:val="24"/>
          <w:szCs w:val="24"/>
          <w:lang w:bidi="ar-SA"/>
        </w:rPr>
        <w:object w:dxaOrig="7420" w:dyaOrig="760" w14:anchorId="72591CBF">
          <v:shape id="_x0000_i1034" type="#_x0000_t75" style="width:372.35pt;height:37.55pt" o:ole="">
            <v:imagedata r:id="rId65" o:title=""/>
          </v:shape>
          <o:OLEObject Type="Embed" ProgID="Equation.DSMT4" ShapeID="_x0000_i1034" DrawAspect="Content" ObjectID="_1630666880" r:id="rId66"/>
        </w:object>
      </w:r>
      <w:r w:rsidRPr="00734E12">
        <w:rPr>
          <w:rFonts w:ascii="Times New Roman" w:eastAsia="Times New Roman" w:hAnsi="Times New Roman" w:cs="Times New Roman"/>
          <w:sz w:val="24"/>
          <w:szCs w:val="24"/>
          <w:lang w:bidi="ar-SA"/>
        </w:rPr>
        <w:t xml:space="preserve">    (4)                    </w:t>
      </w:r>
    </w:p>
    <w:p w14:paraId="05AB3C19"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152D3FFC" w14:textId="77777777" w:rsidR="00734E12" w:rsidRPr="00734E12" w:rsidRDefault="00734E12" w:rsidP="001D18A7">
      <w:pPr>
        <w:bidi w:val="0"/>
        <w:spacing w:after="0" w:line="480" w:lineRule="auto"/>
        <w:jc w:val="both"/>
        <w:rPr>
          <w:rFonts w:ascii="Times New Roman" w:eastAsia="Times New Roman" w:hAnsi="Times New Roman" w:cs="Times New Roman"/>
          <w:b/>
          <w:bCs/>
          <w:sz w:val="24"/>
          <w:szCs w:val="24"/>
        </w:rPr>
      </w:pPr>
      <w:r w:rsidRPr="00734E12">
        <w:rPr>
          <w:rFonts w:ascii="Times New Roman" w:eastAsia="Times New Roman" w:hAnsi="Times New Roman" w:cs="Times New Roman"/>
          <w:sz w:val="24"/>
          <w:szCs w:val="24"/>
        </w:rPr>
        <w:lastRenderedPageBreak/>
        <w:tab/>
        <w:t xml:space="preserve">The five parameters defining the ellipse are a point in </w:t>
      </w:r>
      <w:r w:rsidRPr="00734E12">
        <w:rPr>
          <w:rFonts w:ascii="Times New Roman" w:eastAsia="Times New Roman" w:hAnsi="Times New Roman" w:cs="Times New Roman"/>
          <w:noProof/>
          <w:position w:val="-4"/>
          <w:sz w:val="24"/>
          <w:szCs w:val="24"/>
        </w:rPr>
        <w:object w:dxaOrig="320" w:dyaOrig="300" w14:anchorId="5FB0CD76">
          <v:shape id="_x0000_i1035" type="#_x0000_t75" style="width:15.45pt;height:15.45pt" o:ole="">
            <v:imagedata r:id="rId67" o:title=""/>
          </v:shape>
          <o:OLEObject Type="Embed" ProgID="Equation.DSMT4" ShapeID="_x0000_i1035" DrawAspect="Content" ObjectID="_1630666881" r:id="rId68"/>
        </w:object>
      </w:r>
      <w:r w:rsidRPr="00734E12">
        <w:rPr>
          <w:rFonts w:ascii="Times New Roman" w:eastAsia="Times New Roman" w:hAnsi="Times New Roman" w:cs="Times New Roman"/>
          <w:sz w:val="24"/>
          <w:szCs w:val="24"/>
        </w:rPr>
        <w:t xml:space="preserve">  such that, every point </w:t>
      </w:r>
      <w:r w:rsidRPr="00734E12">
        <w:rPr>
          <w:rFonts w:ascii="Times New Roman" w:eastAsia="Times New Roman" w:hAnsi="Times New Roman" w:cs="Times New Roman"/>
          <w:noProof/>
          <w:position w:val="-12"/>
          <w:sz w:val="24"/>
          <w:szCs w:val="24"/>
        </w:rPr>
        <w:object w:dxaOrig="2240" w:dyaOrig="380" w14:anchorId="1CC70E4C">
          <v:shape id="_x0000_i1036" type="#_x0000_t75" style="width:106.45pt;height:17.65pt" o:ole="">
            <v:imagedata r:id="rId69" o:title=""/>
          </v:shape>
          <o:OLEObject Type="Embed" ProgID="Equation.DSMT4" ShapeID="_x0000_i1036" DrawAspect="Content" ObjectID="_1630666882" r:id="rId70"/>
        </w:object>
      </w:r>
      <w:r w:rsidRPr="00734E12">
        <w:rPr>
          <w:rFonts w:ascii="Times New Roman" w:eastAsia="Times New Roman" w:hAnsi="Times New Roman" w:cs="Times New Roman"/>
          <w:sz w:val="24"/>
          <w:szCs w:val="24"/>
        </w:rPr>
        <w:t xml:space="preserve"> in the parameter space corresponds to a single ellipse (single solution) in the given ROI. To derive these parameters, the following algorithm is proposed; first, an initial ellipse that fits the contour is derived, then parametrization is conducted, followed by solution optimization using a cost function minimization problem</w:t>
      </w:r>
      <w:r w:rsidRPr="00734E12">
        <w:rPr>
          <w:rFonts w:ascii="Times New Roman" w:eastAsia="Times New Roman" w:hAnsi="Times New Roman" w:cs="Times New Roman"/>
          <w:b/>
          <w:bCs/>
          <w:sz w:val="24"/>
          <w:szCs w:val="24"/>
        </w:rPr>
        <w:t xml:space="preserve"> </w:t>
      </w:r>
      <w:r w:rsidRPr="00734E12">
        <w:rPr>
          <w:rFonts w:ascii="Times New Roman" w:eastAsia="Times New Roman" w:hAnsi="Times New Roman" w:cs="Times New Roman"/>
          <w:sz w:val="24"/>
          <w:szCs w:val="24"/>
        </w:rPr>
        <w:t xml:space="preserve">(Dashuta and Klapp 2018). </w:t>
      </w:r>
    </w:p>
    <w:p w14:paraId="03FC632B" w14:textId="77777777" w:rsidR="00734E12" w:rsidRPr="00734E12" w:rsidRDefault="00734E12" w:rsidP="001D18A7">
      <w:pPr>
        <w:bidi w:val="0"/>
        <w:spacing w:after="0" w:line="480" w:lineRule="auto"/>
        <w:jc w:val="both"/>
        <w:rPr>
          <w:rFonts w:ascii="Times New Roman" w:eastAsia="Times New Roman" w:hAnsi="Times New Roman" w:cs="Times New Roman"/>
          <w:b/>
          <w:bCs/>
          <w:sz w:val="24"/>
          <w:szCs w:val="24"/>
        </w:rPr>
      </w:pPr>
    </w:p>
    <w:p w14:paraId="04751A14" w14:textId="77777777" w:rsidR="00734E12" w:rsidRPr="00734E12" w:rsidRDefault="00734E12" w:rsidP="001D18A7">
      <w:pPr>
        <w:keepNext/>
        <w:bidi w:val="0"/>
        <w:spacing w:after="0" w:line="480" w:lineRule="auto"/>
        <w:outlineLvl w:val="0"/>
        <w:rPr>
          <w:rFonts w:ascii="Times New Roman" w:eastAsia="Times New Roman" w:hAnsi="Times New Roman" w:cs="Times New Roman"/>
          <w:bCs/>
          <w:sz w:val="24"/>
          <w:szCs w:val="24"/>
          <w:u w:val="single"/>
          <w:lang w:bidi="ar-SA"/>
        </w:rPr>
      </w:pPr>
      <w:r w:rsidRPr="00734E12">
        <w:rPr>
          <w:rFonts w:ascii="Times New Roman" w:eastAsia="Times New Roman" w:hAnsi="Times New Roman" w:cs="Times New Roman"/>
          <w:bCs/>
          <w:sz w:val="24"/>
          <w:szCs w:val="24"/>
          <w:u w:val="single"/>
          <w:lang w:bidi="ar-SA"/>
        </w:rPr>
        <w:t>Finding the initial ellipse</w:t>
      </w:r>
    </w:p>
    <w:p w14:paraId="1B762040"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1DBFE675"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Finding the initial ellipse for each ROI included the following three main stages: </w:t>
      </w:r>
    </w:p>
    <w:p w14:paraId="65F8DA9D" w14:textId="77777777" w:rsidR="00734E12" w:rsidRPr="00734E12" w:rsidRDefault="00734E12" w:rsidP="001D18A7">
      <w:pPr>
        <w:numPr>
          <w:ilvl w:val="0"/>
          <w:numId w:val="2"/>
        </w:numPr>
        <w:bidi w:val="0"/>
        <w:spacing w:after="0" w:line="480" w:lineRule="auto"/>
        <w:ind w:firstLine="0"/>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The input ROI is segmented using the k-means clustering algorithm </w:t>
      </w:r>
      <w:r w:rsidRPr="00734E12">
        <w:rPr>
          <w:rFonts w:ascii="Times New Roman" w:eastAsia="Times New Roman" w:hAnsi="Times New Roman" w:cs="Times New Roman"/>
          <w:sz w:val="24"/>
          <w:szCs w:val="24"/>
        </w:rPr>
        <w:fldChar w:fldCharType="begin"/>
      </w:r>
      <w:r w:rsidRPr="00734E12">
        <w:rPr>
          <w:rFonts w:ascii="Times New Roman" w:eastAsia="Times New Roman" w:hAnsi="Times New Roman" w:cs="Times New Roman"/>
          <w:sz w:val="24"/>
          <w:szCs w:val="24"/>
        </w:rPr>
        <w:instrText xml:space="preserve"> REF _Ref506831643 \r \h  \* MERGEFORMAT </w:instrText>
      </w:r>
      <w:r w:rsidRPr="00734E12">
        <w:rPr>
          <w:rFonts w:ascii="Times New Roman" w:eastAsia="Times New Roman" w:hAnsi="Times New Roman" w:cs="Times New Roman"/>
          <w:sz w:val="24"/>
          <w:szCs w:val="24"/>
        </w:rPr>
      </w:r>
      <w:r w:rsidRPr="00734E12">
        <w:rPr>
          <w:rFonts w:ascii="Times New Roman" w:eastAsia="Times New Roman" w:hAnsi="Times New Roman" w:cs="Times New Roman"/>
          <w:sz w:val="24"/>
          <w:szCs w:val="24"/>
        </w:rPr>
        <w:fldChar w:fldCharType="separate"/>
      </w:r>
      <w:r w:rsidRPr="00734E12">
        <w:rPr>
          <w:rFonts w:ascii="Times New Roman" w:eastAsia="Times New Roman" w:hAnsi="Times New Roman" w:cs="Times New Roman"/>
          <w:sz w:val="24"/>
          <w:szCs w:val="24"/>
          <w:cs/>
        </w:rPr>
        <w:t>‎</w:t>
      </w:r>
      <w:r w:rsidRPr="00734E12">
        <w:rPr>
          <w:rFonts w:ascii="Times New Roman" w:eastAsia="Times New Roman" w:hAnsi="Times New Roman" w:cs="Times New Roman"/>
          <w:sz w:val="24"/>
          <w:szCs w:val="24"/>
        </w:rPr>
        <w:t>(Hartigan and Wong 1979)</w:t>
      </w:r>
      <w:r w:rsidRPr="00734E12">
        <w:rPr>
          <w:rFonts w:ascii="Times New Roman" w:eastAsia="Times New Roman" w:hAnsi="Times New Roman" w:cs="Times New Roman"/>
          <w:sz w:val="24"/>
          <w:szCs w:val="24"/>
        </w:rPr>
        <w:fldChar w:fldCharType="end"/>
      </w:r>
      <w:r w:rsidRPr="00734E12">
        <w:rPr>
          <w:rFonts w:ascii="Times New Roman" w:eastAsia="Times New Roman" w:hAnsi="Times New Roman" w:cs="Times New Roman"/>
          <w:sz w:val="24"/>
          <w:szCs w:val="24"/>
        </w:rPr>
        <w:t xml:space="preserve"> with two centroids for melon and background. The set of data points that are clustered by the k-means algorithm are the RGB pixel values of all pixels in the image. The k-means algorithm is set to repeat three times (for different initial centroids). After clustering, a heuristic rule is applied to decide which cluster corresponds to the melon and which cluster corresponds to the background by computing the average distance between the spatial coordinates of pixels in each cluster to the center of the image: </w:t>
      </w:r>
      <w:r w:rsidRPr="00734E12">
        <w:rPr>
          <w:rFonts w:ascii="Times New Roman" w:eastAsia="Times New Roman" w:hAnsi="Times New Roman" w:cs="Times New Roman"/>
          <w:position w:val="-14"/>
          <w:sz w:val="24"/>
          <w:szCs w:val="24"/>
        </w:rPr>
        <w:object w:dxaOrig="2140" w:dyaOrig="400" w14:anchorId="1B7C38B4">
          <v:shape id="_x0000_i1037" type="#_x0000_t75" style="width:106.45pt;height:19pt" o:ole="">
            <v:imagedata r:id="rId71" o:title=""/>
          </v:shape>
          <o:OLEObject Type="Embed" ProgID="Equation.DSMT4" ShapeID="_x0000_i1037" DrawAspect="Content" ObjectID="_1630666883" r:id="rId72"/>
        </w:object>
      </w:r>
      <w:r w:rsidRPr="00734E12">
        <w:rPr>
          <w:rFonts w:ascii="Times New Roman" w:eastAsia="Times New Roman" w:hAnsi="Times New Roman" w:cs="Times New Roman"/>
          <w:sz w:val="24"/>
          <w:szCs w:val="24"/>
        </w:rPr>
        <w:t xml:space="preserve">, where </w:t>
      </w:r>
      <w:r w:rsidRPr="00734E12">
        <w:rPr>
          <w:rFonts w:ascii="Times New Roman" w:eastAsia="Times New Roman" w:hAnsi="Times New Roman" w:cs="Times New Roman"/>
          <w:position w:val="-6"/>
          <w:sz w:val="24"/>
          <w:szCs w:val="24"/>
        </w:rPr>
        <w:object w:dxaOrig="279" w:dyaOrig="279" w14:anchorId="0798029F">
          <v:shape id="_x0000_i1038" type="#_x0000_t75" style="width:15.45pt;height:15.45pt" o:ole="">
            <v:imagedata r:id="rId73" o:title=""/>
          </v:shape>
          <o:OLEObject Type="Embed" ProgID="Equation.DSMT4" ShapeID="_x0000_i1038" DrawAspect="Content" ObjectID="_1630666884" r:id="rId74"/>
        </w:object>
      </w:r>
      <w:r w:rsidRPr="00734E12">
        <w:rPr>
          <w:rFonts w:ascii="Times New Roman" w:eastAsia="Times New Roman" w:hAnsi="Times New Roman" w:cs="Times New Roman"/>
          <w:sz w:val="24"/>
          <w:szCs w:val="24"/>
        </w:rPr>
        <w:t xml:space="preserve">is the input image’s width and </w:t>
      </w:r>
      <w:r w:rsidRPr="00734E12">
        <w:rPr>
          <w:rFonts w:ascii="Times New Roman" w:eastAsia="Times New Roman" w:hAnsi="Times New Roman" w:cs="Times New Roman"/>
          <w:position w:val="-4"/>
          <w:sz w:val="24"/>
          <w:szCs w:val="24"/>
        </w:rPr>
        <w:object w:dxaOrig="279" w:dyaOrig="260" w14:anchorId="6DA94E33">
          <v:shape id="_x0000_i1039" type="#_x0000_t75" style="width:15.45pt;height:15.45pt" o:ole="">
            <v:imagedata r:id="rId75" o:title=""/>
          </v:shape>
          <o:OLEObject Type="Embed" ProgID="Equation.DSMT4" ShapeID="_x0000_i1039" DrawAspect="Content" ObjectID="_1630666885" r:id="rId76"/>
        </w:object>
      </w:r>
      <w:r w:rsidRPr="00734E12">
        <w:rPr>
          <w:rFonts w:ascii="Times New Roman" w:eastAsia="Times New Roman" w:hAnsi="Times New Roman" w:cs="Times New Roman"/>
          <w:sz w:val="24"/>
          <w:szCs w:val="24"/>
        </w:rPr>
        <w:t xml:space="preserve">is the input image’s height. Assuming the melon is located roughly at the center of the input image, the cluster with the lower average distance to the center of the image is chosen as the melon cluster. Only the largest connected (melon) component present in the binary mask is left. Figure 4a shows eight different arbitrary melons. The resultant binary mask is presented in Fig 4b. </w:t>
      </w:r>
    </w:p>
    <w:p w14:paraId="16E79726" w14:textId="77777777" w:rsidR="00734E12" w:rsidRPr="00734E12" w:rsidRDefault="00734E12" w:rsidP="001D18A7">
      <w:pPr>
        <w:numPr>
          <w:ilvl w:val="0"/>
          <w:numId w:val="2"/>
        </w:numPr>
        <w:bidi w:val="0"/>
        <w:spacing w:after="0" w:line="480" w:lineRule="auto"/>
        <w:ind w:firstLine="0"/>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The obtained melon binary mask is used to approximate the blob in the center, corresponding to the melon, by an ellipse using principal component analysis (PCA) </w:t>
      </w:r>
      <w:r w:rsidRPr="00734E12">
        <w:rPr>
          <w:rFonts w:ascii="Times New Roman" w:eastAsia="Times New Roman" w:hAnsi="Times New Roman" w:cs="Times New Roman"/>
          <w:sz w:val="24"/>
          <w:szCs w:val="24"/>
        </w:rPr>
        <w:lastRenderedPageBreak/>
        <w:t xml:space="preserve">(Paplinski and Wijewickrema 2004). To ensure computational efficiency, the binary mask is first decimated. This is achieved by constructing a binary decimation mask where in each row, every </w:t>
      </w:r>
      <w:r w:rsidRPr="00734E12">
        <w:rPr>
          <w:rFonts w:ascii="Times New Roman" w:eastAsia="Times New Roman" w:hAnsi="Times New Roman" w:cs="Times New Roman"/>
          <w:position w:val="-6"/>
          <w:sz w:val="24"/>
          <w:szCs w:val="24"/>
        </w:rPr>
        <w:object w:dxaOrig="340" w:dyaOrig="320" w14:anchorId="1329DC76">
          <v:shape id="_x0000_i1040" type="#_x0000_t75" style="width:19pt;height:19pt" o:ole="">
            <v:imagedata r:id="rId77" o:title=""/>
          </v:shape>
          <o:OLEObject Type="Embed" ProgID="Equation.DSMT4" ShapeID="_x0000_i1040" DrawAspect="Content" ObjectID="_1630666886" r:id="rId78"/>
        </w:object>
      </w:r>
      <w:r w:rsidRPr="00734E12">
        <w:rPr>
          <w:rFonts w:ascii="Times New Roman" w:eastAsia="Times New Roman" w:hAnsi="Times New Roman" w:cs="Times New Roman"/>
          <w:sz w:val="24"/>
          <w:szCs w:val="24"/>
        </w:rPr>
        <w:t xml:space="preserve">pixel is set, and in each column, every </w:t>
      </w:r>
      <w:r w:rsidRPr="00734E12">
        <w:rPr>
          <w:rFonts w:ascii="Times New Roman" w:eastAsia="Times New Roman" w:hAnsi="Times New Roman" w:cs="Times New Roman"/>
          <w:position w:val="-6"/>
          <w:sz w:val="24"/>
          <w:szCs w:val="24"/>
        </w:rPr>
        <w:object w:dxaOrig="340" w:dyaOrig="320" w14:anchorId="47FB5DEE">
          <v:shape id="_x0000_i1041" type="#_x0000_t75" style="width:19pt;height:19pt" o:ole="">
            <v:imagedata r:id="rId77" o:title=""/>
          </v:shape>
          <o:OLEObject Type="Embed" ProgID="Equation.DSMT4" ShapeID="_x0000_i1041" DrawAspect="Content" ObjectID="_1630666887" r:id="rId79"/>
        </w:object>
      </w:r>
      <w:r w:rsidRPr="00734E12">
        <w:rPr>
          <w:rFonts w:ascii="Times New Roman" w:eastAsia="Times New Roman" w:hAnsi="Times New Roman" w:cs="Times New Roman"/>
          <w:sz w:val="24"/>
          <w:szCs w:val="24"/>
        </w:rPr>
        <w:t xml:space="preserve">pixel is set, where the decimation factor </w:t>
      </w:r>
      <w:r w:rsidRPr="00734E12">
        <w:rPr>
          <w:rFonts w:ascii="Times New Roman" w:eastAsia="Times New Roman" w:hAnsi="Times New Roman" w:cs="Times New Roman"/>
          <w:position w:val="-6"/>
          <w:sz w:val="24"/>
          <w:szCs w:val="24"/>
        </w:rPr>
        <w:object w:dxaOrig="220" w:dyaOrig="279" w14:anchorId="114F3CBE">
          <v:shape id="_x0000_i1042" type="#_x0000_t75" style="width:11.95pt;height:15.45pt" o:ole="">
            <v:imagedata r:id="rId80" o:title=""/>
          </v:shape>
          <o:OLEObject Type="Embed" ProgID="Equation.DSMT4" ShapeID="_x0000_i1042" DrawAspect="Content" ObjectID="_1630666888" r:id="rId81"/>
        </w:object>
      </w:r>
      <w:r w:rsidRPr="00734E12">
        <w:rPr>
          <w:rFonts w:ascii="Times New Roman" w:eastAsia="Times New Roman" w:hAnsi="Times New Roman" w:cs="Times New Roman"/>
          <w:sz w:val="24"/>
          <w:szCs w:val="24"/>
        </w:rPr>
        <w:t xml:space="preserve"> is the smallest co-prime with </w:t>
      </w:r>
      <w:r w:rsidRPr="00734E12">
        <w:rPr>
          <w:rFonts w:ascii="Times New Roman" w:eastAsia="Times New Roman" w:hAnsi="Times New Roman" w:cs="Times New Roman"/>
          <w:position w:val="-4"/>
          <w:sz w:val="24"/>
          <w:szCs w:val="24"/>
        </w:rPr>
        <w:object w:dxaOrig="279" w:dyaOrig="260" w14:anchorId="27DA113A">
          <v:shape id="_x0000_i1043" type="#_x0000_t75" style="width:15.45pt;height:15.45pt" o:ole="">
            <v:imagedata r:id="rId75" o:title=""/>
          </v:shape>
          <o:OLEObject Type="Embed" ProgID="Equation.DSMT4" ShapeID="_x0000_i1043" DrawAspect="Content" ObjectID="_1630666889" r:id="rId82"/>
        </w:object>
      </w:r>
      <w:r w:rsidRPr="00734E12">
        <w:rPr>
          <w:rFonts w:ascii="Times New Roman" w:eastAsia="Times New Roman" w:hAnsi="Times New Roman" w:cs="Times New Roman"/>
          <w:sz w:val="24"/>
          <w:szCs w:val="24"/>
        </w:rPr>
        <w:t xml:space="preserve">or </w:t>
      </w:r>
      <w:r w:rsidRPr="00734E12">
        <w:rPr>
          <w:rFonts w:ascii="Times New Roman" w:eastAsia="Times New Roman" w:hAnsi="Times New Roman" w:cs="Times New Roman"/>
          <w:position w:val="-6"/>
          <w:sz w:val="24"/>
          <w:szCs w:val="24"/>
        </w:rPr>
        <w:object w:dxaOrig="279" w:dyaOrig="279" w14:anchorId="73D3AD7E">
          <v:shape id="_x0000_i1044" type="#_x0000_t75" style="width:15.45pt;height:15.45pt" o:ole="">
            <v:imagedata r:id="rId73" o:title=""/>
          </v:shape>
          <o:OLEObject Type="Embed" ProgID="Equation.DSMT4" ShapeID="_x0000_i1044" DrawAspect="Content" ObjectID="_1630666890" r:id="rId83"/>
        </w:object>
      </w:r>
      <w:r w:rsidRPr="00734E12">
        <w:rPr>
          <w:rFonts w:ascii="Times New Roman" w:eastAsia="Times New Roman" w:hAnsi="Times New Roman" w:cs="Times New Roman"/>
          <w:sz w:val="24"/>
          <w:szCs w:val="24"/>
        </w:rPr>
        <w:t xml:space="preserve">. The segmentation mask and the decimation mask are logically AND-ed to receive the decimated segmentation mask (Fig. 4d). From this point, only the spatial coordinates of the pixels that are set in the decimated segmentation mask are used as the sample set. </w:t>
      </w:r>
    </w:p>
    <w:p w14:paraId="4D9E45AD" w14:textId="77777777" w:rsidR="00734E12" w:rsidRPr="00734E12" w:rsidRDefault="00734E12" w:rsidP="001D18A7">
      <w:pPr>
        <w:numPr>
          <w:ilvl w:val="0"/>
          <w:numId w:val="2"/>
        </w:numPr>
        <w:bidi w:val="0"/>
        <w:spacing w:after="0" w:line="480" w:lineRule="auto"/>
        <w:ind w:firstLine="0"/>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To determine the initial ellipse, the mean of the sample set </w:t>
      </w:r>
      <w:r w:rsidRPr="00734E12">
        <w:rPr>
          <w:rFonts w:ascii="Times New Roman" w:eastAsia="Times New Roman" w:hAnsi="Times New Roman" w:cs="Times New Roman"/>
          <w:position w:val="-16"/>
          <w:sz w:val="24"/>
          <w:szCs w:val="24"/>
        </w:rPr>
        <w:object w:dxaOrig="1219" w:dyaOrig="440" w14:anchorId="1AB3A94C">
          <v:shape id="_x0000_i1045" type="#_x0000_t75" style="width:61.4pt;height:22.1pt" o:ole="">
            <v:imagedata r:id="rId84" o:title=""/>
          </v:shape>
          <o:OLEObject Type="Embed" ProgID="Equation.DSMT4" ShapeID="_x0000_i1045" DrawAspect="Content" ObjectID="_1630666891" r:id="rId85"/>
        </w:object>
      </w:r>
      <w:r w:rsidRPr="00734E12">
        <w:rPr>
          <w:rFonts w:ascii="Times New Roman" w:eastAsia="Times New Roman" w:hAnsi="Times New Roman" w:cs="Times New Roman"/>
          <w:sz w:val="24"/>
          <w:szCs w:val="24"/>
        </w:rPr>
        <w:t>is computed. Then, PCA (Tseng and Yun 2009) is performed on a mean-centered sample set. The PCA algorithm returns a set of two normalized eigenvectors (arranged as two columns in a matrix) and their two corresponding eigenvalues:</w:t>
      </w:r>
    </w:p>
    <w:p w14:paraId="4BE3D284" w14:textId="77777777" w:rsidR="00734E12" w:rsidRPr="00734E12" w:rsidRDefault="00734E12" w:rsidP="001D18A7">
      <w:pPr>
        <w:bidi w:val="0"/>
        <w:spacing w:after="0" w:line="480" w:lineRule="auto"/>
        <w:ind w:left="720"/>
        <w:contextualSpacing/>
        <w:rPr>
          <w:rFonts w:ascii="Calibri" w:eastAsia="Calibri" w:hAnsi="Calibri" w:cs="Arial"/>
          <w:sz w:val="24"/>
          <w:szCs w:val="24"/>
        </w:rPr>
      </w:pPr>
    </w:p>
    <w:p w14:paraId="7E0FF588" w14:textId="77777777" w:rsidR="00734E12" w:rsidRPr="00734E12" w:rsidRDefault="00734E12" w:rsidP="001D18A7">
      <w:pPr>
        <w:bidi w:val="0"/>
        <w:spacing w:after="0" w:line="480" w:lineRule="auto"/>
        <w:jc w:val="center"/>
        <w:rPr>
          <w:rFonts w:ascii="Times New Roman" w:eastAsia="Times New Roman" w:hAnsi="Times New Roman" w:cs="Times New Roman"/>
          <w:sz w:val="24"/>
          <w:szCs w:val="24"/>
          <w:lang w:bidi="ar-SA"/>
        </w:rPr>
      </w:pPr>
      <w:r w:rsidRPr="00734E12">
        <w:rPr>
          <w:rFonts w:ascii="Times New Roman" w:eastAsia="Times New Roman" w:hAnsi="Times New Roman" w:cs="Times New Roman"/>
          <w:noProof/>
          <w:sz w:val="24"/>
          <w:szCs w:val="24"/>
          <w:lang w:bidi="ar-SA"/>
        </w:rPr>
        <w:t xml:space="preserve">                                   </w:t>
      </w:r>
      <w:r w:rsidRPr="00734E12">
        <w:rPr>
          <w:rFonts w:ascii="Times New Roman" w:eastAsia="Times New Roman" w:hAnsi="Times New Roman" w:cs="Times New Roman"/>
          <w:noProof/>
          <w:position w:val="-34"/>
          <w:sz w:val="24"/>
          <w:szCs w:val="24"/>
          <w:lang w:bidi="ar-SA"/>
        </w:rPr>
        <w:object w:dxaOrig="3680" w:dyaOrig="800" w14:anchorId="79727916">
          <v:shape id="_x0000_i1046" type="#_x0000_t75" style="width:184.65pt;height:40.2pt" o:ole="">
            <v:imagedata r:id="rId86" o:title=""/>
          </v:shape>
          <o:OLEObject Type="Embed" ProgID="Equation.DSMT4" ShapeID="_x0000_i1046" DrawAspect="Content" ObjectID="_1630666892" r:id="rId87"/>
        </w:object>
      </w:r>
      <w:r w:rsidRPr="00734E12">
        <w:rPr>
          <w:rFonts w:ascii="Times New Roman" w:eastAsia="Times New Roman" w:hAnsi="Times New Roman" w:cs="Times New Roman"/>
          <w:sz w:val="24"/>
          <w:szCs w:val="24"/>
          <w:lang w:bidi="ar-SA"/>
        </w:rPr>
        <w:t xml:space="preserve">                                (5)                    </w:t>
      </w:r>
    </w:p>
    <w:p w14:paraId="454B4B9B" w14:textId="77777777" w:rsidR="00734E12" w:rsidRPr="00734E12" w:rsidRDefault="00734E12" w:rsidP="001D18A7">
      <w:pPr>
        <w:bidi w:val="0"/>
        <w:spacing w:after="0" w:line="480" w:lineRule="auto"/>
        <w:ind w:left="360"/>
        <w:jc w:val="both"/>
        <w:rPr>
          <w:rFonts w:ascii="Times New Roman" w:eastAsia="Times New Roman" w:hAnsi="Times New Roman" w:cs="Times New Roman"/>
          <w:sz w:val="24"/>
          <w:szCs w:val="24"/>
        </w:rPr>
      </w:pPr>
    </w:p>
    <w:p w14:paraId="74A0540B"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       </w:t>
      </w:r>
    </w:p>
    <w:p w14:paraId="45C528ED"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The ellipse parameters are then estimated according to the following formulae:</w:t>
      </w:r>
      <w:r w:rsidRPr="00734E12">
        <w:rPr>
          <w:rFonts w:ascii="Times New Roman" w:eastAsia="Times New Roman" w:hAnsi="Times New Roman" w:cs="Times New Roman"/>
          <w:position w:val="-14"/>
          <w:sz w:val="24"/>
          <w:szCs w:val="24"/>
        </w:rPr>
        <w:object w:dxaOrig="940" w:dyaOrig="420" w14:anchorId="379C2ED7">
          <v:shape id="_x0000_i1047" type="#_x0000_t75" style="width:46.8pt;height:19.45pt" o:ole="">
            <v:imagedata r:id="rId88" o:title=""/>
          </v:shape>
          <o:OLEObject Type="Embed" ProgID="Equation.DSMT4" ShapeID="_x0000_i1047" DrawAspect="Content" ObjectID="_1630666893" r:id="rId89"/>
        </w:object>
      </w:r>
      <w:r w:rsidRPr="00734E12">
        <w:rPr>
          <w:rFonts w:ascii="Times New Roman" w:eastAsia="Times New Roman" w:hAnsi="Times New Roman" w:cs="Times New Roman"/>
          <w:sz w:val="24"/>
          <w:szCs w:val="24"/>
        </w:rPr>
        <w:t xml:space="preserve">      </w:t>
      </w:r>
      <w:r w:rsidRPr="00734E12">
        <w:rPr>
          <w:rFonts w:ascii="Times New Roman" w:eastAsia="Times New Roman" w:hAnsi="Times New Roman" w:cs="Times New Roman"/>
          <w:position w:val="-14"/>
          <w:sz w:val="24"/>
          <w:szCs w:val="24"/>
        </w:rPr>
        <w:object w:dxaOrig="960" w:dyaOrig="420" w14:anchorId="7DBDACAB">
          <v:shape id="_x0000_i1048" type="#_x0000_t75" style="width:49.9pt;height:19.45pt" o:ole="">
            <v:imagedata r:id="rId90" o:title=""/>
          </v:shape>
          <o:OLEObject Type="Embed" ProgID="Equation.DSMT4" ShapeID="_x0000_i1048" DrawAspect="Content" ObjectID="_1630666894" r:id="rId91"/>
        </w:object>
      </w:r>
      <w:r w:rsidRPr="00734E12">
        <w:rPr>
          <w:rFonts w:ascii="Times New Roman" w:eastAsia="Times New Roman" w:hAnsi="Times New Roman" w:cs="Times New Roman"/>
          <w:sz w:val="24"/>
          <w:szCs w:val="24"/>
        </w:rPr>
        <w:t xml:space="preserve">   </w:t>
      </w:r>
      <w:r w:rsidRPr="00734E12">
        <w:rPr>
          <w:rFonts w:ascii="Times New Roman" w:eastAsia="Times New Roman" w:hAnsi="Times New Roman" w:cs="Times New Roman"/>
          <w:position w:val="-12"/>
          <w:sz w:val="24"/>
          <w:szCs w:val="24"/>
        </w:rPr>
        <w:object w:dxaOrig="740" w:dyaOrig="360" w14:anchorId="70960FA8">
          <v:shape id="_x0000_i1049" type="#_x0000_t75" style="width:37.55pt;height:19pt" o:ole="">
            <v:imagedata r:id="rId92" o:title=""/>
          </v:shape>
          <o:OLEObject Type="Embed" ProgID="Equation.DSMT4" ShapeID="_x0000_i1049" DrawAspect="Content" ObjectID="_1630666895" r:id="rId93"/>
        </w:object>
      </w:r>
      <w:r w:rsidRPr="00734E12">
        <w:rPr>
          <w:rFonts w:ascii="Times New Roman" w:eastAsia="Times New Roman" w:hAnsi="Times New Roman" w:cs="Times New Roman"/>
          <w:sz w:val="24"/>
          <w:szCs w:val="24"/>
        </w:rPr>
        <w:t xml:space="preserve">  </w:t>
      </w:r>
      <w:r w:rsidRPr="00734E12">
        <w:rPr>
          <w:rFonts w:ascii="Times New Roman" w:eastAsia="Times New Roman" w:hAnsi="Times New Roman" w:cs="Times New Roman"/>
          <w:position w:val="-14"/>
          <w:sz w:val="24"/>
          <w:szCs w:val="24"/>
        </w:rPr>
        <w:object w:dxaOrig="780" w:dyaOrig="380" w14:anchorId="47E3A3D4">
          <v:shape id="_x0000_i1050" type="#_x0000_t75" style="width:37.55pt;height:17.65pt" o:ole="">
            <v:imagedata r:id="rId94" o:title=""/>
          </v:shape>
          <o:OLEObject Type="Embed" ProgID="Equation.DSMT4" ShapeID="_x0000_i1050" DrawAspect="Content" ObjectID="_1630666896" r:id="rId95"/>
        </w:object>
      </w:r>
      <w:r w:rsidRPr="00734E12">
        <w:rPr>
          <w:rFonts w:ascii="Times New Roman" w:eastAsia="Times New Roman" w:hAnsi="Times New Roman" w:cs="Times New Roman"/>
          <w:sz w:val="24"/>
          <w:szCs w:val="24"/>
        </w:rPr>
        <w:t xml:space="preserve">  </w:t>
      </w:r>
      <w:r w:rsidRPr="00734E12">
        <w:rPr>
          <w:rFonts w:ascii="Times New Roman" w:eastAsia="Times New Roman" w:hAnsi="Times New Roman" w:cs="Times New Roman"/>
          <w:position w:val="-16"/>
          <w:sz w:val="24"/>
          <w:szCs w:val="24"/>
        </w:rPr>
        <w:object w:dxaOrig="1820" w:dyaOrig="440" w14:anchorId="0310E957">
          <v:shape id="_x0000_i1051" type="#_x0000_t75" style="width:91.45pt;height:22.1pt" o:ole="">
            <v:imagedata r:id="rId96" o:title=""/>
          </v:shape>
          <o:OLEObject Type="Embed" ProgID="Equation.DSMT4" ShapeID="_x0000_i1051" DrawAspect="Content" ObjectID="_1630666897" r:id="rId97"/>
        </w:object>
      </w:r>
      <w:r w:rsidRPr="00734E12">
        <w:rPr>
          <w:rFonts w:ascii="Times New Roman" w:eastAsia="Times New Roman" w:hAnsi="Times New Roman" w:cs="Times New Roman"/>
          <w:sz w:val="24"/>
          <w:szCs w:val="24"/>
        </w:rPr>
        <w:t xml:space="preserve"> . Examples for the resultant initial ellipses are presented in Fig. 4d. </w:t>
      </w:r>
    </w:p>
    <w:p w14:paraId="37BFDA8C" w14:textId="77777777" w:rsidR="00734E12" w:rsidRPr="00734E12" w:rsidRDefault="00734E12" w:rsidP="001D18A7">
      <w:pPr>
        <w:keepNext/>
        <w:keepLines/>
        <w:tabs>
          <w:tab w:val="left" w:pos="357"/>
        </w:tabs>
        <w:bidi w:val="0"/>
        <w:spacing w:after="0" w:line="480" w:lineRule="auto"/>
        <w:jc w:val="center"/>
        <w:rPr>
          <w:rFonts w:ascii="Calibri" w:eastAsia="Calibri" w:hAnsi="Calibri" w:cs="Arial"/>
          <w:i/>
          <w:iCs/>
          <w:color w:val="44546A"/>
          <w:sz w:val="24"/>
          <w:szCs w:val="24"/>
          <w:lang w:bidi="ar-SA"/>
        </w:rPr>
      </w:pPr>
      <w:bookmarkStart w:id="690" w:name="_Ref506798893"/>
      <w:bookmarkStart w:id="691" w:name="_Toc506888462"/>
      <w:r w:rsidRPr="00734E12">
        <w:rPr>
          <w:rFonts w:ascii="Calibri" w:eastAsia="Calibri" w:hAnsi="Calibri" w:cs="Arial"/>
          <w:i/>
          <w:iCs/>
          <w:noProof/>
          <w:color w:val="44546A"/>
          <w:sz w:val="24"/>
          <w:szCs w:val="24"/>
        </w:rPr>
        <w:lastRenderedPageBreak/>
        <w:drawing>
          <wp:inline distT="0" distB="0" distL="0" distR="0" wp14:anchorId="32C8E1A2" wp14:editId="5F84CC02">
            <wp:extent cx="2105025" cy="44767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 D300519B.jpg"/>
                    <pic:cNvPicPr/>
                  </pic:nvPicPr>
                  <pic:blipFill>
                    <a:blip r:embed="rId98">
                      <a:extLst>
                        <a:ext uri="{28A0092B-C50C-407E-A947-70E740481C1C}">
                          <a14:useLocalDpi xmlns:a14="http://schemas.microsoft.com/office/drawing/2010/main" val="0"/>
                        </a:ext>
                      </a:extLst>
                    </a:blip>
                    <a:stretch>
                      <a:fillRect/>
                    </a:stretch>
                  </pic:blipFill>
                  <pic:spPr>
                    <a:xfrm>
                      <a:off x="0" y="0"/>
                      <a:ext cx="2105025" cy="4476750"/>
                    </a:xfrm>
                    <a:prstGeom prst="rect">
                      <a:avLst/>
                    </a:prstGeom>
                  </pic:spPr>
                </pic:pic>
              </a:graphicData>
            </a:graphic>
          </wp:inline>
        </w:drawing>
      </w:r>
    </w:p>
    <w:p w14:paraId="56300D84" w14:textId="77777777" w:rsidR="00734E12" w:rsidRPr="00734E12" w:rsidRDefault="00734E12" w:rsidP="001D18A7">
      <w:pPr>
        <w:keepLines/>
        <w:tabs>
          <w:tab w:val="left" w:pos="357"/>
        </w:tabs>
        <w:bidi w:val="0"/>
        <w:spacing w:after="0" w:line="480" w:lineRule="auto"/>
        <w:rPr>
          <w:rFonts w:ascii="Times New Roman" w:eastAsia="Times New Roman" w:hAnsi="Times New Roman" w:cs="Times New Roman"/>
          <w:sz w:val="24"/>
          <w:szCs w:val="24"/>
        </w:rPr>
      </w:pPr>
      <w:r w:rsidRPr="00734E12">
        <w:rPr>
          <w:rFonts w:ascii="Times New Roman" w:eastAsia="Times New Roman" w:hAnsi="Times New Roman" w:cs="Times New Roman"/>
          <w:b/>
          <w:bCs/>
          <w:sz w:val="24"/>
          <w:szCs w:val="24"/>
        </w:rPr>
        <w:t xml:space="preserve">Fig. 4 </w:t>
      </w:r>
      <w:bookmarkEnd w:id="690"/>
      <w:r w:rsidRPr="00734E12">
        <w:rPr>
          <w:rFonts w:ascii="Times New Roman" w:eastAsia="Times New Roman" w:hAnsi="Times New Roman" w:cs="Times New Roman"/>
          <w:sz w:val="24"/>
          <w:szCs w:val="24"/>
        </w:rPr>
        <w:t>Examples of the initial ellipse generation algorithm. From left to right: (a) input image; (b) segmentation mask from k-means (largest connected component only), where the black pixels belong to the set identified as ‘melon’; (c) decimated segmentation mask; (d) output initial ellipse imposed on the input image</w:t>
      </w:r>
      <w:bookmarkEnd w:id="691"/>
    </w:p>
    <w:p w14:paraId="0C8366EF" w14:textId="77777777" w:rsidR="00734E12" w:rsidRPr="00734E12" w:rsidRDefault="00734E12" w:rsidP="001D18A7">
      <w:pPr>
        <w:bidi w:val="0"/>
        <w:spacing w:after="0" w:line="480" w:lineRule="auto"/>
        <w:jc w:val="both"/>
        <w:rPr>
          <w:rFonts w:ascii="Times New Roman" w:eastAsia="Times New Roman" w:hAnsi="Times New Roman" w:cs="Times New Roman"/>
          <w:b/>
          <w:bCs/>
          <w:sz w:val="24"/>
          <w:szCs w:val="24"/>
          <w:highlight w:val="red"/>
        </w:rPr>
      </w:pPr>
    </w:p>
    <w:p w14:paraId="28109A78" w14:textId="77777777" w:rsidR="00734E12" w:rsidRPr="001D18A7" w:rsidRDefault="00734E12" w:rsidP="001D18A7">
      <w:pPr>
        <w:keepNext/>
        <w:bidi w:val="0"/>
        <w:spacing w:after="0" w:line="480" w:lineRule="auto"/>
        <w:outlineLvl w:val="0"/>
        <w:rPr>
          <w:rFonts w:ascii="Times New Roman" w:eastAsia="Times New Roman" w:hAnsi="Times New Roman" w:cs="Times New Roman"/>
          <w:bCs/>
          <w:sz w:val="24"/>
          <w:szCs w:val="24"/>
          <w:u w:val="single"/>
          <w:lang w:bidi="ar-SA"/>
        </w:rPr>
      </w:pPr>
      <w:r w:rsidRPr="001D18A7">
        <w:rPr>
          <w:rFonts w:ascii="Times New Roman" w:eastAsia="Times New Roman" w:hAnsi="Times New Roman" w:cs="Times New Roman"/>
          <w:b/>
          <w:szCs w:val="20"/>
          <w:u w:val="single"/>
          <w:lang w:bidi="ar-SA"/>
        </w:rPr>
        <w:t xml:space="preserve"> </w:t>
      </w:r>
      <w:r w:rsidRPr="001D18A7">
        <w:rPr>
          <w:rFonts w:ascii="Times New Roman" w:eastAsia="Times New Roman" w:hAnsi="Times New Roman" w:cs="Times New Roman"/>
          <w:bCs/>
          <w:sz w:val="24"/>
          <w:szCs w:val="24"/>
          <w:u w:val="single"/>
          <w:lang w:bidi="ar-SA"/>
        </w:rPr>
        <w:t xml:space="preserve">Finding an accurate ellipse parameter    </w:t>
      </w:r>
    </w:p>
    <w:p w14:paraId="2002B78D"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23485A6A"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To determine the optimal ellipse parameter that fits the melon's border, the 5-parameter active contour cost function was minimized. Assuming the melon is distinct from the background, the minimization criteria rely on the inner (melon) and outer (background) color. If the melon and the background each have their own characteristic colors when the ellipse exactly overlaps the melon, high homogeneity is induced in both the inner </w:t>
      </w:r>
      <w:r w:rsidRPr="00734E12">
        <w:rPr>
          <w:rFonts w:ascii="Times New Roman" w:eastAsia="Times New Roman" w:hAnsi="Times New Roman" w:cs="Times New Roman"/>
          <w:sz w:val="24"/>
          <w:szCs w:val="24"/>
        </w:rPr>
        <w:lastRenderedPageBreak/>
        <w:t>and outer regions. A change in ellipse size or orientation results in increased nonhomogeneity. Therefore, the best possible fitted ellipse is indeed a minimum, or at least a local minimum of a cost function which minimizes nonhomogeneity.</w:t>
      </w:r>
      <w:r w:rsidRPr="00734E12">
        <w:rPr>
          <w:rFonts w:ascii="Times New Roman" w:eastAsia="Times New Roman" w:hAnsi="Times New Roman" w:cs="Times New Roman"/>
          <w:sz w:val="20"/>
          <w:szCs w:val="20"/>
          <w:lang w:bidi="ar-SA"/>
        </w:rPr>
        <w:t xml:space="preserve"> </w:t>
      </w:r>
    </w:p>
    <w:p w14:paraId="29C16535"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Applying a stopping criterion at a point where both inner quantities and outer quantities are minimized shares similarity with the Chan–Vese (Chan and Vese</w:t>
      </w:r>
      <w:r w:rsidRPr="00734E12">
        <w:rPr>
          <w:rFonts w:ascii="Times New Roman" w:eastAsia="Times New Roman" w:hAnsi="Times New Roman" w:cs="Times New Roman" w:hint="cs"/>
          <w:sz w:val="24"/>
          <w:szCs w:val="24"/>
          <w:rtl/>
        </w:rPr>
        <w:t xml:space="preserve"> </w:t>
      </w:r>
      <w:r w:rsidRPr="00734E12">
        <w:rPr>
          <w:rFonts w:ascii="Times New Roman" w:eastAsia="Times New Roman" w:hAnsi="Times New Roman" w:cs="Times New Roman"/>
          <w:sz w:val="24"/>
          <w:szCs w:val="24"/>
        </w:rPr>
        <w:t xml:space="preserve">2001) segmentation algorithm. </w:t>
      </w:r>
      <w:r w:rsidRPr="00734E12">
        <w:rPr>
          <w:rFonts w:ascii="Times New Roman" w:eastAsia="Times New Roman" w:hAnsi="Times New Roman" w:cs="Times New Roman" w:hint="cs"/>
          <w:sz w:val="24"/>
          <w:szCs w:val="24"/>
        </w:rPr>
        <w:t>T</w:t>
      </w:r>
      <w:r w:rsidRPr="00734E12">
        <w:rPr>
          <w:rFonts w:ascii="Times New Roman" w:eastAsia="Times New Roman" w:hAnsi="Times New Roman" w:cs="Times New Roman"/>
          <w:sz w:val="24"/>
          <w:szCs w:val="24"/>
          <w:lang w:val="en-GB"/>
        </w:rPr>
        <w:t>he</w:t>
      </w:r>
      <w:r w:rsidRPr="00734E12">
        <w:rPr>
          <w:rFonts w:ascii="Times New Roman" w:eastAsia="Times New Roman" w:hAnsi="Times New Roman" w:cs="Times New Roman"/>
          <w:sz w:val="24"/>
          <w:szCs w:val="24"/>
        </w:rPr>
        <w:t xml:space="preserve"> ellipse solution benefits from the direct estimation of ellipsoid parameters and results in a very high correlation with the melon's mass. In addition, constraining the solution to an ellipse bypasses possible errors in estimating the melons’ contours, due to partial occlusion of the melons by leaves.</w:t>
      </w:r>
    </w:p>
    <w:p w14:paraId="7B546DC7"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ab/>
        <w:t xml:space="preserve">The following measure, based on sample covariance matrices, was used to quantify homogeneity of the image region: </w:t>
      </w:r>
      <w:r w:rsidRPr="00734E12">
        <w:rPr>
          <w:rFonts w:ascii="Times New Roman" w:eastAsia="Times New Roman" w:hAnsi="Times New Roman" w:cs="Times New Roman"/>
          <w:position w:val="-12"/>
          <w:sz w:val="24"/>
          <w:szCs w:val="24"/>
        </w:rPr>
        <w:object w:dxaOrig="940" w:dyaOrig="360" w14:anchorId="3AD4629B">
          <v:shape id="_x0000_i1052" type="#_x0000_t75" style="width:44.6pt;height:19pt" o:ole="">
            <v:imagedata r:id="rId99" o:title=""/>
          </v:shape>
          <o:OLEObject Type="Embed" ProgID="Equation.DSMT4" ShapeID="_x0000_i1052" DrawAspect="Content" ObjectID="_1630666898" r:id="rId100"/>
        </w:object>
      </w:r>
      <w:r w:rsidRPr="00734E12">
        <w:rPr>
          <w:rFonts w:ascii="Times New Roman" w:eastAsia="Times New Roman" w:hAnsi="Times New Roman" w:cs="Times New Roman"/>
          <w:sz w:val="24"/>
          <w:szCs w:val="24"/>
        </w:rPr>
        <w:t xml:space="preserve"> are the sample covariance matrices computed from the sets of the pixels’ RGB-n. Note that homogeneous regions have low variance values, so minimizing the values in the covariance matrices will maximize the homogeneity.</w:t>
      </w:r>
    </w:p>
    <w:p w14:paraId="71046F17" w14:textId="77777777" w:rsidR="00734E12" w:rsidRPr="00734E12" w:rsidRDefault="00734E12" w:rsidP="001D18A7">
      <w:pPr>
        <w:bidi w:val="0"/>
        <w:spacing w:after="0" w:line="480" w:lineRule="auto"/>
        <w:jc w:val="both"/>
        <w:rPr>
          <w:rFonts w:ascii="Times New Roman" w:eastAsia="Times New Roman" w:hAnsi="Times New Roman" w:cs="Times New Roman"/>
          <w:noProof/>
          <w:sz w:val="24"/>
          <w:szCs w:val="24"/>
          <w:lang w:bidi="ar-SA"/>
        </w:rPr>
      </w:pPr>
      <w:r w:rsidRPr="00734E12">
        <w:rPr>
          <w:rFonts w:ascii="Times New Roman" w:eastAsia="Times New Roman" w:hAnsi="Times New Roman" w:cs="Times New Roman"/>
          <w:sz w:val="24"/>
          <w:szCs w:val="24"/>
        </w:rPr>
        <w:t xml:space="preserve">In color RGB images, each pixel holds three values, resulting in a 3 x 3 dimensional covariance matrix. The standardized generalized variance (Diago et al. 2014), defined as follows, was used as the cost function: </w:t>
      </w:r>
      <w:r w:rsidRPr="00734E12">
        <w:rPr>
          <w:rFonts w:ascii="Times New Roman" w:eastAsia="Times New Roman" w:hAnsi="Times New Roman" w:cs="Times New Roman"/>
          <w:position w:val="-16"/>
          <w:sz w:val="24"/>
          <w:szCs w:val="24"/>
        </w:rPr>
        <w:object w:dxaOrig="1660" w:dyaOrig="460" w14:anchorId="00D7B067">
          <v:shape id="_x0000_i1053" type="#_x0000_t75" style="width:83.95pt;height:25.2pt" o:ole="">
            <v:imagedata r:id="rId101" o:title=""/>
          </v:shape>
          <o:OLEObject Type="Embed" ProgID="Equation.DSMT4" ShapeID="_x0000_i1053" DrawAspect="Content" ObjectID="_1630666899" r:id="rId102"/>
        </w:object>
      </w:r>
      <w:r w:rsidRPr="00734E12">
        <w:rPr>
          <w:rFonts w:ascii="Times New Roman" w:eastAsia="Times New Roman" w:hAnsi="Times New Roman" w:cs="Times New Roman"/>
          <w:sz w:val="24"/>
          <w:szCs w:val="24"/>
        </w:rPr>
        <w:t xml:space="preserve"> where </w:t>
      </w:r>
      <w:r w:rsidRPr="00734E12">
        <w:rPr>
          <w:rFonts w:ascii="Times New Roman" w:eastAsia="Times New Roman" w:hAnsi="Times New Roman" w:cs="Times New Roman"/>
          <w:position w:val="-6"/>
          <w:sz w:val="24"/>
          <w:szCs w:val="24"/>
        </w:rPr>
        <w:object w:dxaOrig="240" w:dyaOrig="279" w14:anchorId="6D970C99">
          <v:shape id="_x0000_i1054" type="#_x0000_t75" style="width:15.45pt;height:15.45pt" o:ole="">
            <v:imagedata r:id="rId103" o:title=""/>
          </v:shape>
          <o:OLEObject Type="Embed" ProgID="Equation.DSMT4" ShapeID="_x0000_i1054" DrawAspect="Content" ObjectID="_1630666900" r:id="rId104"/>
        </w:object>
      </w:r>
      <w:r w:rsidRPr="00734E12">
        <w:rPr>
          <w:rFonts w:ascii="Times New Roman" w:eastAsia="Times New Roman" w:hAnsi="Times New Roman" w:cs="Times New Roman"/>
          <w:sz w:val="24"/>
          <w:szCs w:val="24"/>
        </w:rPr>
        <w:t xml:space="preserve"> is a sample covariance matrix and </w:t>
      </w:r>
      <w:r w:rsidRPr="00734E12">
        <w:rPr>
          <w:rFonts w:ascii="Times New Roman" w:eastAsia="Times New Roman" w:hAnsi="Times New Roman" w:cs="Times New Roman"/>
          <w:position w:val="-6"/>
          <w:sz w:val="24"/>
          <w:szCs w:val="24"/>
        </w:rPr>
        <w:object w:dxaOrig="220" w:dyaOrig="279" w14:anchorId="56CB37BA">
          <v:shape id="_x0000_i1055" type="#_x0000_t75" style="width:11.95pt;height:15.45pt" o:ole="">
            <v:imagedata r:id="rId105" o:title=""/>
          </v:shape>
          <o:OLEObject Type="Embed" ProgID="Equation.DSMT4" ShapeID="_x0000_i1055" DrawAspect="Content" ObjectID="_1630666901" r:id="rId106"/>
        </w:object>
      </w:r>
      <w:r w:rsidRPr="00734E12">
        <w:rPr>
          <w:rFonts w:ascii="Times New Roman" w:eastAsia="Times New Roman" w:hAnsi="Times New Roman" w:cs="Times New Roman"/>
          <w:sz w:val="24"/>
          <w:szCs w:val="24"/>
        </w:rPr>
        <w:t xml:space="preserve">is its dimensionality. The following quantities are also defined: </w:t>
      </w:r>
      <w:r w:rsidRPr="00734E12">
        <w:rPr>
          <w:rFonts w:ascii="Times New Roman" w:eastAsia="Times New Roman" w:hAnsi="Times New Roman" w:cs="Times New Roman"/>
          <w:position w:val="-12"/>
          <w:sz w:val="24"/>
          <w:szCs w:val="24"/>
        </w:rPr>
        <w:object w:dxaOrig="999" w:dyaOrig="360" w14:anchorId="4D25C066">
          <v:shape id="_x0000_i1056" type="#_x0000_t75" style="width:49.9pt;height:19pt" o:ole="">
            <v:imagedata r:id="rId107" o:title=""/>
          </v:shape>
          <o:OLEObject Type="Embed" ProgID="Equation.DSMT4" ShapeID="_x0000_i1056" DrawAspect="Content" ObjectID="_1630666902" r:id="rId108"/>
        </w:object>
      </w:r>
      <w:r w:rsidRPr="00734E12">
        <w:rPr>
          <w:rFonts w:ascii="Times New Roman" w:eastAsia="Times New Roman" w:hAnsi="Times New Roman" w:cs="Times New Roman"/>
          <w:sz w:val="24"/>
          <w:szCs w:val="24"/>
        </w:rPr>
        <w:t>, which are the number of pixels in the inner and outer regions, respectively.  The suggested cost function is defined as:</w:t>
      </w:r>
    </w:p>
    <w:p w14:paraId="5226B2AD" w14:textId="77777777" w:rsidR="00734E12" w:rsidRPr="00734E12" w:rsidRDefault="00734E12" w:rsidP="001D18A7">
      <w:pPr>
        <w:bidi w:val="0"/>
        <w:spacing w:after="0" w:line="480" w:lineRule="auto"/>
        <w:jc w:val="both"/>
        <w:rPr>
          <w:rFonts w:ascii="Times New Roman" w:eastAsia="Times New Roman" w:hAnsi="Times New Roman" w:cs="Times New Roman"/>
          <w:noProof/>
          <w:sz w:val="24"/>
          <w:szCs w:val="24"/>
          <w:lang w:bidi="ar-SA"/>
        </w:rPr>
      </w:pPr>
    </w:p>
    <w:p w14:paraId="31A1714A"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lang w:bidi="ar-SA"/>
        </w:rPr>
      </w:pPr>
      <w:r w:rsidRPr="00734E12">
        <w:rPr>
          <w:rFonts w:ascii="Times New Roman" w:eastAsia="Times New Roman" w:hAnsi="Times New Roman" w:cs="Times New Roman"/>
          <w:noProof/>
          <w:position w:val="-16"/>
          <w:sz w:val="24"/>
          <w:szCs w:val="24"/>
          <w:lang w:bidi="ar-SA"/>
        </w:rPr>
        <w:object w:dxaOrig="6500" w:dyaOrig="460" w14:anchorId="3C52DD20">
          <v:shape id="_x0000_i1057" type="#_x0000_t75" style="width:326.45pt;height:22.1pt" o:ole="">
            <v:imagedata r:id="rId109" o:title=""/>
          </v:shape>
          <o:OLEObject Type="Embed" ProgID="Equation.DSMT4" ShapeID="_x0000_i1057" DrawAspect="Content" ObjectID="_1630666903" r:id="rId110"/>
        </w:object>
      </w:r>
      <w:r w:rsidRPr="00734E12">
        <w:rPr>
          <w:rFonts w:ascii="Times New Roman" w:eastAsia="Times New Roman" w:hAnsi="Times New Roman" w:cs="Times New Roman"/>
          <w:sz w:val="24"/>
          <w:szCs w:val="24"/>
          <w:lang w:bidi="ar-SA"/>
        </w:rPr>
        <w:t xml:space="preserve">                 (6)                    </w:t>
      </w:r>
    </w:p>
    <w:p w14:paraId="1983E094"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lang w:bidi="ar-SA"/>
        </w:rPr>
      </w:pPr>
    </w:p>
    <w:p w14:paraId="734B462F"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lastRenderedPageBreak/>
        <w:t xml:space="preserve">The coefficient </w:t>
      </w:r>
      <w:r w:rsidRPr="00734E12">
        <w:rPr>
          <w:rFonts w:ascii="Times New Roman" w:eastAsia="Times New Roman" w:hAnsi="Times New Roman" w:cs="Times New Roman"/>
          <w:position w:val="-10"/>
          <w:sz w:val="24"/>
          <w:szCs w:val="24"/>
        </w:rPr>
        <w:object w:dxaOrig="900" w:dyaOrig="320" w14:anchorId="51F9E6D2">
          <v:shape id="_x0000_i1058" type="#_x0000_t75" style="width:45.05pt;height:19pt" o:ole="">
            <v:imagedata r:id="rId111" o:title=""/>
          </v:shape>
          <o:OLEObject Type="Embed" ProgID="Equation.DSMT4" ShapeID="_x0000_i1058" DrawAspect="Content" ObjectID="_1630666904" r:id="rId112"/>
        </w:object>
      </w:r>
      <w:r w:rsidRPr="00734E12">
        <w:rPr>
          <w:rFonts w:ascii="Times New Roman" w:eastAsia="Times New Roman" w:hAnsi="Times New Roman" w:cs="Times New Roman"/>
          <w:sz w:val="24"/>
          <w:szCs w:val="24"/>
        </w:rPr>
        <w:t xml:space="preserve"> is a tunable parameter. Notice that the two terms of the cost function have units of “energy”, in [gray level</w:t>
      </w:r>
      <w:r w:rsidRPr="00734E12">
        <w:rPr>
          <w:rFonts w:ascii="Times New Roman" w:eastAsia="Times New Roman" w:hAnsi="Times New Roman" w:cs="Times New Roman"/>
          <w:sz w:val="24"/>
          <w:szCs w:val="24"/>
          <w:vertAlign w:val="superscript"/>
        </w:rPr>
        <w:t>2</w:t>
      </w:r>
      <w:r w:rsidRPr="00734E12">
        <w:rPr>
          <w:rFonts w:ascii="Times New Roman" w:eastAsia="Times New Roman" w:hAnsi="Times New Roman" w:cs="Times New Roman"/>
          <w:sz w:val="24"/>
          <w:szCs w:val="24"/>
        </w:rPr>
        <w:t xml:space="preserve">] units. For </w:t>
      </w:r>
      <w:r w:rsidRPr="00734E12">
        <w:rPr>
          <w:rFonts w:ascii="Times New Roman" w:eastAsia="Times New Roman" w:hAnsi="Times New Roman" w:cs="Times New Roman"/>
          <w:position w:val="-6"/>
          <w:sz w:val="24"/>
          <w:szCs w:val="24"/>
        </w:rPr>
        <w:object w:dxaOrig="1080" w:dyaOrig="279" w14:anchorId="7B18EA17">
          <v:shape id="_x0000_i1059" type="#_x0000_t75" style="width:54.35pt;height:15.45pt" o:ole="">
            <v:imagedata r:id="rId113" o:title=""/>
          </v:shape>
          <o:OLEObject Type="Embed" ProgID="Equation.DSMT4" ShapeID="_x0000_i1059" DrawAspect="Content" ObjectID="_1630666905" r:id="rId114"/>
        </w:object>
      </w:r>
      <w:r w:rsidRPr="00734E12">
        <w:rPr>
          <w:rFonts w:ascii="Times New Roman" w:eastAsia="Times New Roman" w:hAnsi="Times New Roman" w:cs="Times New Roman"/>
          <w:sz w:val="24"/>
          <w:szCs w:val="24"/>
        </w:rPr>
        <w:t xml:space="preserve">, the outer term is more dominant and such a cost function will tend to prefer solutions where the outer region has lower energy at the expense of more energy in the inner region. This essentially translates to a tendency toward expansion of the ellipse outward to decrease the outer energy by reducing the sample size. For </w:t>
      </w:r>
      <w:r w:rsidRPr="00734E12">
        <w:rPr>
          <w:rFonts w:ascii="Times New Roman" w:eastAsia="Times New Roman" w:hAnsi="Times New Roman" w:cs="Times New Roman"/>
          <w:position w:val="-6"/>
          <w:sz w:val="24"/>
          <w:szCs w:val="24"/>
        </w:rPr>
        <w:object w:dxaOrig="1120" w:dyaOrig="279" w14:anchorId="05D97277">
          <v:shape id="_x0000_i1060" type="#_x0000_t75" style="width:54.35pt;height:15.45pt" o:ole="">
            <v:imagedata r:id="rId115" o:title=""/>
          </v:shape>
          <o:OLEObject Type="Embed" ProgID="Equation.DSMT4" ShapeID="_x0000_i1060" DrawAspect="Content" ObjectID="_1630666906" r:id="rId116"/>
        </w:object>
      </w:r>
      <w:r w:rsidRPr="00734E12">
        <w:rPr>
          <w:rFonts w:ascii="Times New Roman" w:eastAsia="Times New Roman" w:hAnsi="Times New Roman" w:cs="Times New Roman"/>
          <w:sz w:val="24"/>
          <w:szCs w:val="24"/>
        </w:rPr>
        <w:t xml:space="preserve">, the inner term is more dominant and such a cost function prefers solutions where the inner region has lower energy at the expense of more energy in the outer region. This essentially translates to a tendency toward contraction of the ellipse inward to decrease the inner energy by reducing the sample size. </w:t>
      </w:r>
    </w:p>
    <w:p w14:paraId="29D070A9"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An </w:t>
      </w:r>
      <w:r w:rsidRPr="00734E12">
        <w:rPr>
          <w:rFonts w:ascii="Times New Roman" w:eastAsia="Times New Roman" w:hAnsi="Times New Roman" w:cs="Times New Roman"/>
          <w:position w:val="-6"/>
          <w:sz w:val="24"/>
          <w:szCs w:val="24"/>
        </w:rPr>
        <w:object w:dxaOrig="780" w:dyaOrig="279" w14:anchorId="0208E752">
          <v:shape id="_x0000_i1061" type="#_x0000_t75" style="width:37.55pt;height:15.45pt" o:ole="">
            <v:imagedata r:id="rId117" o:title=""/>
          </v:shape>
          <o:OLEObject Type="Embed" ProgID="Equation.DSMT4" ShapeID="_x0000_i1061" DrawAspect="Content" ObjectID="_1630666907" r:id="rId118"/>
        </w:object>
      </w:r>
      <w:r w:rsidRPr="00734E12">
        <w:rPr>
          <w:rFonts w:ascii="Times New Roman" w:eastAsia="Times New Roman" w:hAnsi="Times New Roman" w:cs="Times New Roman"/>
          <w:sz w:val="24"/>
          <w:szCs w:val="24"/>
        </w:rPr>
        <w:t xml:space="preserve"> was selected to ensure that the ellipse covers all melon parts. </w:t>
      </w:r>
      <w:r w:rsidRPr="00734E12">
        <w:rPr>
          <w:rFonts w:ascii="Times New Roman" w:eastAsia="Times New Roman" w:hAnsi="Times New Roman" w:cs="Times New Roman" w:hint="cs"/>
          <w:sz w:val="24"/>
          <w:szCs w:val="24"/>
        </w:rPr>
        <w:t>T</w:t>
      </w:r>
      <w:r w:rsidRPr="00734E12">
        <w:rPr>
          <w:rFonts w:ascii="Times New Roman" w:eastAsia="Times New Roman" w:hAnsi="Times New Roman" w:cs="Times New Roman"/>
          <w:sz w:val="24"/>
          <w:szCs w:val="24"/>
        </w:rPr>
        <w:t>he minimization process was implemeted using the gradient descent algorithm (Tseng and Yun 2009), which was selected since it was both easy to implement and produced good results. The algorithm is outlined here:</w:t>
      </w:r>
    </w:p>
    <w:p w14:paraId="3C7ED956" w14:textId="77777777" w:rsidR="00734E12" w:rsidRPr="00734E12" w:rsidRDefault="00734E12" w:rsidP="001D18A7">
      <w:pPr>
        <w:bidi w:val="0"/>
        <w:spacing w:after="0" w:line="480" w:lineRule="auto"/>
        <w:jc w:val="center"/>
        <w:rPr>
          <w:rFonts w:ascii="Times New Roman" w:eastAsia="Times New Roman" w:hAnsi="Times New Roman" w:cs="Times New Roman"/>
          <w:sz w:val="24"/>
          <w:szCs w:val="24"/>
          <w:lang w:bidi="ar-SA"/>
        </w:rPr>
      </w:pPr>
      <w:r w:rsidRPr="00734E12">
        <w:rPr>
          <w:rFonts w:ascii="Times New Roman" w:eastAsia="Times New Roman" w:hAnsi="Times New Roman" w:cs="Times New Roman"/>
          <w:noProof/>
          <w:sz w:val="24"/>
          <w:szCs w:val="24"/>
          <w:lang w:bidi="ar-SA"/>
        </w:rPr>
        <w:t xml:space="preserve">                                   </w:t>
      </w:r>
      <w:r w:rsidRPr="00734E12">
        <w:rPr>
          <w:rFonts w:ascii="Times New Roman" w:eastAsia="Times New Roman" w:hAnsi="Times New Roman" w:cs="Times New Roman"/>
          <w:noProof/>
          <w:position w:val="-86"/>
          <w:sz w:val="24"/>
          <w:szCs w:val="24"/>
          <w:lang w:bidi="ar-SA"/>
        </w:rPr>
        <w:object w:dxaOrig="2500" w:dyaOrig="1840" w14:anchorId="2A9EEF16">
          <v:shape id="_x0000_i1062" type="#_x0000_t75" style="width:124.55pt;height:91.45pt" o:ole="">
            <v:imagedata r:id="rId119" o:title=""/>
          </v:shape>
          <o:OLEObject Type="Embed" ProgID="Equation.DSMT4" ShapeID="_x0000_i1062" DrawAspect="Content" ObjectID="_1630666908" r:id="rId120"/>
        </w:object>
      </w:r>
      <w:r w:rsidRPr="00734E12">
        <w:rPr>
          <w:rFonts w:ascii="Times New Roman" w:eastAsia="Times New Roman" w:hAnsi="Times New Roman" w:cs="Times New Roman"/>
          <w:sz w:val="24"/>
          <w:szCs w:val="24"/>
          <w:lang w:bidi="ar-SA"/>
        </w:rPr>
        <w:t xml:space="preserve">                                     (7)</w:t>
      </w:r>
    </w:p>
    <w:p w14:paraId="69649F31" w14:textId="77777777" w:rsidR="00734E12" w:rsidRPr="00734E12" w:rsidRDefault="00734E12" w:rsidP="001D18A7">
      <w:pPr>
        <w:bidi w:val="0"/>
        <w:spacing w:after="0" w:line="480" w:lineRule="auto"/>
        <w:jc w:val="center"/>
        <w:rPr>
          <w:rFonts w:ascii="Times New Roman" w:eastAsia="Times New Roman" w:hAnsi="Times New Roman" w:cs="Times New Roman"/>
          <w:sz w:val="24"/>
          <w:szCs w:val="24"/>
        </w:rPr>
      </w:pPr>
    </w:p>
    <w:p w14:paraId="709D39CE" w14:textId="77777777" w:rsidR="001D18A7" w:rsidRPr="001D18A7" w:rsidRDefault="001D18A7" w:rsidP="001D18A7">
      <w:pPr>
        <w:bidi w:val="0"/>
        <w:spacing w:line="480" w:lineRule="auto"/>
        <w:jc w:val="both"/>
        <w:rPr>
          <w:rFonts w:asciiTheme="majorBidi" w:hAnsiTheme="majorBidi" w:cstheme="majorBidi"/>
          <w:sz w:val="24"/>
          <w:szCs w:val="24"/>
        </w:rPr>
      </w:pPr>
      <w:r w:rsidRPr="001D18A7">
        <w:rPr>
          <w:rFonts w:asciiTheme="majorBidi" w:hAnsiTheme="majorBidi" w:cstheme="majorBidi"/>
          <w:sz w:val="24"/>
          <w:szCs w:val="24"/>
        </w:rPr>
        <w:t xml:space="preserve">where </w:t>
      </w:r>
      <w:r w:rsidRPr="001D18A7">
        <w:rPr>
          <w:rFonts w:asciiTheme="majorBidi" w:hAnsiTheme="majorBidi" w:cstheme="majorBidi"/>
          <w:position w:val="-12"/>
          <w:sz w:val="24"/>
          <w:szCs w:val="24"/>
        </w:rPr>
        <w:object w:dxaOrig="400" w:dyaOrig="360" w14:anchorId="20B38ADF">
          <v:shape id="_x0000_i1063" type="#_x0000_t75" style="width:19pt;height:19pt" o:ole="">
            <v:imagedata r:id="rId121" o:title=""/>
          </v:shape>
          <o:OLEObject Type="Embed" ProgID="Equation.DSMT4" ShapeID="_x0000_i1063" DrawAspect="Content" ObjectID="_1630666909" r:id="rId122"/>
        </w:object>
      </w:r>
      <w:r w:rsidRPr="001D18A7">
        <w:rPr>
          <w:rFonts w:asciiTheme="majorBidi" w:hAnsiTheme="majorBidi" w:cstheme="majorBidi"/>
          <w:sz w:val="24"/>
          <w:szCs w:val="24"/>
        </w:rPr>
        <w:t xml:space="preserve"> are the initial derived ellipse parameters, </w:t>
      </w:r>
      <w:r w:rsidRPr="001D18A7">
        <w:rPr>
          <w:rFonts w:asciiTheme="majorBidi" w:hAnsiTheme="majorBidi" w:cstheme="majorBidi"/>
          <w:position w:val="-14"/>
          <w:sz w:val="24"/>
          <w:szCs w:val="24"/>
        </w:rPr>
        <w:object w:dxaOrig="2299" w:dyaOrig="400" w14:anchorId="22E359D1">
          <v:shape id="_x0000_i1064" type="#_x0000_t75" style="width:113.95pt;height:19pt" o:ole="">
            <v:imagedata r:id="rId123" o:title=""/>
          </v:shape>
          <o:OLEObject Type="Embed" ProgID="Equation.DSMT4" ShapeID="_x0000_i1064" DrawAspect="Content" ObjectID="_1630666910" r:id="rId124"/>
        </w:object>
      </w:r>
      <w:r w:rsidRPr="001D18A7">
        <w:rPr>
          <w:rFonts w:asciiTheme="majorBidi" w:hAnsiTheme="majorBidi" w:cstheme="majorBidi"/>
          <w:sz w:val="24"/>
          <w:szCs w:val="24"/>
        </w:rPr>
        <w:t xml:space="preserve"> is the current solution at iteration </w:t>
      </w:r>
      <w:r w:rsidRPr="001D18A7">
        <w:rPr>
          <w:rFonts w:asciiTheme="majorBidi" w:hAnsiTheme="majorBidi" w:cstheme="majorBidi"/>
          <w:position w:val="-6"/>
          <w:sz w:val="24"/>
          <w:szCs w:val="24"/>
        </w:rPr>
        <w:object w:dxaOrig="200" w:dyaOrig="220" w14:anchorId="06F96160">
          <v:shape id="_x0000_i1065" type="#_x0000_t75" style="width:10.6pt;height:11.95pt" o:ole="">
            <v:imagedata r:id="rId125" o:title=""/>
          </v:shape>
          <o:OLEObject Type="Embed" ProgID="Equation.DSMT4" ShapeID="_x0000_i1065" DrawAspect="Content" ObjectID="_1630666911" r:id="rId126"/>
        </w:object>
      </w:r>
      <w:r w:rsidRPr="001D18A7">
        <w:rPr>
          <w:rFonts w:asciiTheme="majorBidi" w:hAnsiTheme="majorBidi" w:cstheme="majorBidi"/>
          <w:sz w:val="24"/>
          <w:szCs w:val="24"/>
        </w:rPr>
        <w:t xml:space="preserve">, </w:t>
      </w:r>
      <w:r w:rsidRPr="001D18A7">
        <w:rPr>
          <w:rFonts w:asciiTheme="majorBidi" w:hAnsiTheme="majorBidi" w:cstheme="majorBidi"/>
          <w:position w:val="-10"/>
          <w:sz w:val="24"/>
          <w:szCs w:val="24"/>
        </w:rPr>
        <w:object w:dxaOrig="240" w:dyaOrig="320" w14:anchorId="28194710">
          <v:shape id="_x0000_i1066" type="#_x0000_t75" style="width:15pt;height:19pt" o:ole="">
            <v:imagedata r:id="rId127" o:title=""/>
          </v:shape>
          <o:OLEObject Type="Embed" ProgID="Equation.DSMT4" ShapeID="_x0000_i1066" DrawAspect="Content" ObjectID="_1630666912" r:id="rId128"/>
        </w:object>
      </w:r>
      <w:r w:rsidRPr="001D18A7">
        <w:rPr>
          <w:rFonts w:asciiTheme="majorBidi" w:hAnsiTheme="majorBidi" w:cstheme="majorBidi"/>
          <w:sz w:val="24"/>
          <w:szCs w:val="24"/>
        </w:rPr>
        <w:t xml:space="preserve">is the cost function,  </w:t>
      </w:r>
      <w:r w:rsidRPr="001D18A7">
        <w:rPr>
          <w:rFonts w:asciiTheme="majorBidi" w:hAnsiTheme="majorBidi" w:cstheme="majorBidi"/>
          <w:position w:val="-34"/>
          <w:sz w:val="24"/>
          <w:szCs w:val="24"/>
        </w:rPr>
        <w:object w:dxaOrig="800" w:dyaOrig="740" w14:anchorId="6CC80A93">
          <v:shape id="_x0000_i1067" type="#_x0000_t75" style="width:40.2pt;height:37.55pt" o:ole="">
            <v:imagedata r:id="rId129" o:title=""/>
          </v:shape>
          <o:OLEObject Type="Embed" ProgID="Equation.DSMT4" ShapeID="_x0000_i1067" DrawAspect="Content" ObjectID="_1630666913" r:id="rId130"/>
        </w:object>
      </w:r>
      <w:r w:rsidRPr="001D18A7">
        <w:rPr>
          <w:rFonts w:asciiTheme="majorBidi" w:hAnsiTheme="majorBidi" w:cstheme="majorBidi"/>
          <w:sz w:val="24"/>
          <w:szCs w:val="24"/>
        </w:rPr>
        <w:t xml:space="preserve">is the 5-dimensional gradient of </w:t>
      </w:r>
      <w:r w:rsidRPr="001D18A7">
        <w:rPr>
          <w:rFonts w:asciiTheme="majorBidi" w:hAnsiTheme="majorBidi" w:cstheme="majorBidi"/>
          <w:position w:val="-10"/>
          <w:sz w:val="24"/>
          <w:szCs w:val="24"/>
        </w:rPr>
        <w:object w:dxaOrig="240" w:dyaOrig="320" w14:anchorId="514A9A78">
          <v:shape id="_x0000_i1068" type="#_x0000_t75" style="width:15pt;height:19pt" o:ole="">
            <v:imagedata r:id="rId127" o:title=""/>
          </v:shape>
          <o:OLEObject Type="Embed" ProgID="Equation.DSMT4" ShapeID="_x0000_i1068" DrawAspect="Content" ObjectID="_1630666914" r:id="rId131"/>
        </w:object>
      </w:r>
      <w:r w:rsidRPr="001D18A7">
        <w:rPr>
          <w:rFonts w:asciiTheme="majorBidi" w:hAnsiTheme="majorBidi" w:cstheme="majorBidi"/>
          <w:sz w:val="24"/>
          <w:szCs w:val="24"/>
        </w:rPr>
        <w:t xml:space="preserve">evaluated at the point </w:t>
      </w:r>
      <w:r w:rsidRPr="001D18A7">
        <w:rPr>
          <w:rFonts w:asciiTheme="majorBidi" w:hAnsiTheme="majorBidi" w:cstheme="majorBidi"/>
          <w:position w:val="-12"/>
          <w:sz w:val="24"/>
          <w:szCs w:val="24"/>
        </w:rPr>
        <w:object w:dxaOrig="420" w:dyaOrig="360" w14:anchorId="3614CB2E">
          <v:shape id="_x0000_i1069" type="#_x0000_t75" style="width:19.45pt;height:19pt" o:ole="">
            <v:imagedata r:id="rId132" o:title=""/>
          </v:shape>
          <o:OLEObject Type="Embed" ProgID="Equation.DSMT4" ShapeID="_x0000_i1069" DrawAspect="Content" ObjectID="_1630666915" r:id="rId133"/>
        </w:object>
      </w:r>
      <w:r w:rsidRPr="001D18A7">
        <w:rPr>
          <w:rFonts w:asciiTheme="majorBidi" w:hAnsiTheme="majorBidi" w:cstheme="majorBidi"/>
          <w:sz w:val="24"/>
          <w:szCs w:val="24"/>
        </w:rPr>
        <w:t xml:space="preserve">, and </w:t>
      </w:r>
      <w:r w:rsidRPr="001D18A7">
        <w:rPr>
          <w:rFonts w:asciiTheme="majorBidi" w:hAnsiTheme="majorBidi" w:cstheme="majorBidi"/>
          <w:position w:val="-10"/>
          <w:sz w:val="24"/>
          <w:szCs w:val="24"/>
        </w:rPr>
        <w:object w:dxaOrig="200" w:dyaOrig="260" w14:anchorId="56C37887">
          <v:shape id="_x0000_i1070" type="#_x0000_t75" style="width:10.6pt;height:15pt" o:ole="">
            <v:imagedata r:id="rId134" o:title=""/>
          </v:shape>
          <o:OLEObject Type="Embed" ProgID="Equation.DSMT4" ShapeID="_x0000_i1070" DrawAspect="Content" ObjectID="_1630666916" r:id="rId135"/>
        </w:object>
      </w:r>
      <w:r w:rsidRPr="001D18A7">
        <w:rPr>
          <w:rFonts w:asciiTheme="majorBidi" w:hAnsiTheme="majorBidi" w:cstheme="majorBidi"/>
          <w:sz w:val="24"/>
          <w:szCs w:val="24"/>
        </w:rPr>
        <w:t xml:space="preserve"> is a tunable parameter known as “step size” or “learning rate”. The gradient is computed numerically by first evaluating </w:t>
      </w:r>
      <w:r w:rsidRPr="001D18A7">
        <w:rPr>
          <w:rFonts w:asciiTheme="majorBidi" w:hAnsiTheme="majorBidi" w:cstheme="majorBidi"/>
          <w:position w:val="-10"/>
          <w:sz w:val="24"/>
          <w:szCs w:val="24"/>
        </w:rPr>
        <w:object w:dxaOrig="240" w:dyaOrig="320" w14:anchorId="23F3C490">
          <v:shape id="_x0000_i1071" type="#_x0000_t75" style="width:15pt;height:19pt" o:ole="">
            <v:imagedata r:id="rId127" o:title=""/>
          </v:shape>
          <o:OLEObject Type="Embed" ProgID="Equation.DSMT4" ShapeID="_x0000_i1071" DrawAspect="Content" ObjectID="_1630666917" r:id="rId136"/>
        </w:object>
      </w:r>
      <w:r w:rsidRPr="001D18A7">
        <w:rPr>
          <w:rFonts w:asciiTheme="majorBidi" w:hAnsiTheme="majorBidi" w:cstheme="majorBidi"/>
          <w:sz w:val="24"/>
          <w:szCs w:val="24"/>
        </w:rPr>
        <w:t xml:space="preserve">at </w:t>
      </w:r>
      <w:r w:rsidRPr="001D18A7">
        <w:rPr>
          <w:rFonts w:asciiTheme="majorBidi" w:hAnsiTheme="majorBidi" w:cstheme="majorBidi"/>
          <w:position w:val="-12"/>
          <w:sz w:val="24"/>
          <w:szCs w:val="24"/>
        </w:rPr>
        <w:object w:dxaOrig="420" w:dyaOrig="360" w14:anchorId="59C882E8">
          <v:shape id="_x0000_i1072" type="#_x0000_t75" style="width:19.45pt;height:19pt" o:ole="">
            <v:imagedata r:id="rId132" o:title=""/>
          </v:shape>
          <o:OLEObject Type="Embed" ProgID="Equation.DSMT4" ShapeID="_x0000_i1072" DrawAspect="Content" ObjectID="_1630666918" r:id="rId137"/>
        </w:object>
      </w:r>
      <w:r w:rsidRPr="001D18A7">
        <w:rPr>
          <w:rFonts w:asciiTheme="majorBidi" w:hAnsiTheme="majorBidi" w:cstheme="majorBidi"/>
          <w:sz w:val="24"/>
          <w:szCs w:val="24"/>
        </w:rPr>
        <w:t xml:space="preserve"> and then perturbing every component of  </w:t>
      </w:r>
      <w:r w:rsidRPr="001D18A7">
        <w:rPr>
          <w:rFonts w:asciiTheme="majorBidi" w:hAnsiTheme="majorBidi" w:cstheme="majorBidi"/>
          <w:position w:val="-12"/>
          <w:sz w:val="24"/>
          <w:szCs w:val="24"/>
        </w:rPr>
        <w:object w:dxaOrig="420" w:dyaOrig="360" w14:anchorId="7C52D9C4">
          <v:shape id="_x0000_i1073" type="#_x0000_t75" style="width:19.45pt;height:19pt" o:ole="">
            <v:imagedata r:id="rId132" o:title=""/>
          </v:shape>
          <o:OLEObject Type="Embed" ProgID="Equation.DSMT4" ShapeID="_x0000_i1073" DrawAspect="Content" ObjectID="_1630666919" r:id="rId138"/>
        </w:object>
      </w:r>
      <w:r w:rsidRPr="001D18A7">
        <w:rPr>
          <w:rFonts w:asciiTheme="majorBidi" w:hAnsiTheme="majorBidi" w:cstheme="majorBidi"/>
          <w:sz w:val="24"/>
          <w:szCs w:val="24"/>
        </w:rPr>
        <w:t xml:space="preserve"> separately, evaluating </w:t>
      </w:r>
      <w:r w:rsidRPr="001D18A7">
        <w:rPr>
          <w:rFonts w:asciiTheme="majorBidi" w:hAnsiTheme="majorBidi" w:cstheme="majorBidi"/>
          <w:position w:val="-10"/>
          <w:sz w:val="24"/>
          <w:szCs w:val="24"/>
        </w:rPr>
        <w:object w:dxaOrig="240" w:dyaOrig="320" w14:anchorId="11792C17">
          <v:shape id="_x0000_i1074" type="#_x0000_t75" style="width:15pt;height:19pt" o:ole="">
            <v:imagedata r:id="rId127" o:title=""/>
          </v:shape>
          <o:OLEObject Type="Embed" ProgID="Equation.DSMT4" ShapeID="_x0000_i1074" DrawAspect="Content" ObjectID="_1630666920" r:id="rId139"/>
        </w:object>
      </w:r>
      <w:r w:rsidRPr="001D18A7">
        <w:rPr>
          <w:rFonts w:asciiTheme="majorBidi" w:hAnsiTheme="majorBidi" w:cstheme="majorBidi"/>
          <w:sz w:val="24"/>
          <w:szCs w:val="24"/>
        </w:rPr>
        <w:t>again and finally taking the difference. The algorithm is terminated when it reaches a maximum number of iterations (200) or if the maximal error magnitude among the 5 gradient components is lower than a threshold (0.01). At the end of this stage, the location of each melon in the field was derived, and the size of the melon in the image was extracted and is presented in centimeters.</w:t>
      </w:r>
    </w:p>
    <w:p w14:paraId="1E72233B" w14:textId="77777777" w:rsidR="00734E12" w:rsidRPr="00734E12" w:rsidRDefault="00734E12" w:rsidP="001D18A7">
      <w:pPr>
        <w:bidi w:val="0"/>
        <w:spacing w:after="0" w:line="480" w:lineRule="auto"/>
        <w:rPr>
          <w:rFonts w:ascii="Times New Roman" w:eastAsia="Times New Roman" w:hAnsi="Times New Roman" w:cs="Times New Roman"/>
          <w:sz w:val="24"/>
          <w:szCs w:val="24"/>
        </w:rPr>
      </w:pPr>
    </w:p>
    <w:p w14:paraId="1BBE517F"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4"/>
          <w:szCs w:val="24"/>
          <w:lang w:bidi="ar-SA"/>
        </w:rPr>
      </w:pPr>
      <w:bookmarkStart w:id="692" w:name="_Toc528766220"/>
      <w:bookmarkStart w:id="693" w:name="_Toc528766332"/>
      <w:r w:rsidRPr="00734E12">
        <w:rPr>
          <w:rFonts w:ascii="Times New Roman" w:eastAsia="Times New Roman" w:hAnsi="Times New Roman" w:cs="Times New Roman"/>
          <w:b/>
          <w:szCs w:val="20"/>
          <w:lang w:bidi="ar-SA"/>
        </w:rPr>
        <w:t xml:space="preserve"> </w:t>
      </w:r>
      <w:r w:rsidRPr="00734E12">
        <w:rPr>
          <w:rFonts w:ascii="Times New Roman" w:eastAsia="Times New Roman" w:hAnsi="Times New Roman" w:cs="Times New Roman"/>
          <w:b/>
          <w:sz w:val="24"/>
          <w:szCs w:val="24"/>
          <w:lang w:bidi="ar-SA"/>
        </w:rPr>
        <w:t>Yield estimation</w:t>
      </w:r>
      <w:bookmarkEnd w:id="692"/>
      <w:bookmarkEnd w:id="693"/>
      <w:r w:rsidRPr="00734E12">
        <w:rPr>
          <w:rFonts w:ascii="Times New Roman" w:eastAsia="Times New Roman" w:hAnsi="Times New Roman" w:cs="Times New Roman"/>
          <w:b/>
          <w:sz w:val="24"/>
          <w:szCs w:val="24"/>
          <w:lang w:bidi="ar-SA"/>
        </w:rPr>
        <w:t xml:space="preserve"> model</w:t>
      </w:r>
    </w:p>
    <w:p w14:paraId="6F493E6A" w14:textId="77777777" w:rsidR="00734E12" w:rsidRPr="00734E12" w:rsidRDefault="00734E12" w:rsidP="001D18A7">
      <w:pPr>
        <w:bidi w:val="0"/>
        <w:spacing w:after="0" w:line="480" w:lineRule="auto"/>
        <w:rPr>
          <w:rFonts w:ascii="Times New Roman" w:eastAsia="Times New Roman" w:hAnsi="Times New Roman" w:cs="Times New Roman"/>
          <w:bCs/>
          <w:sz w:val="24"/>
          <w:szCs w:val="24"/>
          <w:lang w:bidi="ar-SA"/>
        </w:rPr>
      </w:pPr>
    </w:p>
    <w:p w14:paraId="67EC5B12"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To estimate the yield, a model that ties the melon's geometry to its weight was developed. A spheroid model was applied using a 3D shape with same-sized width and depth axes (Fig. 5).  The parameters derived from the fitted ellipse in the 2D image, in particular, the sizes of the minor and major axes,  were correlated to the semi-height and semi-width of the melon based on which the melon weight was predicted.   </w:t>
      </w:r>
    </w:p>
    <w:p w14:paraId="716EB766" w14:textId="77777777" w:rsidR="00734E12" w:rsidRPr="00734E12" w:rsidRDefault="00734E12" w:rsidP="001D18A7">
      <w:pPr>
        <w:tabs>
          <w:tab w:val="left" w:pos="7452"/>
        </w:tabs>
        <w:bidi w:val="0"/>
        <w:spacing w:after="0" w:line="480" w:lineRule="auto"/>
        <w:jc w:val="center"/>
        <w:rPr>
          <w:rFonts w:ascii="Times New Roman" w:eastAsia="Times New Roman" w:hAnsi="Times New Roman" w:cs="Times New Roman"/>
          <w:iCs/>
          <w:sz w:val="24"/>
          <w:szCs w:val="24"/>
          <w:lang w:bidi="ar-SA"/>
        </w:rPr>
      </w:pPr>
      <w:r w:rsidRPr="00734E12">
        <w:rPr>
          <w:rFonts w:ascii="Times New Roman" w:eastAsia="Times New Roman" w:hAnsi="Times New Roman" w:cs="Times New Roman"/>
          <w:iCs/>
          <w:noProof/>
          <w:sz w:val="24"/>
          <w:szCs w:val="24"/>
        </w:rPr>
        <w:drawing>
          <wp:inline distT="0" distB="0" distL="0" distR="0" wp14:anchorId="04933F7F" wp14:editId="4C97D08E">
            <wp:extent cx="3522440" cy="2576223"/>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28222" cy="2580452"/>
                    </a:xfrm>
                    <a:prstGeom prst="rect">
                      <a:avLst/>
                    </a:prstGeom>
                    <a:noFill/>
                    <a:ln>
                      <a:noFill/>
                    </a:ln>
                  </pic:spPr>
                </pic:pic>
              </a:graphicData>
            </a:graphic>
          </wp:inline>
        </w:drawing>
      </w:r>
    </w:p>
    <w:p w14:paraId="3F7EB98B" w14:textId="77777777" w:rsidR="00734E12" w:rsidRPr="00734E12" w:rsidRDefault="00734E12" w:rsidP="001D18A7">
      <w:pPr>
        <w:keepLines/>
        <w:tabs>
          <w:tab w:val="left" w:pos="357"/>
        </w:tabs>
        <w:bidi w:val="0"/>
        <w:spacing w:after="0" w:line="480" w:lineRule="auto"/>
        <w:jc w:val="center"/>
        <w:rPr>
          <w:rFonts w:ascii="Times New Roman" w:eastAsia="Times New Roman" w:hAnsi="Times New Roman" w:cs="Times New Roman"/>
          <w:sz w:val="24"/>
          <w:szCs w:val="24"/>
        </w:rPr>
      </w:pPr>
      <w:r w:rsidRPr="00734E12">
        <w:rPr>
          <w:rFonts w:ascii="Times New Roman" w:eastAsia="Times New Roman" w:hAnsi="Times New Roman" w:cs="Times New Roman"/>
          <w:b/>
          <w:bCs/>
          <w:sz w:val="24"/>
          <w:szCs w:val="24"/>
        </w:rPr>
        <w:t>Fig. 5</w:t>
      </w:r>
      <w:r w:rsidRPr="00734E12">
        <w:rPr>
          <w:rFonts w:ascii="Times New Roman" w:eastAsia="Times New Roman" w:hAnsi="Times New Roman" w:cs="Times New Roman"/>
          <w:sz w:val="24"/>
          <w:szCs w:val="24"/>
        </w:rPr>
        <w:t xml:space="preserve"> Ellipsoid model (Wikipedia 2019)</w:t>
      </w:r>
    </w:p>
    <w:p w14:paraId="7BA0DC24" w14:textId="77777777" w:rsidR="00734E12" w:rsidRPr="00734E12" w:rsidRDefault="00734E12" w:rsidP="001D18A7">
      <w:pPr>
        <w:spacing w:after="0" w:line="480" w:lineRule="auto"/>
        <w:rPr>
          <w:rFonts w:ascii="Times New Roman" w:eastAsia="Times New Roman" w:hAnsi="Times New Roman" w:cs="Times New Roman"/>
          <w:sz w:val="20"/>
          <w:szCs w:val="20"/>
          <w:rtl/>
          <w:lang w:bidi="ar-SA"/>
        </w:rPr>
      </w:pPr>
    </w:p>
    <w:p w14:paraId="652A3854" w14:textId="77777777" w:rsidR="00734E12" w:rsidRPr="00734E12" w:rsidRDefault="00734E12" w:rsidP="001D18A7">
      <w:pPr>
        <w:bidi w:val="0"/>
        <w:spacing w:after="0" w:line="480" w:lineRule="auto"/>
        <w:rPr>
          <w:rFonts w:ascii="Times New Roman" w:eastAsia="Times New Roman" w:hAnsi="Times New Roman" w:cs="Times New Roman"/>
          <w:i/>
          <w:iCs/>
          <w:sz w:val="20"/>
          <w:szCs w:val="20"/>
          <w:lang w:bidi="ar-SA"/>
        </w:rPr>
      </w:pPr>
    </w:p>
    <w:p w14:paraId="1FBFD40C" w14:textId="77777777" w:rsidR="00734E12" w:rsidRPr="00734E12" w:rsidRDefault="00734E12" w:rsidP="001D18A7">
      <w:pPr>
        <w:bidi w:val="0"/>
        <w:spacing w:after="0" w:line="480" w:lineRule="auto"/>
        <w:rPr>
          <w:rFonts w:ascii="Times New Roman" w:eastAsia="Times New Roman" w:hAnsi="Times New Roman" w:cs="Times New Roman"/>
          <w:i/>
          <w:iCs/>
          <w:sz w:val="20"/>
          <w:szCs w:val="20"/>
        </w:rPr>
      </w:pPr>
    </w:p>
    <w:p w14:paraId="1D36888F" w14:textId="77777777" w:rsidR="00734E12" w:rsidRPr="001D18A7" w:rsidRDefault="00734E12" w:rsidP="001D18A7">
      <w:pPr>
        <w:keepNext/>
        <w:bidi w:val="0"/>
        <w:spacing w:after="0" w:line="480" w:lineRule="auto"/>
        <w:outlineLvl w:val="0"/>
        <w:rPr>
          <w:rFonts w:ascii="Times New Roman" w:eastAsia="Times New Roman" w:hAnsi="Times New Roman" w:cs="Times New Roman"/>
          <w:bCs/>
          <w:sz w:val="24"/>
          <w:szCs w:val="24"/>
          <w:u w:val="single"/>
          <w:lang w:bidi="ar-SA"/>
        </w:rPr>
      </w:pPr>
      <w:r w:rsidRPr="001D18A7">
        <w:rPr>
          <w:rFonts w:ascii="Times New Roman" w:eastAsia="Times New Roman" w:hAnsi="Times New Roman" w:cs="Times New Roman"/>
          <w:bCs/>
          <w:sz w:val="24"/>
          <w:szCs w:val="24"/>
          <w:u w:val="single"/>
          <w:lang w:bidi="ar-SA"/>
        </w:rPr>
        <w:t>Regression model between melon's geometry and melon's weight</w:t>
      </w:r>
    </w:p>
    <w:p w14:paraId="50219244" w14:textId="77777777" w:rsidR="00734E12" w:rsidRPr="00734E12" w:rsidRDefault="00734E12" w:rsidP="001D18A7">
      <w:pPr>
        <w:bidi w:val="0"/>
        <w:spacing w:after="0" w:line="480" w:lineRule="auto"/>
        <w:jc w:val="both"/>
        <w:rPr>
          <w:rFonts w:ascii="Times New Roman" w:eastAsia="Times New Roman" w:hAnsi="Times New Roman" w:cs="Times New Roman"/>
          <w:b/>
          <w:bCs/>
          <w:sz w:val="24"/>
          <w:szCs w:val="24"/>
          <w:highlight w:val="green"/>
        </w:rPr>
      </w:pPr>
    </w:p>
    <w:p w14:paraId="32F51D03"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The regression model was built from 30 random individual melons which were both imaged by the UAV and measured for their weight and geometry in the laboratory. To estimate melons axes, each melon was cut in half along the long axes, where the maximum length and width were assumed as the measures of the ellipsoid axes. The best derived regression was:</w:t>
      </w:r>
    </w:p>
    <w:p w14:paraId="0066BB8F"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00360AA9" w14:textId="77777777" w:rsidR="00734E12" w:rsidRPr="00734E12" w:rsidRDefault="00734E12" w:rsidP="001D18A7">
      <w:pPr>
        <w:tabs>
          <w:tab w:val="left" w:pos="7452"/>
        </w:tabs>
        <w:bidi w:val="0"/>
        <w:spacing w:after="0" w:line="480" w:lineRule="auto"/>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tl/>
        </w:rPr>
        <w:t xml:space="preserve">  </w:t>
      </w:r>
      <w:r w:rsidRPr="00734E12">
        <w:rPr>
          <w:rFonts w:ascii="Times New Roman" w:eastAsia="Times New Roman" w:hAnsi="Times New Roman" w:cs="Times New Roman"/>
          <w:noProof/>
          <w:sz w:val="24"/>
          <w:szCs w:val="24"/>
          <w:lang w:bidi="ar-SA"/>
        </w:rPr>
        <w:t xml:space="preserve">                                    </w:t>
      </w:r>
      <w:r w:rsidRPr="00734E12">
        <w:rPr>
          <w:rFonts w:ascii="Times New Roman" w:eastAsia="Times New Roman" w:hAnsi="Times New Roman" w:cs="Times New Roman"/>
          <w:noProof/>
          <w:position w:val="-6"/>
          <w:sz w:val="24"/>
          <w:szCs w:val="24"/>
          <w:lang w:bidi="ar-SA"/>
        </w:rPr>
        <w:object w:dxaOrig="3560" w:dyaOrig="320" w14:anchorId="0FEE6B33">
          <v:shape id="_x0000_i1075" type="#_x0000_t75" style="width:178.45pt;height:19pt" o:ole="">
            <v:imagedata r:id="rId141" o:title=""/>
          </v:shape>
          <o:OLEObject Type="Embed" ProgID="Equation.DSMT4" ShapeID="_x0000_i1075" DrawAspect="Content" ObjectID="_1630666921" r:id="rId142"/>
        </w:object>
      </w:r>
      <w:r w:rsidRPr="00734E12">
        <w:rPr>
          <w:rFonts w:ascii="Times New Roman" w:eastAsia="Times New Roman" w:hAnsi="Times New Roman" w:cs="Times New Roman"/>
          <w:sz w:val="24"/>
          <w:szCs w:val="24"/>
          <w:rtl/>
        </w:rPr>
        <w:t xml:space="preserve">   </w:t>
      </w:r>
      <w:r w:rsidRPr="00734E12">
        <w:rPr>
          <w:rFonts w:ascii="Times New Roman" w:eastAsia="Times New Roman" w:hAnsi="Times New Roman" w:cs="Times New Roman"/>
          <w:sz w:val="24"/>
          <w:szCs w:val="24"/>
        </w:rPr>
        <w:t xml:space="preserve">                                     (8) </w:t>
      </w:r>
    </w:p>
    <w:p w14:paraId="3443A13B" w14:textId="041AC563" w:rsidR="00734E12" w:rsidRPr="00734E12" w:rsidRDefault="00734E12" w:rsidP="001D18A7">
      <w:pPr>
        <w:tabs>
          <w:tab w:val="left" w:pos="7452"/>
        </w:tabs>
        <w:bidi w:val="0"/>
        <w:spacing w:after="0" w:line="480" w:lineRule="auto"/>
        <w:jc w:val="both"/>
        <w:rPr>
          <w:rFonts w:ascii="Times New Roman" w:eastAsia="Times New Roman" w:hAnsi="Times New Roman" w:cs="Times New Roman"/>
          <w:iCs/>
          <w:sz w:val="24"/>
          <w:szCs w:val="24"/>
          <w:lang w:bidi="ar-SA"/>
        </w:rPr>
      </w:pPr>
      <w:r w:rsidRPr="00734E12">
        <w:rPr>
          <w:rFonts w:ascii="Times New Roman" w:eastAsia="Times New Roman" w:hAnsi="Times New Roman" w:cs="Times New Roman"/>
          <w:iCs/>
          <w:sz w:val="24"/>
          <w:szCs w:val="24"/>
          <w:lang w:bidi="ar-SA"/>
        </w:rPr>
        <w:t xml:space="preserve">where </w:t>
      </w:r>
      <w:r w:rsidRPr="00734E12">
        <w:rPr>
          <w:rFonts w:ascii="Times New Roman" w:eastAsia="Times New Roman" w:hAnsi="Times New Roman" w:cs="Times New Roman"/>
          <w:i/>
          <w:sz w:val="24"/>
          <w:szCs w:val="24"/>
          <w:lang w:bidi="ar-SA"/>
        </w:rPr>
        <w:t>W</w:t>
      </w:r>
      <w:r w:rsidRPr="00734E12">
        <w:rPr>
          <w:rFonts w:ascii="Times New Roman" w:eastAsia="Times New Roman" w:hAnsi="Times New Roman" w:cs="Times New Roman"/>
          <w:iCs/>
          <w:sz w:val="24"/>
          <w:szCs w:val="24"/>
          <w:lang w:bidi="ar-SA"/>
        </w:rPr>
        <w:t xml:space="preserve"> is the melon weight, </w:t>
      </w:r>
      <w:r w:rsidRPr="00734E12">
        <w:rPr>
          <w:rFonts w:ascii="Times New Roman" w:eastAsia="Times New Roman" w:hAnsi="Times New Roman" w:cs="Times New Roman"/>
          <w:i/>
          <w:sz w:val="24"/>
          <w:szCs w:val="24"/>
          <w:lang w:bidi="ar-SA"/>
        </w:rPr>
        <w:t>a</w:t>
      </w:r>
      <w:r w:rsidRPr="00734E12">
        <w:rPr>
          <w:rFonts w:ascii="Times New Roman" w:eastAsia="Times New Roman" w:hAnsi="Times New Roman" w:cs="Times New Roman"/>
          <w:iCs/>
          <w:sz w:val="24"/>
          <w:szCs w:val="24"/>
          <w:lang w:bidi="ar-SA"/>
        </w:rPr>
        <w:t xml:space="preserve"> is the ellipse semi-width and </w:t>
      </w:r>
      <w:r w:rsidRPr="00734E12">
        <w:rPr>
          <w:rFonts w:ascii="Times New Roman" w:eastAsia="Times New Roman" w:hAnsi="Times New Roman" w:cs="Times New Roman"/>
          <w:i/>
          <w:sz w:val="24"/>
          <w:szCs w:val="24"/>
          <w:lang w:bidi="ar-SA"/>
        </w:rPr>
        <w:t>c</w:t>
      </w:r>
      <w:r w:rsidRPr="00734E12">
        <w:rPr>
          <w:rFonts w:ascii="Times New Roman" w:eastAsia="Times New Roman" w:hAnsi="Times New Roman" w:cs="Times New Roman"/>
          <w:iCs/>
          <w:sz w:val="24"/>
          <w:szCs w:val="24"/>
          <w:lang w:bidi="ar-SA"/>
        </w:rPr>
        <w:t xml:space="preserve"> is the ellipse semi-height</w:t>
      </w:r>
      <w:r w:rsidR="001D18A7">
        <w:rPr>
          <w:rFonts w:ascii="Times New Roman" w:eastAsia="Times New Roman" w:hAnsi="Times New Roman" w:cs="Times New Roman"/>
          <w:iCs/>
          <w:sz w:val="24"/>
          <w:szCs w:val="24"/>
          <w:lang w:bidi="ar-SA"/>
        </w:rPr>
        <w:t xml:space="preserve"> </w:t>
      </w:r>
      <w:r w:rsidR="001D18A7" w:rsidRPr="001D18A7">
        <w:rPr>
          <w:rFonts w:ascii="Times New Roman" w:eastAsia="Times New Roman" w:hAnsi="Times New Roman" w:cs="Times New Roman"/>
          <w:iCs/>
          <w:sz w:val="24"/>
          <w:szCs w:val="24"/>
          <w:lang w:bidi="ar-SA"/>
        </w:rPr>
        <w:t xml:space="preserve">(semi-long axis). </w:t>
      </w:r>
      <w:r w:rsidRPr="00734E12">
        <w:rPr>
          <w:rFonts w:ascii="Times New Roman" w:eastAsia="Times New Roman" w:hAnsi="Times New Roman" w:cs="Times New Roman"/>
          <w:iCs/>
          <w:sz w:val="24"/>
          <w:szCs w:val="24"/>
          <w:lang w:bidi="ar-SA"/>
        </w:rPr>
        <w:t xml:space="preserve">The ellipsoid model for a melon is presented in Fig. 5.  The resulting weight is in linear proportion to the volumatic character, equal to </w:t>
      </w:r>
      <w:r w:rsidRPr="00734E12">
        <w:rPr>
          <w:rFonts w:ascii="Times New Roman" w:eastAsia="Times New Roman" w:hAnsi="Times New Roman" w:cs="Times New Roman"/>
          <w:noProof/>
          <w:position w:val="-6"/>
          <w:sz w:val="24"/>
          <w:szCs w:val="24"/>
          <w:lang w:bidi="ar-SA"/>
        </w:rPr>
        <w:object w:dxaOrig="880" w:dyaOrig="320" w14:anchorId="489336DA">
          <v:shape id="_x0000_i1076" type="#_x0000_t75" style="width:45.05pt;height:19pt" o:ole="">
            <v:imagedata r:id="rId143" o:title=""/>
          </v:shape>
          <o:OLEObject Type="Embed" ProgID="Equation.DSMT4" ShapeID="_x0000_i1076" DrawAspect="Content" ObjectID="_1630666922" r:id="rId144"/>
        </w:object>
      </w:r>
      <w:r w:rsidRPr="00734E12">
        <w:rPr>
          <w:rFonts w:ascii="Times New Roman" w:eastAsia="Times New Roman" w:hAnsi="Times New Roman" w:cs="Times New Roman"/>
          <w:iCs/>
          <w:sz w:val="24"/>
          <w:szCs w:val="24"/>
          <w:lang w:bidi="ar-SA"/>
        </w:rPr>
        <w:t xml:space="preserve"> </w:t>
      </w:r>
    </w:p>
    <w:p w14:paraId="218D2040" w14:textId="77777777" w:rsidR="00734E12" w:rsidRPr="00734E12" w:rsidRDefault="00734E12" w:rsidP="001D18A7">
      <w:pPr>
        <w:tabs>
          <w:tab w:val="left" w:pos="7452"/>
        </w:tabs>
        <w:bidi w:val="0"/>
        <w:spacing w:after="0" w:line="480" w:lineRule="auto"/>
        <w:jc w:val="both"/>
        <w:rPr>
          <w:rFonts w:ascii="Times New Roman" w:eastAsia="Times New Roman" w:hAnsi="Times New Roman" w:cs="Times New Roman"/>
          <w:iCs/>
          <w:sz w:val="24"/>
          <w:szCs w:val="24"/>
          <w:lang w:bidi="ar-SA"/>
        </w:rPr>
      </w:pPr>
    </w:p>
    <w:p w14:paraId="3E1B048A" w14:textId="77777777" w:rsidR="00734E12" w:rsidRPr="00734E12" w:rsidRDefault="00734E12" w:rsidP="001D18A7">
      <w:pPr>
        <w:keepNext/>
        <w:bidi w:val="0"/>
        <w:spacing w:after="0" w:line="480" w:lineRule="auto"/>
        <w:outlineLvl w:val="0"/>
        <w:rPr>
          <w:rFonts w:ascii="Times New Roman" w:eastAsia="Times New Roman" w:hAnsi="Times New Roman" w:cs="Times New Roman"/>
          <w:bCs/>
          <w:sz w:val="24"/>
          <w:szCs w:val="24"/>
          <w:u w:val="single"/>
          <w:lang w:bidi="ar-SA"/>
        </w:rPr>
      </w:pPr>
      <w:r w:rsidRPr="00734E12">
        <w:rPr>
          <w:rFonts w:ascii="Times New Roman" w:eastAsia="Times New Roman" w:hAnsi="Times New Roman" w:cs="Times New Roman"/>
          <w:bCs/>
          <w:sz w:val="24"/>
          <w:szCs w:val="24"/>
          <w:u w:val="single"/>
          <w:lang w:bidi="ar-SA"/>
        </w:rPr>
        <w:t>Regression model</w:t>
      </w:r>
    </w:p>
    <w:p w14:paraId="2D89F6B1" w14:textId="77777777" w:rsidR="00734E12" w:rsidRPr="00734E12" w:rsidRDefault="00734E12" w:rsidP="001D18A7">
      <w:pPr>
        <w:tabs>
          <w:tab w:val="left" w:pos="7452"/>
        </w:tabs>
        <w:bidi w:val="0"/>
        <w:spacing w:after="0" w:line="480" w:lineRule="auto"/>
        <w:jc w:val="both"/>
        <w:rPr>
          <w:rFonts w:ascii="Times New Roman" w:eastAsia="Times New Roman" w:hAnsi="Times New Roman" w:cs="Times New Roman"/>
          <w:sz w:val="24"/>
          <w:szCs w:val="24"/>
        </w:rPr>
      </w:pPr>
    </w:p>
    <w:p w14:paraId="20C9AA49" w14:textId="77777777" w:rsidR="00734E12" w:rsidRPr="00734E12" w:rsidRDefault="00734E12" w:rsidP="001D18A7">
      <w:pPr>
        <w:tabs>
          <w:tab w:val="left" w:pos="7452"/>
        </w:tabs>
        <w:bidi w:val="0"/>
        <w:spacing w:after="0" w:line="480" w:lineRule="auto"/>
        <w:jc w:val="both"/>
        <w:rPr>
          <w:rFonts w:ascii="Times New Roman" w:eastAsia="Times New Roman" w:hAnsi="Times New Roman" w:cs="Times New Roman"/>
          <w:iCs/>
          <w:sz w:val="24"/>
          <w:szCs w:val="24"/>
          <w:lang w:bidi="ar-SA"/>
        </w:rPr>
      </w:pPr>
      <w:r w:rsidRPr="00734E12">
        <w:rPr>
          <w:rFonts w:ascii="Times New Roman" w:eastAsia="Times New Roman" w:hAnsi="Times New Roman" w:cs="Times New Roman"/>
          <w:iCs/>
          <w:sz w:val="24"/>
          <w:szCs w:val="24"/>
          <w:lang w:bidi="ar-SA"/>
        </w:rPr>
        <w:t xml:space="preserve">The regression model </w:t>
      </w:r>
      <w:r w:rsidRPr="00734E12">
        <w:rPr>
          <w:rFonts w:ascii="Times New Roman" w:eastAsia="Times New Roman" w:hAnsi="Times New Roman" w:cs="Times New Roman"/>
          <w:sz w:val="24"/>
          <w:szCs w:val="24"/>
        </w:rPr>
        <w:t xml:space="preserve">(Eq. 4, Fig. 6) resulted in a </w:t>
      </w:r>
      <w:r w:rsidRPr="00734E12">
        <w:rPr>
          <w:rFonts w:ascii="Times New Roman" w:eastAsia="Times New Roman" w:hAnsi="Times New Roman" w:cs="Times New Roman"/>
          <w:position w:val="-14"/>
          <w:sz w:val="20"/>
          <w:szCs w:val="20"/>
          <w:lang w:bidi="ar-SA"/>
        </w:rPr>
        <w:object w:dxaOrig="440" w:dyaOrig="400" w14:anchorId="52AC334B">
          <v:shape id="_x0000_i1077" type="#_x0000_t75" style="width:22.1pt;height:19pt" o:ole="">
            <v:imagedata r:id="rId145" o:title=""/>
          </v:shape>
          <o:OLEObject Type="Embed" ProgID="Equation.DSMT4" ShapeID="_x0000_i1077" DrawAspect="Content" ObjectID="_1630666923" r:id="rId146"/>
        </w:object>
      </w:r>
      <w:r w:rsidRPr="00734E12">
        <w:rPr>
          <w:rFonts w:ascii="Times New Roman" w:eastAsia="Times New Roman" w:hAnsi="Times New Roman" w:cs="Times New Roman"/>
          <w:sz w:val="24"/>
          <w:szCs w:val="24"/>
        </w:rPr>
        <w:t>of 0.94 (for n</w:t>
      </w:r>
      <w:r w:rsidRPr="00734E12">
        <w:rPr>
          <w:rFonts w:ascii="Times New Roman" w:eastAsia="Times New Roman" w:hAnsi="Times New Roman" w:cs="Times New Roman"/>
          <w:iCs/>
          <w:sz w:val="24"/>
          <w:szCs w:val="24"/>
          <w:lang w:bidi="ar-SA"/>
        </w:rPr>
        <w:t xml:space="preserve"> = 30 melons). </w:t>
      </w:r>
    </w:p>
    <w:p w14:paraId="73967F05" w14:textId="77777777" w:rsidR="00734E12" w:rsidRPr="00734E12" w:rsidRDefault="00734E12" w:rsidP="001D18A7">
      <w:pPr>
        <w:bidi w:val="0"/>
        <w:spacing w:after="0" w:line="480" w:lineRule="auto"/>
        <w:jc w:val="center"/>
        <w:rPr>
          <w:rFonts w:ascii="Times New Roman" w:eastAsia="Times New Roman" w:hAnsi="Times New Roman" w:cs="Times New Roman"/>
          <w:iCs/>
          <w:sz w:val="24"/>
          <w:szCs w:val="24"/>
          <w:lang w:bidi="ar-SA"/>
        </w:rPr>
      </w:pPr>
      <w:r w:rsidRPr="00734E12">
        <w:rPr>
          <w:rFonts w:ascii="Times New Roman" w:eastAsia="Times New Roman" w:hAnsi="Times New Roman" w:cs="Times New Roman"/>
          <w:noProof/>
          <w:sz w:val="24"/>
          <w:szCs w:val="24"/>
        </w:rPr>
        <w:drawing>
          <wp:inline distT="0" distB="0" distL="0" distR="0" wp14:anchorId="7B80E833" wp14:editId="1B58F81F">
            <wp:extent cx="2340000" cy="1950156"/>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340000" cy="1950156"/>
                    </a:xfrm>
                    <a:prstGeom prst="rect">
                      <a:avLst/>
                    </a:prstGeom>
                    <a:noFill/>
                    <a:ln>
                      <a:noFill/>
                    </a:ln>
                  </pic:spPr>
                </pic:pic>
              </a:graphicData>
            </a:graphic>
          </wp:inline>
        </w:drawing>
      </w:r>
    </w:p>
    <w:p w14:paraId="6F93CE1C" w14:textId="77777777" w:rsidR="00734E12" w:rsidRPr="00734E12" w:rsidRDefault="00734E12" w:rsidP="001D18A7">
      <w:pPr>
        <w:keepLines/>
        <w:tabs>
          <w:tab w:val="left" w:pos="357"/>
        </w:tabs>
        <w:bidi w:val="0"/>
        <w:spacing w:after="0" w:line="480" w:lineRule="auto"/>
        <w:jc w:val="center"/>
        <w:rPr>
          <w:rFonts w:ascii="Times New Roman" w:eastAsia="Times New Roman" w:hAnsi="Times New Roman" w:cs="Times New Roman"/>
          <w:sz w:val="24"/>
          <w:szCs w:val="24"/>
        </w:rPr>
      </w:pPr>
      <w:r w:rsidRPr="00734E12">
        <w:rPr>
          <w:rFonts w:ascii="Times New Roman" w:eastAsia="Times New Roman" w:hAnsi="Times New Roman" w:cs="Times New Roman"/>
          <w:b/>
          <w:bCs/>
          <w:sz w:val="24"/>
          <w:szCs w:val="24"/>
        </w:rPr>
        <w:t xml:space="preserve">Fig. 6 </w:t>
      </w:r>
      <w:r w:rsidRPr="00734E12">
        <w:rPr>
          <w:rFonts w:ascii="Times New Roman" w:eastAsia="Times New Roman" w:hAnsi="Times New Roman" w:cs="Times New Roman"/>
          <w:sz w:val="24"/>
          <w:szCs w:val="24"/>
        </w:rPr>
        <w:t>Training set analysis of the regression model</w:t>
      </w:r>
    </w:p>
    <w:p w14:paraId="14570C93" w14:textId="77777777" w:rsidR="00734E12" w:rsidRPr="00734E12" w:rsidRDefault="00734E12" w:rsidP="001D18A7">
      <w:pPr>
        <w:bidi w:val="0"/>
        <w:spacing w:after="0" w:line="480" w:lineRule="auto"/>
        <w:jc w:val="both"/>
        <w:rPr>
          <w:rFonts w:ascii="Times New Roman" w:eastAsia="Times New Roman" w:hAnsi="Times New Roman" w:cs="Times New Roman"/>
          <w:iCs/>
          <w:sz w:val="24"/>
          <w:szCs w:val="24"/>
          <w:lang w:bidi="ar-SA"/>
        </w:rPr>
      </w:pPr>
    </w:p>
    <w:p w14:paraId="6A8A1561" w14:textId="77777777" w:rsidR="00734E12" w:rsidRPr="00734E12" w:rsidRDefault="00734E12" w:rsidP="001D18A7">
      <w:pPr>
        <w:bidi w:val="0"/>
        <w:spacing w:after="0" w:line="480" w:lineRule="auto"/>
        <w:jc w:val="both"/>
        <w:rPr>
          <w:rFonts w:ascii="Times New Roman" w:eastAsia="Times New Roman" w:hAnsi="Times New Roman" w:cs="Times New Roman"/>
          <w:iCs/>
          <w:sz w:val="24"/>
          <w:szCs w:val="24"/>
          <w:lang w:bidi="ar-SA"/>
        </w:rPr>
      </w:pPr>
    </w:p>
    <w:p w14:paraId="4E6309FF" w14:textId="77777777" w:rsidR="00734E12" w:rsidRPr="00734E12" w:rsidRDefault="00734E12" w:rsidP="001D18A7">
      <w:pPr>
        <w:bidi w:val="0"/>
        <w:spacing w:after="0" w:line="480" w:lineRule="auto"/>
        <w:jc w:val="both"/>
        <w:rPr>
          <w:rFonts w:ascii="Times New Roman" w:eastAsia="Times New Roman" w:hAnsi="Times New Roman" w:cs="Times New Roman"/>
          <w:b/>
          <w:bCs/>
          <w:sz w:val="24"/>
          <w:szCs w:val="24"/>
          <w:highlight w:val="green"/>
        </w:rPr>
      </w:pPr>
    </w:p>
    <w:p w14:paraId="48835AB8" w14:textId="77777777" w:rsidR="00734E12" w:rsidRPr="00734E12" w:rsidRDefault="00734E12" w:rsidP="001D18A7">
      <w:pPr>
        <w:keepNext/>
        <w:bidi w:val="0"/>
        <w:spacing w:after="0" w:line="480" w:lineRule="auto"/>
        <w:outlineLvl w:val="0"/>
        <w:rPr>
          <w:rFonts w:ascii="Times New Roman" w:eastAsia="Times New Roman" w:hAnsi="Times New Roman" w:cs="Times New Roman"/>
          <w:bCs/>
          <w:sz w:val="24"/>
          <w:szCs w:val="24"/>
          <w:u w:val="single"/>
          <w:lang w:bidi="ar-SA"/>
        </w:rPr>
      </w:pPr>
      <w:r w:rsidRPr="00734E12">
        <w:rPr>
          <w:rFonts w:ascii="Times New Roman" w:eastAsia="Times New Roman" w:hAnsi="Times New Roman" w:cs="Times New Roman"/>
          <w:bCs/>
          <w:sz w:val="24"/>
          <w:szCs w:val="24"/>
          <w:u w:val="single"/>
          <w:lang w:bidi="ar-SA"/>
        </w:rPr>
        <w:t>Converting imagery information to ellipsoid parameters</w:t>
      </w:r>
    </w:p>
    <w:p w14:paraId="723C31F0" w14:textId="77777777" w:rsidR="00734E12" w:rsidRPr="00734E12" w:rsidRDefault="00734E12" w:rsidP="001D18A7">
      <w:pPr>
        <w:tabs>
          <w:tab w:val="left" w:pos="7452"/>
        </w:tabs>
        <w:bidi w:val="0"/>
        <w:spacing w:after="0" w:line="480" w:lineRule="auto"/>
        <w:rPr>
          <w:rFonts w:ascii="Times New Roman" w:eastAsia="Times New Roman" w:hAnsi="Times New Roman" w:cs="Times New Roman"/>
          <w:sz w:val="24"/>
          <w:szCs w:val="24"/>
          <w:rtl/>
        </w:rPr>
      </w:pPr>
    </w:p>
    <w:p w14:paraId="0A54B003" w14:textId="77777777" w:rsidR="00734E12" w:rsidRPr="00734E12" w:rsidRDefault="00734E12" w:rsidP="001D18A7">
      <w:pPr>
        <w:tabs>
          <w:tab w:val="left" w:pos="7452"/>
        </w:tabs>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The regression in Eq. 4 relies on volumetric features given in metric units. Minimization of the active contour resulted in ellipse parameters given in pixels and was translated to centimeters using the ground sample distance (GSD) measurement; </w:t>
      </w:r>
      <w:r w:rsidRPr="00734E12">
        <w:rPr>
          <w:rFonts w:ascii="Times New Roman" w:eastAsia="Times New Roman" w:hAnsi="Times New Roman" w:cs="Times New Roman"/>
          <w:sz w:val="24"/>
          <w:szCs w:val="24"/>
          <w:lang w:bidi="ar-SA"/>
        </w:rPr>
        <w:t xml:space="preserve">GSD is a measure of the spatial resolution of an image and is defined as the linear dimension of a single pixel’s projection on the ground. The naïve first-order estimation for the </w:t>
      </w:r>
      <w:r w:rsidRPr="00734E12">
        <w:rPr>
          <w:rFonts w:ascii="Times New Roman" w:eastAsia="Times New Roman" w:hAnsi="Times New Roman" w:cs="Times New Roman"/>
          <w:sz w:val="24"/>
          <w:szCs w:val="24"/>
        </w:rPr>
        <w:t>GSD includes three measurements:</w:t>
      </w:r>
    </w:p>
    <w:p w14:paraId="6DF12540" w14:textId="77777777" w:rsidR="00734E12" w:rsidRPr="00734E12" w:rsidRDefault="00734E12" w:rsidP="001D18A7">
      <w:pPr>
        <w:tabs>
          <w:tab w:val="left" w:pos="7452"/>
        </w:tabs>
        <w:bidi w:val="0"/>
        <w:spacing w:after="0" w:line="480" w:lineRule="auto"/>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tl/>
        </w:rPr>
        <w:t xml:space="preserve">  </w:t>
      </w:r>
      <w:r w:rsidRPr="00734E12">
        <w:rPr>
          <w:rFonts w:ascii="Times New Roman" w:eastAsia="Times New Roman" w:hAnsi="Times New Roman" w:cs="Times New Roman"/>
          <w:noProof/>
          <w:sz w:val="24"/>
          <w:szCs w:val="24"/>
          <w:lang w:bidi="ar-SA"/>
        </w:rPr>
        <w:t xml:space="preserve">                                                              </w:t>
      </w:r>
      <w:r w:rsidRPr="00734E12">
        <w:rPr>
          <w:rFonts w:ascii="Times New Roman" w:eastAsia="Times New Roman" w:hAnsi="Times New Roman" w:cs="Times New Roman"/>
          <w:noProof/>
          <w:position w:val="-28"/>
          <w:sz w:val="24"/>
          <w:szCs w:val="24"/>
          <w:lang w:bidi="ar-SA"/>
        </w:rPr>
        <w:object w:dxaOrig="1340" w:dyaOrig="660" w14:anchorId="3338A5E1">
          <v:shape id="_x0000_i1078" type="#_x0000_t75" style="width:67.6pt;height:34.45pt" o:ole="">
            <v:imagedata r:id="rId148" o:title=""/>
          </v:shape>
          <o:OLEObject Type="Embed" ProgID="Equation.DSMT4" ShapeID="_x0000_i1078" DrawAspect="Content" ObjectID="_1630666924" r:id="rId149"/>
        </w:object>
      </w:r>
      <w:r w:rsidRPr="00734E12">
        <w:rPr>
          <w:rFonts w:ascii="Times New Roman" w:eastAsia="Times New Roman" w:hAnsi="Times New Roman" w:cs="Times New Roman"/>
          <w:sz w:val="24"/>
          <w:szCs w:val="24"/>
          <w:rtl/>
        </w:rPr>
        <w:t xml:space="preserve">   </w:t>
      </w:r>
      <w:r w:rsidRPr="00734E12">
        <w:rPr>
          <w:rFonts w:ascii="Times New Roman" w:eastAsia="Times New Roman" w:hAnsi="Times New Roman" w:cs="Times New Roman"/>
          <w:sz w:val="24"/>
          <w:szCs w:val="24"/>
        </w:rPr>
        <w:t xml:space="preserve">                                           (9) </w:t>
      </w:r>
    </w:p>
    <w:p w14:paraId="572EF100" w14:textId="77777777" w:rsidR="00734E12" w:rsidRPr="00734E12" w:rsidRDefault="00734E12" w:rsidP="001D18A7">
      <w:pPr>
        <w:tabs>
          <w:tab w:val="left" w:pos="7452"/>
        </w:tabs>
        <w:bidi w:val="0"/>
        <w:spacing w:after="0" w:line="480" w:lineRule="auto"/>
        <w:jc w:val="both"/>
        <w:rPr>
          <w:rFonts w:ascii="Times New Roman" w:eastAsia="Times New Roman" w:hAnsi="Times New Roman" w:cs="Times New Roman"/>
          <w:sz w:val="24"/>
          <w:szCs w:val="24"/>
        </w:rPr>
      </w:pPr>
    </w:p>
    <w:p w14:paraId="3EE06471"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where </w:t>
      </w:r>
      <w:r w:rsidRPr="00734E12">
        <w:rPr>
          <w:rFonts w:ascii="Times New Roman" w:eastAsia="Times New Roman" w:hAnsi="Times New Roman" w:cs="Times New Roman"/>
          <w:position w:val="-6"/>
          <w:sz w:val="20"/>
          <w:szCs w:val="20"/>
          <w:lang w:bidi="ar-SA"/>
        </w:rPr>
        <w:object w:dxaOrig="200" w:dyaOrig="279" w14:anchorId="1F407637">
          <v:shape id="_x0000_i1079" type="#_x0000_t75" style="width:10.6pt;height:15.45pt" o:ole="">
            <v:imagedata r:id="rId150" o:title=""/>
          </v:shape>
          <o:OLEObject Type="Embed" ProgID="Equation.DSMT4" ShapeID="_x0000_i1079" DrawAspect="Content" ObjectID="_1630666925" r:id="rId151"/>
        </w:object>
      </w:r>
      <w:r w:rsidRPr="00734E12">
        <w:rPr>
          <w:rFonts w:ascii="Times New Roman" w:eastAsia="Times New Roman" w:hAnsi="Times New Roman" w:cs="Times New Roman"/>
          <w:sz w:val="24"/>
          <w:szCs w:val="24"/>
          <w:lang w:bidi="ar-SA"/>
        </w:rPr>
        <w:t xml:space="preserve"> is the </w:t>
      </w:r>
      <w:r w:rsidRPr="00734E12">
        <w:rPr>
          <w:rFonts w:ascii="Times New Roman" w:eastAsia="Times New Roman" w:hAnsi="Times New Roman" w:cs="Times New Roman"/>
          <w:sz w:val="24"/>
          <w:szCs w:val="24"/>
        </w:rPr>
        <w:t xml:space="preserve">altitude at which the image was acquired, </w:t>
      </w:r>
      <w:r w:rsidRPr="00734E12">
        <w:rPr>
          <w:rFonts w:ascii="Times New Roman" w:eastAsia="Times New Roman" w:hAnsi="Times New Roman" w:cs="Times New Roman"/>
          <w:position w:val="-10"/>
          <w:sz w:val="20"/>
          <w:szCs w:val="20"/>
          <w:lang w:bidi="ar-SA"/>
        </w:rPr>
        <w:object w:dxaOrig="340" w:dyaOrig="320" w14:anchorId="0703EEC8">
          <v:shape id="_x0000_i1080" type="#_x0000_t75" style="width:19pt;height:19pt" o:ole="">
            <v:imagedata r:id="rId152" o:title=""/>
          </v:shape>
          <o:OLEObject Type="Embed" ProgID="Equation.DSMT4" ShapeID="_x0000_i1080" DrawAspect="Content" ObjectID="_1630666926" r:id="rId153"/>
        </w:object>
      </w:r>
      <w:r w:rsidRPr="00734E12">
        <w:rPr>
          <w:rFonts w:ascii="Times New Roman" w:eastAsia="Times New Roman" w:hAnsi="Times New Roman" w:cs="Times New Roman"/>
          <w:sz w:val="24"/>
          <w:szCs w:val="24"/>
        </w:rPr>
        <w:t xml:space="preserve">is the sensor’s pixel size, and </w:t>
      </w:r>
      <w:r w:rsidRPr="00734E12">
        <w:rPr>
          <w:rFonts w:ascii="Times New Roman" w:eastAsia="Times New Roman" w:hAnsi="Times New Roman" w:cs="Times New Roman"/>
          <w:position w:val="-10"/>
          <w:sz w:val="20"/>
          <w:szCs w:val="20"/>
          <w:lang w:bidi="ar-SA"/>
        </w:rPr>
        <w:object w:dxaOrig="240" w:dyaOrig="320" w14:anchorId="3CEC171E">
          <v:shape id="_x0000_i1081" type="#_x0000_t75" style="width:15.45pt;height:19pt" o:ole="">
            <v:imagedata r:id="rId154" o:title=""/>
          </v:shape>
          <o:OLEObject Type="Embed" ProgID="Equation.DSMT4" ShapeID="_x0000_i1081" DrawAspect="Content" ObjectID="_1630666927" r:id="rId155"/>
        </w:object>
      </w:r>
      <w:r w:rsidRPr="00734E12">
        <w:rPr>
          <w:rFonts w:ascii="Times New Roman" w:eastAsia="Times New Roman" w:hAnsi="Times New Roman" w:cs="Times New Roman"/>
          <w:sz w:val="24"/>
          <w:szCs w:val="24"/>
        </w:rPr>
        <w:t>is the focal length setting at which the image was acquired. An accurate estimation of the GSD should consider the dependence of perspective and magnitude on the distance of each melon from the image center: the further a melon is from the image center, the smaller it appears in the image. In addition, the distance (</w:t>
      </w:r>
      <w:r w:rsidRPr="00734E12">
        <w:rPr>
          <w:rFonts w:ascii="Times New Roman" w:eastAsia="Times New Roman" w:hAnsi="Times New Roman" w:cs="Times New Roman"/>
          <w:i/>
          <w:iCs/>
          <w:sz w:val="24"/>
          <w:szCs w:val="24"/>
        </w:rPr>
        <w:t>h</w:t>
      </w:r>
      <w:r w:rsidRPr="00734E12">
        <w:rPr>
          <w:rFonts w:ascii="Times New Roman" w:eastAsia="Times New Roman" w:hAnsi="Times New Roman" w:cs="Times New Roman"/>
          <w:sz w:val="24"/>
          <w:szCs w:val="24"/>
        </w:rPr>
        <w:t>) depends on both the UAV height variation—which was not measured accurately due to the instability of the drone while hovering, and ground level, which is not a constant. Due to these problems, a-priori field calibrations using a signboard of known dimensions placed near each melon was used to derive a calibration ratio which was applied to the features of the marked melon in the image located near the signboards. For all other melons, the average GSD value was applied.</w:t>
      </w:r>
    </w:p>
    <w:p w14:paraId="417A1BEA"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lastRenderedPageBreak/>
        <w:t>Finally, the overall end-to-end yield estimation was performed individually for each of the individual melons in the field using the following process (Fig. 7): images were captured by a UAV (Fig. 7a), and postprocessed to obtain an ellipse model for each individual melon (Fig. 7b); using the GSD, the ellipse parameters were converted into metric parameters of an ellipsoid (Fig. 7c); using the regression model (Fig. 7d), each individual melon’s weight was estimated (Fig. 7e).</w:t>
      </w:r>
    </w:p>
    <w:p w14:paraId="048DCA2F"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734E12" w:rsidRPr="00734E12" w14:paraId="592DD96B" w14:textId="77777777" w:rsidTr="00734E12">
        <w:tc>
          <w:tcPr>
            <w:tcW w:w="8828" w:type="dxa"/>
          </w:tcPr>
          <w:p w14:paraId="4E922F4F" w14:textId="77777777" w:rsidR="00734E12" w:rsidRPr="00734E12" w:rsidRDefault="00734E12" w:rsidP="001D18A7">
            <w:pPr>
              <w:bidi w:val="0"/>
              <w:spacing w:line="480" w:lineRule="auto"/>
              <w:jc w:val="both"/>
              <w:rPr>
                <w:sz w:val="24"/>
                <w:szCs w:val="24"/>
              </w:rPr>
            </w:pPr>
            <w:r w:rsidRPr="00734E12">
              <w:rPr>
                <w:noProof/>
                <w:sz w:val="24"/>
                <w:szCs w:val="24"/>
              </w:rPr>
              <w:drawing>
                <wp:inline distT="0" distB="0" distL="0" distR="0" wp14:anchorId="3F338006" wp14:editId="35C339F3">
                  <wp:extent cx="5612130" cy="153289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cess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12130" cy="1532890"/>
                          </a:xfrm>
                          <a:prstGeom prst="rect">
                            <a:avLst/>
                          </a:prstGeom>
                        </pic:spPr>
                      </pic:pic>
                    </a:graphicData>
                  </a:graphic>
                </wp:inline>
              </w:drawing>
            </w:r>
          </w:p>
        </w:tc>
      </w:tr>
    </w:tbl>
    <w:p w14:paraId="4EFAB10A"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0266BE4E" w14:textId="77777777" w:rsidR="00734E12" w:rsidRPr="00734E12" w:rsidRDefault="00734E12" w:rsidP="001D18A7">
      <w:pPr>
        <w:keepLines/>
        <w:tabs>
          <w:tab w:val="left" w:pos="357"/>
        </w:tabs>
        <w:bidi w:val="0"/>
        <w:spacing w:after="0" w:line="480" w:lineRule="auto"/>
        <w:jc w:val="center"/>
        <w:rPr>
          <w:rFonts w:ascii="Times New Roman" w:eastAsia="Times New Roman" w:hAnsi="Times New Roman" w:cs="Times New Roman"/>
          <w:sz w:val="24"/>
          <w:szCs w:val="24"/>
        </w:rPr>
      </w:pPr>
      <w:r w:rsidRPr="00734E12">
        <w:rPr>
          <w:rFonts w:ascii="Times New Roman" w:eastAsia="Times New Roman" w:hAnsi="Times New Roman" w:cs="Times New Roman"/>
          <w:b/>
          <w:bCs/>
          <w:sz w:val="24"/>
          <w:szCs w:val="24"/>
        </w:rPr>
        <w:t xml:space="preserve">Fig. 7 </w:t>
      </w:r>
      <w:r w:rsidRPr="00734E12">
        <w:rPr>
          <w:rFonts w:ascii="Times New Roman" w:eastAsia="Times New Roman" w:hAnsi="Times New Roman" w:cs="Times New Roman"/>
          <w:sz w:val="24"/>
          <w:szCs w:val="24"/>
        </w:rPr>
        <w:t xml:space="preserve">End-to-end yield estimation </w:t>
      </w:r>
    </w:p>
    <w:p w14:paraId="3A9F5881" w14:textId="77777777" w:rsidR="00734E12" w:rsidRPr="00734E12" w:rsidRDefault="00734E12" w:rsidP="001D18A7">
      <w:pPr>
        <w:bidi w:val="0"/>
        <w:spacing w:after="0" w:line="480" w:lineRule="auto"/>
        <w:rPr>
          <w:rFonts w:ascii="Times New Roman" w:eastAsia="Times New Roman" w:hAnsi="Times New Roman" w:cs="Times New Roman"/>
          <w:sz w:val="20"/>
          <w:szCs w:val="20"/>
        </w:rPr>
      </w:pPr>
    </w:p>
    <w:p w14:paraId="0E13201D" w14:textId="77777777" w:rsidR="00734E12" w:rsidRPr="00734E12" w:rsidRDefault="00734E12" w:rsidP="001D18A7">
      <w:pPr>
        <w:bidi w:val="0"/>
        <w:spacing w:after="0" w:line="480" w:lineRule="auto"/>
        <w:rPr>
          <w:rFonts w:ascii="Times New Roman" w:eastAsia="Times New Roman" w:hAnsi="Times New Roman" w:cs="Times New Roman"/>
          <w:sz w:val="20"/>
          <w:szCs w:val="20"/>
        </w:rPr>
      </w:pPr>
    </w:p>
    <w:p w14:paraId="0EC3BB73"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8"/>
          <w:szCs w:val="28"/>
          <w:lang w:bidi="ar-SA"/>
        </w:rPr>
      </w:pPr>
      <w:bookmarkStart w:id="694" w:name="_Toc528766221"/>
      <w:bookmarkStart w:id="695" w:name="_Toc528766333"/>
      <w:bookmarkStart w:id="696" w:name="_Toc529648056"/>
      <w:r w:rsidRPr="00734E12">
        <w:rPr>
          <w:rFonts w:ascii="Times New Roman" w:eastAsia="Times New Roman" w:hAnsi="Times New Roman" w:cs="Times New Roman"/>
          <w:b/>
          <w:sz w:val="28"/>
          <w:szCs w:val="28"/>
          <w:lang w:bidi="ar-SA"/>
        </w:rPr>
        <w:t xml:space="preserve">Results and </w:t>
      </w:r>
      <w:bookmarkEnd w:id="694"/>
      <w:bookmarkEnd w:id="695"/>
      <w:bookmarkEnd w:id="696"/>
      <w:r w:rsidRPr="00734E12">
        <w:rPr>
          <w:rFonts w:ascii="Times New Roman" w:eastAsia="Times New Roman" w:hAnsi="Times New Roman" w:cs="Times New Roman"/>
          <w:b/>
          <w:sz w:val="28"/>
          <w:szCs w:val="28"/>
          <w:lang w:bidi="ar-SA"/>
        </w:rPr>
        <w:t>discussion</w:t>
      </w:r>
    </w:p>
    <w:p w14:paraId="05FAE620" w14:textId="77777777" w:rsidR="00734E12" w:rsidRPr="00734E12" w:rsidRDefault="00734E12" w:rsidP="001D18A7">
      <w:pPr>
        <w:bidi w:val="0"/>
        <w:spacing w:after="0" w:line="480" w:lineRule="auto"/>
        <w:jc w:val="both"/>
        <w:rPr>
          <w:rFonts w:ascii="Times New Roman" w:eastAsia="Times New Roman" w:hAnsi="Times New Roman" w:cs="Times New Roman"/>
          <w:b/>
          <w:bCs/>
          <w:sz w:val="20"/>
          <w:szCs w:val="20"/>
          <w:lang w:bidi="ar-SA"/>
        </w:rPr>
      </w:pPr>
    </w:p>
    <w:p w14:paraId="055B07B6"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Performance analysis was conducted for each stage: geometrical feature extraction, </w:t>
      </w:r>
      <w:r w:rsidRPr="00734E12">
        <w:rPr>
          <w:rFonts w:ascii="Times New Roman" w:eastAsia="Times New Roman" w:hAnsi="Times New Roman" w:cs="Times New Roman"/>
          <w:sz w:val="24"/>
          <w:szCs w:val="24"/>
          <w:lang w:val="en-GB"/>
        </w:rPr>
        <w:t xml:space="preserve">weight </w:t>
      </w:r>
      <w:r w:rsidRPr="00734E12">
        <w:rPr>
          <w:rFonts w:ascii="Times New Roman" w:eastAsia="Times New Roman" w:hAnsi="Times New Roman" w:cs="Times New Roman"/>
          <w:sz w:val="24"/>
          <w:szCs w:val="24"/>
        </w:rPr>
        <w:t xml:space="preserve">regression model, and yield estimation calculated as melon weight.  </w:t>
      </w:r>
    </w:p>
    <w:p w14:paraId="1043796F" w14:textId="77777777" w:rsidR="00734E12" w:rsidRPr="00734E12" w:rsidRDefault="00734E12" w:rsidP="001D18A7">
      <w:pPr>
        <w:bidi w:val="0"/>
        <w:spacing w:after="0" w:line="480" w:lineRule="auto"/>
        <w:jc w:val="both"/>
        <w:rPr>
          <w:rFonts w:ascii="Times New Roman" w:eastAsia="Times New Roman" w:hAnsi="Times New Roman" w:cs="Times New Roman"/>
          <w:b/>
          <w:sz w:val="24"/>
          <w:szCs w:val="24"/>
          <w:lang w:bidi="ar-SA"/>
        </w:rPr>
      </w:pPr>
    </w:p>
    <w:p w14:paraId="0796402A"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4"/>
          <w:szCs w:val="24"/>
          <w:lang w:bidi="ar-SA"/>
        </w:rPr>
      </w:pPr>
      <w:r w:rsidRPr="00734E12">
        <w:rPr>
          <w:rFonts w:ascii="Times New Roman" w:eastAsia="Times New Roman" w:hAnsi="Times New Roman" w:cs="Times New Roman"/>
          <w:b/>
          <w:sz w:val="24"/>
          <w:szCs w:val="24"/>
          <w:lang w:bidi="ar-SA"/>
        </w:rPr>
        <w:t>Validation of the goodness of geometrical feature extraction</w:t>
      </w:r>
    </w:p>
    <w:p w14:paraId="2A283E83"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tl/>
        </w:rPr>
      </w:pPr>
    </w:p>
    <w:p w14:paraId="64F2E45B" w14:textId="77777777" w:rsidR="00734E12" w:rsidRPr="00734E12" w:rsidRDefault="00734E12" w:rsidP="001D18A7">
      <w:pPr>
        <w:bidi w:val="0"/>
        <w:spacing w:after="0" w:line="480" w:lineRule="auto"/>
        <w:jc w:val="both"/>
        <w:rPr>
          <w:rFonts w:ascii="Times New Roman" w:eastAsia="Times New Roman" w:hAnsi="Times New Roman" w:cs="Times New Roman"/>
          <w:i/>
          <w:iCs/>
          <w:sz w:val="24"/>
          <w:szCs w:val="24"/>
        </w:rPr>
      </w:pPr>
      <w:r w:rsidRPr="00734E12">
        <w:rPr>
          <w:rFonts w:ascii="Times New Roman" w:eastAsia="Times New Roman" w:hAnsi="Times New Roman" w:cs="Times New Roman"/>
          <w:sz w:val="24"/>
          <w:szCs w:val="24"/>
        </w:rPr>
        <w:t xml:space="preserve">Precision–recall-based analysis was conducted for two different IoU thresholds. The first was 0.5, as used in Pascal VOC challenges (Everingham et al. 2010), which resulted in relatively small fruit size with respect to the image resolution; errors in </w:t>
      </w:r>
      <w:r w:rsidRPr="00734E12">
        <w:rPr>
          <w:rFonts w:ascii="Times New Roman" w:eastAsia="Times New Roman" w:hAnsi="Times New Roman" w:cs="Times New Roman"/>
          <w:sz w:val="24"/>
          <w:szCs w:val="24"/>
        </w:rPr>
        <w:lastRenderedPageBreak/>
        <w:t xml:space="preserve">detecting melons were obtained, causing them to be registered as false negatives. To reduce the false negative misclassification, a smaller threshold of 0.2 was applied, which equates to a 58% overlap along each axis of the object; this has been considered sufficient for fruit-mapping applications (Krizhevsky et al. 2012). Lowering the IoU reflects inherent inaccuracies stemming from the manual labeling errors in drawing the borders of the training and validation sets. </w:t>
      </w:r>
    </w:p>
    <w:p w14:paraId="552F5CCF"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Attached melons may cause difficulty in melon segmentation.  In several cases, a single ellipse captured two attached melons. Similarly, when a single ellipse catches part of two attached melons, only the melon with the larger overlap is counted.</w:t>
      </w:r>
    </w:p>
    <w:p w14:paraId="150864AB"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The detection algorithms resulted in an average precision of 0.62 and F1 score of 0.71 for an IoU of 0.5. Reducing the threshold to 0.2 yielded improved performance, with average precision of 0.82 and F1 score of 0.85. Using an IoU of 0.2 improved both the recall rate and precision (Fig. 8), with 87% of the tagged fruit used for the detected calibration.</w:t>
      </w:r>
    </w:p>
    <w:p w14:paraId="7E0AA412" w14:textId="77777777" w:rsidR="00734E12" w:rsidRPr="00734E12" w:rsidRDefault="00734E12" w:rsidP="001D18A7">
      <w:pPr>
        <w:bidi w:val="0"/>
        <w:spacing w:after="0" w:line="480" w:lineRule="auto"/>
        <w:rPr>
          <w:rFonts w:ascii="Times New Roman" w:eastAsia="Times New Roman" w:hAnsi="Times New Roman" w:cs="Times New Roman"/>
          <w:sz w:val="20"/>
          <w:szCs w:val="20"/>
        </w:rPr>
      </w:pPr>
    </w:p>
    <w:p w14:paraId="79455054" w14:textId="77777777" w:rsidR="00734E12" w:rsidRPr="00734E12" w:rsidRDefault="00734E12" w:rsidP="001D18A7">
      <w:pPr>
        <w:keepNext/>
        <w:bidi w:val="0"/>
        <w:spacing w:after="0" w:line="480" w:lineRule="auto"/>
        <w:jc w:val="center"/>
        <w:rPr>
          <w:rFonts w:ascii="Times New Roman" w:eastAsia="Times New Roman" w:hAnsi="Times New Roman" w:cs="Times New Roman"/>
          <w:sz w:val="24"/>
          <w:szCs w:val="24"/>
          <w:lang w:bidi="ar-SA"/>
        </w:rPr>
      </w:pPr>
      <w:r w:rsidRPr="00734E12">
        <w:rPr>
          <w:rFonts w:ascii="Times New Roman" w:eastAsia="Times New Roman" w:hAnsi="Times New Roman" w:cs="Times New Roman"/>
          <w:noProof/>
          <w:sz w:val="20"/>
          <w:szCs w:val="20"/>
        </w:rPr>
        <w:drawing>
          <wp:inline distT="0" distB="0" distL="0" distR="0" wp14:anchorId="1D92FBF7" wp14:editId="2AD900A8">
            <wp:extent cx="4499610" cy="2279984"/>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20408" cy="2290523"/>
                    </a:xfrm>
                    <a:prstGeom prst="rect">
                      <a:avLst/>
                    </a:prstGeom>
                  </pic:spPr>
                </pic:pic>
              </a:graphicData>
            </a:graphic>
          </wp:inline>
        </w:drawing>
      </w:r>
    </w:p>
    <w:p w14:paraId="7327A837" w14:textId="77777777" w:rsidR="00734E12" w:rsidRPr="00734E12" w:rsidRDefault="00734E12" w:rsidP="001D18A7">
      <w:pPr>
        <w:keepLines/>
        <w:tabs>
          <w:tab w:val="left" w:pos="357"/>
        </w:tabs>
        <w:bidi w:val="0"/>
        <w:spacing w:after="0" w:line="480" w:lineRule="auto"/>
        <w:jc w:val="center"/>
        <w:rPr>
          <w:rFonts w:ascii="Times New Roman" w:eastAsia="Times New Roman" w:hAnsi="Times New Roman" w:cs="Times New Roman"/>
          <w:sz w:val="24"/>
          <w:szCs w:val="24"/>
        </w:rPr>
      </w:pPr>
      <w:r w:rsidRPr="00734E12">
        <w:rPr>
          <w:rFonts w:ascii="Times New Roman" w:eastAsia="Times New Roman" w:hAnsi="Times New Roman" w:cs="Times New Roman"/>
          <w:b/>
          <w:bCs/>
          <w:sz w:val="24"/>
          <w:szCs w:val="24"/>
        </w:rPr>
        <w:t xml:space="preserve">Fig. 8 </w:t>
      </w:r>
      <w:r w:rsidRPr="00734E12">
        <w:rPr>
          <w:rFonts w:ascii="Times New Roman" w:eastAsia="Times New Roman" w:hAnsi="Times New Roman" w:cs="Times New Roman"/>
          <w:sz w:val="24"/>
          <w:szCs w:val="24"/>
        </w:rPr>
        <w:t xml:space="preserve">Average precision–recall curve from the experimental results (Kalantar et al., 2019) </w:t>
      </w:r>
    </w:p>
    <w:p w14:paraId="536D3001" w14:textId="77777777" w:rsidR="00734E12" w:rsidRPr="00734E12" w:rsidRDefault="00734E12" w:rsidP="001D18A7">
      <w:pPr>
        <w:keepNext/>
        <w:bidi w:val="0"/>
        <w:spacing w:after="0" w:line="480" w:lineRule="auto"/>
        <w:jc w:val="both"/>
        <w:rPr>
          <w:rFonts w:ascii="Times New Roman" w:eastAsia="Times New Roman" w:hAnsi="Times New Roman" w:cs="Times New Roman"/>
          <w:sz w:val="24"/>
          <w:szCs w:val="24"/>
          <w:lang w:bidi="ar-SA"/>
        </w:rPr>
      </w:pPr>
    </w:p>
    <w:p w14:paraId="1ED7711B" w14:textId="77777777" w:rsidR="00734E12" w:rsidRPr="00734E12" w:rsidRDefault="00734E12" w:rsidP="001D18A7">
      <w:pPr>
        <w:keepNext/>
        <w:bidi w:val="0"/>
        <w:spacing w:after="0" w:line="480" w:lineRule="auto"/>
        <w:jc w:val="both"/>
        <w:rPr>
          <w:rFonts w:ascii="Times New Roman" w:eastAsia="Times New Roman" w:hAnsi="Times New Roman" w:cs="Times New Roman"/>
          <w:sz w:val="24"/>
          <w:szCs w:val="24"/>
          <w:rtl/>
          <w:lang w:bidi="ar-SA"/>
        </w:rPr>
      </w:pPr>
      <w:r w:rsidRPr="00734E12">
        <w:rPr>
          <w:rFonts w:ascii="Times New Roman" w:eastAsia="Times New Roman" w:hAnsi="Times New Roman" w:cs="Times New Roman"/>
          <w:sz w:val="24"/>
          <w:szCs w:val="24"/>
          <w:lang w:bidi="ar-SA"/>
        </w:rPr>
        <w:tab/>
        <w:t xml:space="preserve">Figure 9 shows a typical UAV image after processing to identify melons and extracting the geometrical features of the melon's envelope. The positive identifications are marked by green rectangular frames, which in most cases were true. The ellipse border associated with the resultant geometrical features was printed in black. A closer look at some typical results is given in Fig. 10. Figure 10a presents a correct identification of melon envelopes when the melons are well separated. The candidate proposal (subsection 1A in the algorithm section) may be sensitive in cases where two melons are attached to each other. When two attached melons are recognized as a single melon, only one frame and one ellipse are proposed, as shown in Fig. 10b. The tendency for this type of error requires a parallel attachment between the melons. In another activity not presented here, a pile of melons was shown to be divisible into sub-melons when considering the expected size of a melon. In cases where two attached melons arrange in a "row-like" order, the candidate proposal recognizes two separate melons. Since the estimation of the geometrical feature relies on the assumption of an elliptical shape, this resulted in correct border identification even under partial occlusion of one melon by the other (Fig. 10c). This was also true when partial occlusion originated from leaves or weeds (Fig. 10d).     </w:t>
      </w:r>
    </w:p>
    <w:p w14:paraId="4A1ACB03" w14:textId="77777777" w:rsidR="00734E12" w:rsidRPr="00734E12" w:rsidRDefault="00734E12" w:rsidP="001D18A7">
      <w:pPr>
        <w:keepNext/>
        <w:bidi w:val="0"/>
        <w:spacing w:after="0" w:line="480" w:lineRule="auto"/>
        <w:jc w:val="center"/>
        <w:rPr>
          <w:rFonts w:ascii="Times New Roman" w:eastAsia="Times New Roman" w:hAnsi="Times New Roman" w:cs="Times New Roman"/>
          <w:sz w:val="24"/>
          <w:szCs w:val="24"/>
          <w:lang w:bidi="ar-SA"/>
        </w:rPr>
      </w:pPr>
      <w:r w:rsidRPr="00734E12">
        <w:rPr>
          <w:rFonts w:ascii="Times New Roman" w:eastAsia="Times New Roman" w:hAnsi="Times New Roman" w:cs="Times New Roman"/>
          <w:noProof/>
          <w:sz w:val="24"/>
          <w:szCs w:val="24"/>
        </w:rPr>
        <w:drawing>
          <wp:inline distT="0" distB="0" distL="0" distR="0" wp14:anchorId="61FB0346" wp14:editId="75B970E3">
            <wp:extent cx="3060000" cy="1803546"/>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60000" cy="1803546"/>
                    </a:xfrm>
                    <a:prstGeom prst="rect">
                      <a:avLst/>
                    </a:prstGeom>
                    <a:noFill/>
                    <a:ln>
                      <a:noFill/>
                    </a:ln>
                  </pic:spPr>
                </pic:pic>
              </a:graphicData>
            </a:graphic>
          </wp:inline>
        </w:drawing>
      </w:r>
    </w:p>
    <w:p w14:paraId="00EB0065" w14:textId="77777777" w:rsidR="00734E12" w:rsidRPr="00734E12" w:rsidRDefault="00734E12" w:rsidP="001D18A7">
      <w:pPr>
        <w:bidi w:val="0"/>
        <w:spacing w:after="0" w:line="480" w:lineRule="auto"/>
        <w:jc w:val="both"/>
        <w:rPr>
          <w:rFonts w:ascii="Times New Roman" w:eastAsia="Times New Roman" w:hAnsi="Times New Roman" w:cs="Times New Roman"/>
          <w:sz w:val="20"/>
          <w:szCs w:val="20"/>
          <w:lang w:bidi="ar-SA"/>
        </w:rPr>
      </w:pPr>
    </w:p>
    <w:p w14:paraId="527ACF0C" w14:textId="77777777" w:rsidR="00734E12" w:rsidRPr="00734E12" w:rsidRDefault="00734E12" w:rsidP="001D18A7">
      <w:pPr>
        <w:keepLines/>
        <w:tabs>
          <w:tab w:val="left" w:pos="357"/>
        </w:tabs>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b/>
          <w:bCs/>
          <w:sz w:val="24"/>
          <w:szCs w:val="24"/>
        </w:rPr>
        <w:lastRenderedPageBreak/>
        <w:t>Fig. 9</w:t>
      </w:r>
      <w:r w:rsidRPr="00734E12">
        <w:rPr>
          <w:rFonts w:ascii="Times New Roman" w:eastAsia="Times New Roman" w:hAnsi="Times New Roman" w:cs="Times New Roman"/>
          <w:sz w:val="24"/>
          <w:szCs w:val="24"/>
        </w:rPr>
        <w:t xml:space="preserve"> A selected region in an output image. Stage 1: melon recognition – green bounding boxes represent the ROI classified as a melon. Stage 2: feature extraction – a black ellipse-shaped contour drawn around every single ROI. From this example, the melons covered by flora are seen to be difficult to recognize, as are melons that are placed very close together and overlap, which are recognized as one melon. These challenging cases affect the results for feature extraction leading to missing fit of the ellipse</w:t>
      </w:r>
    </w:p>
    <w:p w14:paraId="4C65ED94" w14:textId="77777777" w:rsidR="00734E12" w:rsidRPr="00734E12" w:rsidRDefault="00734E12" w:rsidP="001D18A7">
      <w:pPr>
        <w:bidi w:val="0"/>
        <w:spacing w:after="0" w:line="480" w:lineRule="auto"/>
        <w:rPr>
          <w:rFonts w:ascii="Times New Roman" w:eastAsia="Times New Roman" w:hAnsi="Times New Roman" w:cs="Times New Roman"/>
          <w:sz w:val="20"/>
          <w:szCs w:val="20"/>
        </w:rPr>
      </w:pPr>
    </w:p>
    <w:p w14:paraId="7D58337C" w14:textId="77777777" w:rsidR="00734E12" w:rsidRPr="00734E12" w:rsidRDefault="00734E12" w:rsidP="001D18A7">
      <w:pPr>
        <w:bidi w:val="0"/>
        <w:spacing w:after="0" w:line="480" w:lineRule="auto"/>
        <w:jc w:val="center"/>
        <w:rPr>
          <w:rFonts w:ascii="Times New Roman" w:eastAsia="Times New Roman" w:hAnsi="Times New Roman" w:cs="Times New Roman"/>
          <w:sz w:val="20"/>
          <w:szCs w:val="20"/>
        </w:rPr>
      </w:pPr>
      <w:r w:rsidRPr="00734E12">
        <w:rPr>
          <w:rFonts w:ascii="Times New Roman" w:eastAsia="Times New Roman" w:hAnsi="Times New Roman" w:cs="Times New Roman"/>
          <w:noProof/>
          <w:sz w:val="20"/>
          <w:szCs w:val="20"/>
        </w:rPr>
        <w:drawing>
          <wp:inline distT="0" distB="0" distL="0" distR="0" wp14:anchorId="662CBA36" wp14:editId="5CF08C4C">
            <wp:extent cx="2880000" cy="785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7 D030619.jpg"/>
                    <pic:cNvPicPr/>
                  </pic:nvPicPr>
                  <pic:blipFill>
                    <a:blip r:embed="rId159">
                      <a:extLst>
                        <a:ext uri="{28A0092B-C50C-407E-A947-70E740481C1C}">
                          <a14:useLocalDpi xmlns:a14="http://schemas.microsoft.com/office/drawing/2010/main" val="0"/>
                        </a:ext>
                      </a:extLst>
                    </a:blip>
                    <a:stretch>
                      <a:fillRect/>
                    </a:stretch>
                  </pic:blipFill>
                  <pic:spPr>
                    <a:xfrm>
                      <a:off x="0" y="0"/>
                      <a:ext cx="2880000" cy="785455"/>
                    </a:xfrm>
                    <a:prstGeom prst="rect">
                      <a:avLst/>
                    </a:prstGeom>
                  </pic:spPr>
                </pic:pic>
              </a:graphicData>
            </a:graphic>
          </wp:inline>
        </w:drawing>
      </w:r>
    </w:p>
    <w:p w14:paraId="3BBC0B64" w14:textId="77777777" w:rsidR="00734E12" w:rsidRPr="00734E12" w:rsidRDefault="00734E12" w:rsidP="001D18A7">
      <w:pPr>
        <w:bidi w:val="0"/>
        <w:spacing w:after="0" w:line="480" w:lineRule="auto"/>
        <w:jc w:val="center"/>
        <w:rPr>
          <w:rFonts w:ascii="Times New Roman" w:eastAsia="Times New Roman" w:hAnsi="Times New Roman" w:cs="Times New Roman"/>
          <w:sz w:val="20"/>
          <w:szCs w:val="20"/>
        </w:rPr>
      </w:pPr>
    </w:p>
    <w:p w14:paraId="380DD22C" w14:textId="77777777" w:rsidR="00734E12" w:rsidRPr="00734E12" w:rsidRDefault="00734E12" w:rsidP="001D18A7">
      <w:pPr>
        <w:keepLines/>
        <w:tabs>
          <w:tab w:val="left" w:pos="357"/>
        </w:tabs>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b/>
          <w:bCs/>
          <w:sz w:val="24"/>
          <w:szCs w:val="24"/>
        </w:rPr>
        <w:t xml:space="preserve">Fig. 10 </w:t>
      </w:r>
      <w:r w:rsidRPr="00734E12">
        <w:rPr>
          <w:rFonts w:ascii="Times New Roman" w:eastAsia="Times New Roman" w:hAnsi="Times New Roman" w:cs="Times New Roman"/>
          <w:sz w:val="24"/>
          <w:szCs w:val="24"/>
        </w:rPr>
        <w:t xml:space="preserve">A close look at the atypical results of the selected region in an output image. (a) Correct ellipse fitting. (b–d) Overcoming partial occlusion due to the elliptical shape assumption   </w:t>
      </w:r>
    </w:p>
    <w:p w14:paraId="0544A978" w14:textId="77777777" w:rsidR="00734E12" w:rsidRPr="00734E12" w:rsidRDefault="00734E12" w:rsidP="001D18A7">
      <w:pPr>
        <w:bidi w:val="0"/>
        <w:spacing w:after="0" w:line="480" w:lineRule="auto"/>
        <w:jc w:val="center"/>
        <w:rPr>
          <w:rFonts w:ascii="Times New Roman" w:eastAsia="Times New Roman" w:hAnsi="Times New Roman" w:cs="Times New Roman"/>
          <w:sz w:val="52"/>
          <w:szCs w:val="52"/>
          <w:highlight w:val="red"/>
        </w:rPr>
      </w:pPr>
    </w:p>
    <w:p w14:paraId="36261F03"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4"/>
          <w:szCs w:val="24"/>
          <w:lang w:bidi="ar-SA"/>
        </w:rPr>
      </w:pPr>
      <w:bookmarkStart w:id="697" w:name="_Toc528766223"/>
      <w:bookmarkStart w:id="698" w:name="_Toc528766335"/>
      <w:bookmarkStart w:id="699" w:name="_Toc529648058"/>
      <w:r w:rsidRPr="00734E12">
        <w:rPr>
          <w:rFonts w:ascii="Times New Roman" w:eastAsia="Times New Roman" w:hAnsi="Times New Roman" w:cs="Times New Roman"/>
          <w:b/>
          <w:sz w:val="24"/>
          <w:szCs w:val="24"/>
          <w:lang w:bidi="ar-SA"/>
        </w:rPr>
        <w:t>Validation of regression quality</w:t>
      </w:r>
    </w:p>
    <w:p w14:paraId="6F807554"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p>
    <w:p w14:paraId="2E21FD0B" w14:textId="77777777" w:rsidR="00734E12" w:rsidRPr="00734E12" w:rsidRDefault="00734E12" w:rsidP="001D18A7">
      <w:pPr>
        <w:tabs>
          <w:tab w:val="left" w:pos="7452"/>
        </w:tabs>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 xml:space="preserve">The validation results (Fig. 11) reveal satisfactory agreement between this setup and the proposed regression line (Eq. 8). The average weight estimation resulted in a 2% error of overweight (Fig. 12 presents the error histogram).  </w:t>
      </w:r>
    </w:p>
    <w:p w14:paraId="68F56DA1" w14:textId="77777777" w:rsidR="00734E12" w:rsidRPr="00734E12" w:rsidRDefault="00734E12" w:rsidP="001D18A7">
      <w:pPr>
        <w:tabs>
          <w:tab w:val="left" w:pos="7452"/>
        </w:tabs>
        <w:bidi w:val="0"/>
        <w:spacing w:after="0" w:line="480" w:lineRule="auto"/>
        <w:jc w:val="both"/>
        <w:rPr>
          <w:rFonts w:ascii="Times New Roman" w:eastAsia="Times New Roman" w:hAnsi="Times New Roman" w:cs="Times New Roman"/>
          <w:sz w:val="24"/>
          <w:szCs w:val="24"/>
        </w:rPr>
      </w:pPr>
    </w:p>
    <w:p w14:paraId="2A7BA324" w14:textId="77777777" w:rsidR="00734E12" w:rsidRPr="00734E12" w:rsidRDefault="00734E12" w:rsidP="001D18A7">
      <w:pPr>
        <w:tabs>
          <w:tab w:val="left" w:pos="7452"/>
        </w:tabs>
        <w:bidi w:val="0"/>
        <w:spacing w:after="0" w:line="480" w:lineRule="auto"/>
        <w:jc w:val="center"/>
        <w:rPr>
          <w:rFonts w:ascii="Times New Roman" w:eastAsia="Times New Roman" w:hAnsi="Times New Roman" w:cs="Times New Roman"/>
          <w:sz w:val="24"/>
          <w:szCs w:val="24"/>
        </w:rPr>
      </w:pPr>
      <w:r w:rsidRPr="00734E12">
        <w:rPr>
          <w:rFonts w:ascii="Times New Roman" w:eastAsia="Times New Roman" w:hAnsi="Times New Roman" w:cs="Times New Roman"/>
          <w:noProof/>
          <w:sz w:val="20"/>
          <w:szCs w:val="20"/>
        </w:rPr>
        <w:lastRenderedPageBreak/>
        <w:drawing>
          <wp:inline distT="0" distB="0" distL="0" distR="0" wp14:anchorId="134321EB" wp14:editId="1178F3D7">
            <wp:extent cx="2743200" cy="2278966"/>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52007" cy="2286283"/>
                    </a:xfrm>
                    <a:prstGeom prst="rect">
                      <a:avLst/>
                    </a:prstGeom>
                  </pic:spPr>
                </pic:pic>
              </a:graphicData>
            </a:graphic>
          </wp:inline>
        </w:drawing>
      </w:r>
    </w:p>
    <w:p w14:paraId="642E53E6" w14:textId="77777777" w:rsidR="00734E12" w:rsidRPr="00734E12" w:rsidRDefault="00734E12" w:rsidP="001D18A7">
      <w:pPr>
        <w:tabs>
          <w:tab w:val="left" w:pos="7452"/>
        </w:tabs>
        <w:bidi w:val="0"/>
        <w:spacing w:after="0" w:line="480" w:lineRule="auto"/>
        <w:jc w:val="center"/>
        <w:rPr>
          <w:rFonts w:ascii="Times New Roman" w:eastAsia="Times New Roman" w:hAnsi="Times New Roman" w:cs="Times New Roman"/>
          <w:sz w:val="24"/>
          <w:szCs w:val="24"/>
          <w:lang w:bidi="ar-SA"/>
        </w:rPr>
      </w:pPr>
      <w:r w:rsidRPr="00734E12">
        <w:rPr>
          <w:rFonts w:ascii="Times New Roman" w:eastAsia="Times New Roman" w:hAnsi="Times New Roman" w:cs="Times New Roman"/>
          <w:b/>
          <w:bCs/>
          <w:sz w:val="24"/>
          <w:szCs w:val="24"/>
          <w:lang w:bidi="ar-SA"/>
        </w:rPr>
        <w:t>Fig. 11</w:t>
      </w:r>
      <w:r w:rsidRPr="00734E12">
        <w:rPr>
          <w:rFonts w:ascii="Times New Roman" w:eastAsia="Times New Roman" w:hAnsi="Times New Roman" w:cs="Times New Roman"/>
          <w:sz w:val="24"/>
          <w:szCs w:val="24"/>
          <w:lang w:bidi="ar-SA"/>
        </w:rPr>
        <w:t xml:space="preserve"> Validation set analysis of the regression model</w:t>
      </w:r>
    </w:p>
    <w:p w14:paraId="605584C1" w14:textId="77777777" w:rsidR="00734E12" w:rsidRPr="00734E12" w:rsidRDefault="00734E12" w:rsidP="001D18A7">
      <w:pPr>
        <w:tabs>
          <w:tab w:val="left" w:pos="7452"/>
        </w:tabs>
        <w:bidi w:val="0"/>
        <w:spacing w:after="0" w:line="480" w:lineRule="auto"/>
        <w:jc w:val="center"/>
        <w:rPr>
          <w:rFonts w:ascii="Times New Roman" w:eastAsia="Times New Roman" w:hAnsi="Times New Roman" w:cs="Times New Roman"/>
          <w:sz w:val="24"/>
          <w:szCs w:val="24"/>
        </w:rPr>
      </w:pPr>
      <w:r w:rsidRPr="00734E12">
        <w:rPr>
          <w:rFonts w:ascii="Times New Roman" w:eastAsia="Times New Roman" w:hAnsi="Times New Roman" w:cs="Times New Roman"/>
          <w:noProof/>
          <w:sz w:val="20"/>
          <w:szCs w:val="20"/>
        </w:rPr>
        <w:drawing>
          <wp:inline distT="0" distB="0" distL="0" distR="0" wp14:anchorId="682F2CCF" wp14:editId="74D6F9C2">
            <wp:extent cx="2346158" cy="19491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62514" cy="1962705"/>
                    </a:xfrm>
                    <a:prstGeom prst="rect">
                      <a:avLst/>
                    </a:prstGeom>
                  </pic:spPr>
                </pic:pic>
              </a:graphicData>
            </a:graphic>
          </wp:inline>
        </w:drawing>
      </w:r>
    </w:p>
    <w:p w14:paraId="4BD2D706" w14:textId="77777777" w:rsidR="00734E12" w:rsidRPr="00734E12" w:rsidRDefault="00734E12" w:rsidP="001D18A7">
      <w:pPr>
        <w:tabs>
          <w:tab w:val="left" w:pos="7452"/>
        </w:tabs>
        <w:bidi w:val="0"/>
        <w:spacing w:after="0" w:line="480" w:lineRule="auto"/>
        <w:jc w:val="center"/>
        <w:rPr>
          <w:rFonts w:ascii="Times New Roman" w:eastAsia="Times New Roman" w:hAnsi="Times New Roman" w:cs="Times New Roman"/>
          <w:sz w:val="24"/>
          <w:szCs w:val="24"/>
        </w:rPr>
      </w:pPr>
      <w:r w:rsidRPr="00734E12">
        <w:rPr>
          <w:rFonts w:ascii="Times New Roman" w:eastAsia="Times New Roman" w:hAnsi="Times New Roman" w:cs="Times New Roman"/>
          <w:b/>
          <w:bCs/>
          <w:sz w:val="24"/>
          <w:szCs w:val="24"/>
          <w:lang w:bidi="ar-SA"/>
        </w:rPr>
        <w:t xml:space="preserve">Fig. 12 </w:t>
      </w:r>
      <w:r w:rsidRPr="00734E12">
        <w:rPr>
          <w:rFonts w:ascii="Times New Roman" w:eastAsia="Times New Roman" w:hAnsi="Times New Roman" w:cs="Times New Roman"/>
          <w:sz w:val="24"/>
          <w:szCs w:val="24"/>
          <w:lang w:bidi="ar-SA"/>
        </w:rPr>
        <w:t>Histogram of error in weight estimation of the validation set. The</w:t>
      </w:r>
      <w:r w:rsidRPr="00734E12">
        <w:rPr>
          <w:rFonts w:ascii="Times New Roman" w:eastAsia="Times New Roman" w:hAnsi="Times New Roman" w:cs="Times New Roman" w:hint="cs"/>
          <w:sz w:val="24"/>
          <w:szCs w:val="24"/>
          <w:rtl/>
        </w:rPr>
        <w:t xml:space="preserve"> </w:t>
      </w:r>
      <w:r w:rsidRPr="00734E12">
        <w:rPr>
          <w:rFonts w:ascii="Times New Roman" w:eastAsia="Times New Roman" w:hAnsi="Times New Roman" w:cs="Times New Roman"/>
          <w:sz w:val="24"/>
          <w:szCs w:val="24"/>
        </w:rPr>
        <w:t>kernel density estimation is shown as a continuous line</w:t>
      </w:r>
    </w:p>
    <w:bookmarkEnd w:id="697"/>
    <w:bookmarkEnd w:id="698"/>
    <w:bookmarkEnd w:id="699"/>
    <w:p w14:paraId="37E59EBF" w14:textId="77777777" w:rsidR="00734E12" w:rsidRDefault="00734E12" w:rsidP="001D18A7">
      <w:pPr>
        <w:keepNext/>
        <w:bidi w:val="0"/>
        <w:spacing w:after="0" w:line="480" w:lineRule="auto"/>
        <w:outlineLvl w:val="0"/>
        <w:rPr>
          <w:rFonts w:ascii="Times New Roman" w:eastAsia="Times New Roman" w:hAnsi="Times New Roman" w:cs="Times New Roman"/>
          <w:b/>
          <w:sz w:val="24"/>
          <w:szCs w:val="24"/>
          <w:lang w:bidi="ar-SA"/>
        </w:rPr>
      </w:pPr>
    </w:p>
    <w:p w14:paraId="747895F0" w14:textId="33A0B8FD" w:rsidR="00734E12" w:rsidRPr="00734E12" w:rsidRDefault="00734E12" w:rsidP="001D18A7">
      <w:pPr>
        <w:keepNext/>
        <w:bidi w:val="0"/>
        <w:spacing w:after="0" w:line="480" w:lineRule="auto"/>
        <w:outlineLvl w:val="0"/>
        <w:rPr>
          <w:rFonts w:ascii="Times New Roman" w:eastAsia="Times New Roman" w:hAnsi="Times New Roman" w:cs="Times New Roman"/>
          <w:b/>
          <w:sz w:val="24"/>
          <w:szCs w:val="24"/>
          <w:lang w:bidi="ar-SA"/>
        </w:rPr>
      </w:pPr>
      <w:r w:rsidRPr="00734E12">
        <w:rPr>
          <w:rFonts w:ascii="Times New Roman" w:eastAsia="Times New Roman" w:hAnsi="Times New Roman" w:cs="Times New Roman"/>
          <w:b/>
          <w:sz w:val="24"/>
          <w:szCs w:val="24"/>
          <w:lang w:bidi="ar-SA"/>
        </w:rPr>
        <w:t>End-to-end individual melon yield estimation – preliminary results</w:t>
      </w:r>
    </w:p>
    <w:p w14:paraId="511D1D7C" w14:textId="77777777" w:rsidR="00734E12" w:rsidRPr="00734E12" w:rsidRDefault="00734E12" w:rsidP="001D18A7">
      <w:pPr>
        <w:bidi w:val="0"/>
        <w:spacing w:after="0" w:line="480" w:lineRule="auto"/>
        <w:rPr>
          <w:rFonts w:ascii="Times New Roman" w:eastAsia="Times New Roman" w:hAnsi="Times New Roman" w:cs="Times New Roman"/>
          <w:sz w:val="24"/>
          <w:szCs w:val="24"/>
          <w:lang w:bidi="ar-SA"/>
        </w:rPr>
      </w:pPr>
    </w:p>
    <w:p w14:paraId="6500FD47"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lang w:bidi="ar-SA"/>
        </w:rPr>
        <w:t>A few of the 30 signs aimed for ground truth measurements were flipped by the wind during the experiments, and due to the random sampling, a few others were not found. A review of all of the images collected in the field experiments using the drone identified only 15 melons</w:t>
      </w:r>
      <w:r w:rsidRPr="00734E12">
        <w:rPr>
          <w:rFonts w:ascii="Times New Roman" w:eastAsia="Times New Roman" w:hAnsi="Times New Roman" w:cs="Times New Roman"/>
          <w:sz w:val="24"/>
          <w:szCs w:val="24"/>
        </w:rPr>
        <w:t xml:space="preserve">. Since the </w:t>
      </w:r>
      <w:r w:rsidRPr="00734E12">
        <w:rPr>
          <w:rFonts w:ascii="Times New Roman" w:eastAsia="Times New Roman" w:hAnsi="Times New Roman" w:cs="Times New Roman"/>
          <w:sz w:val="24"/>
          <w:szCs w:val="24"/>
          <w:lang w:bidi="ar-SA"/>
        </w:rPr>
        <w:t>yield-estimation stage relies</w:t>
      </w:r>
      <w:r w:rsidRPr="00734E12">
        <w:rPr>
          <w:rFonts w:ascii="Times New Roman" w:eastAsia="Times New Roman" w:hAnsi="Times New Roman" w:cs="Times New Roman"/>
          <w:sz w:val="24"/>
          <w:szCs w:val="24"/>
        </w:rPr>
        <w:t xml:space="preserve"> </w:t>
      </w:r>
      <w:r w:rsidRPr="00734E12">
        <w:rPr>
          <w:rFonts w:ascii="Times New Roman" w:eastAsia="Times New Roman" w:hAnsi="Times New Roman" w:cs="Times New Roman"/>
          <w:sz w:val="24"/>
          <w:szCs w:val="24"/>
          <w:lang w:bidi="ar-SA"/>
        </w:rPr>
        <w:t xml:space="preserve">heavily </w:t>
      </w:r>
      <w:r w:rsidRPr="00734E12">
        <w:rPr>
          <w:rFonts w:ascii="Times New Roman" w:eastAsia="Times New Roman" w:hAnsi="Times New Roman" w:cs="Times New Roman"/>
          <w:sz w:val="24"/>
          <w:szCs w:val="24"/>
        </w:rPr>
        <w:t>on the melon-detection stage</w:t>
      </w:r>
      <w:r w:rsidRPr="00734E12">
        <w:rPr>
          <w:rFonts w:ascii="Times New Roman" w:eastAsia="Times New Roman" w:hAnsi="Times New Roman" w:cs="Times New Roman"/>
          <w:sz w:val="24"/>
          <w:szCs w:val="24"/>
          <w:lang w:bidi="ar-SA"/>
        </w:rPr>
        <w:t xml:space="preserve">, 13 of these 15 melons were selected by the algorithm. From these 13 melons, an ellipse was adjusted during the feature-extraction process. Four melons were </w:t>
      </w:r>
      <w:r w:rsidRPr="00734E12">
        <w:rPr>
          <w:rFonts w:ascii="Times New Roman" w:eastAsia="Times New Roman" w:hAnsi="Times New Roman" w:cs="Times New Roman"/>
          <w:sz w:val="24"/>
          <w:szCs w:val="24"/>
          <w:lang w:bidi="ar-SA"/>
        </w:rPr>
        <w:lastRenderedPageBreak/>
        <w:t xml:space="preserve">visually identified as a </w:t>
      </w:r>
      <w:r w:rsidRPr="00734E12">
        <w:rPr>
          <w:rFonts w:ascii="Times New Roman" w:eastAsia="Times New Roman" w:hAnsi="Times New Roman" w:cs="Times New Roman"/>
          <w:sz w:val="24"/>
          <w:szCs w:val="24"/>
        </w:rPr>
        <w:t>good</w:t>
      </w:r>
      <w:r w:rsidRPr="00734E12">
        <w:rPr>
          <w:rFonts w:ascii="Times New Roman" w:eastAsia="Times New Roman" w:hAnsi="Times New Roman" w:cs="Times New Roman"/>
          <w:sz w:val="24"/>
          <w:szCs w:val="24"/>
          <w:lang w:bidi="ar-SA"/>
        </w:rPr>
        <w:t xml:space="preserve"> match between the melon counter and the ellipse. </w:t>
      </w:r>
      <w:r w:rsidRPr="00734E12">
        <w:rPr>
          <w:rFonts w:ascii="Times New Roman" w:eastAsia="Times New Roman" w:hAnsi="Times New Roman" w:cs="Times New Roman"/>
          <w:sz w:val="24"/>
          <w:szCs w:val="24"/>
        </w:rPr>
        <w:t>The GSD metric was used to convert the pixel units to centimeter units with a derived ratio of 0.4 centimeters per pixel. Using this ratio, the actual yield was forecasted. A detailed account of the</w:t>
      </w:r>
      <w:r w:rsidRPr="00734E12">
        <w:rPr>
          <w:rFonts w:ascii="Times New Roman" w:eastAsia="Times New Roman" w:hAnsi="Times New Roman" w:cs="Times New Roman"/>
          <w:sz w:val="20"/>
          <w:szCs w:val="20"/>
          <w:lang w:bidi="ar-SA"/>
        </w:rPr>
        <w:t xml:space="preserve"> </w:t>
      </w:r>
      <w:r w:rsidRPr="00734E12">
        <w:rPr>
          <w:rFonts w:ascii="Times New Roman" w:eastAsia="Times New Roman" w:hAnsi="Times New Roman" w:cs="Times New Roman"/>
          <w:sz w:val="24"/>
          <w:szCs w:val="24"/>
        </w:rPr>
        <w:t>results for each melon is given in Table 2, where it can be seen that  most of the weight errors originated from errors in ellipse fitting. In six cases—melons 5, 6, 9, 10, 11 and 12—the melon contours were underestimated; the weight estimation in these cases also tended to be deficicient. In cases where the error originated from a bad GSD estimation, it was corrected by evaluating the GSD locally. Finally, in some cases, the fitting error was damaged by occlusions caused by other objects in the field, such as foliage. The overall result was overestimated by 16% more than the actual yield.</w:t>
      </w:r>
    </w:p>
    <w:p w14:paraId="1C3A3CAF" w14:textId="77777777" w:rsidR="00734E12" w:rsidRPr="00734E12" w:rsidRDefault="00734E12" w:rsidP="001D18A7">
      <w:pPr>
        <w:bidi w:val="0"/>
        <w:spacing w:after="0" w:line="480" w:lineRule="auto"/>
        <w:jc w:val="center"/>
        <w:rPr>
          <w:rFonts w:ascii="Times New Roman" w:eastAsia="Times New Roman" w:hAnsi="Times New Roman" w:cs="Times New Roman"/>
          <w:sz w:val="24"/>
          <w:szCs w:val="24"/>
        </w:rPr>
      </w:pPr>
      <w:r w:rsidRPr="00734E12">
        <w:rPr>
          <w:rFonts w:ascii="Times New Roman" w:eastAsia="Times New Roman" w:hAnsi="Times New Roman" w:cs="Times New Roman"/>
          <w:b/>
          <w:bCs/>
          <w:sz w:val="24"/>
          <w:szCs w:val="24"/>
        </w:rPr>
        <w:t>Table 2</w:t>
      </w:r>
      <w:r w:rsidRPr="00734E12">
        <w:rPr>
          <w:rFonts w:ascii="Times New Roman" w:eastAsia="Times New Roman" w:hAnsi="Times New Roman" w:cs="Times New Roman"/>
          <w:sz w:val="24"/>
          <w:szCs w:val="24"/>
        </w:rPr>
        <w:t xml:space="preserve"> Weight estimation results of individual melons</w:t>
      </w:r>
    </w:p>
    <w:tbl>
      <w:tblPr>
        <w:tblStyle w:val="ListTable4-Accent51"/>
        <w:tblW w:w="9006" w:type="dxa"/>
        <w:jc w:val="center"/>
        <w:tblLook w:val="04A0" w:firstRow="1" w:lastRow="0" w:firstColumn="1" w:lastColumn="0" w:noHBand="0" w:noVBand="1"/>
      </w:tblPr>
      <w:tblGrid>
        <w:gridCol w:w="603"/>
        <w:gridCol w:w="1023"/>
        <w:gridCol w:w="1023"/>
        <w:gridCol w:w="1294"/>
        <w:gridCol w:w="1023"/>
        <w:gridCol w:w="841"/>
        <w:gridCol w:w="850"/>
        <w:gridCol w:w="2632"/>
      </w:tblGrid>
      <w:tr w:rsidR="00734E12" w:rsidRPr="00734E12" w14:paraId="609788B0" w14:textId="77777777" w:rsidTr="00734E12">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2D4BC38A" w14:textId="77777777" w:rsidR="00734E12" w:rsidRPr="00734E12" w:rsidRDefault="00734E12" w:rsidP="001D18A7">
            <w:pPr>
              <w:bidi w:val="0"/>
              <w:spacing w:line="480" w:lineRule="auto"/>
              <w:jc w:val="center"/>
              <w:rPr>
                <w:color w:val="000000"/>
              </w:rPr>
            </w:pPr>
            <w:r w:rsidRPr="00734E12">
              <w:rPr>
                <w:color w:val="000000"/>
              </w:rPr>
              <w:t>#</w:t>
            </w:r>
          </w:p>
        </w:tc>
        <w:tc>
          <w:tcPr>
            <w:tcW w:w="1023" w:type="dxa"/>
            <w:noWrap/>
            <w:hideMark/>
          </w:tcPr>
          <w:p w14:paraId="4E99589B" w14:textId="77777777" w:rsidR="00734E12" w:rsidRPr="00734E12" w:rsidRDefault="00734E12" w:rsidP="001D18A7">
            <w:pPr>
              <w:bidi w:val="0"/>
              <w:spacing w:line="48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734E12">
              <w:rPr>
                <w:color w:val="000000"/>
              </w:rPr>
              <w:t>Semi major axis [cm]</w:t>
            </w:r>
          </w:p>
        </w:tc>
        <w:tc>
          <w:tcPr>
            <w:tcW w:w="1023" w:type="dxa"/>
            <w:noWrap/>
            <w:hideMark/>
          </w:tcPr>
          <w:p w14:paraId="6BE8FE9F" w14:textId="77777777" w:rsidR="00734E12" w:rsidRPr="00734E12" w:rsidRDefault="00734E12" w:rsidP="001D18A7">
            <w:pPr>
              <w:bidi w:val="0"/>
              <w:spacing w:line="48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734E12">
              <w:rPr>
                <w:color w:val="000000"/>
              </w:rPr>
              <w:t>Semi minor axis [cm]</w:t>
            </w:r>
          </w:p>
        </w:tc>
        <w:tc>
          <w:tcPr>
            <w:tcW w:w="1294" w:type="dxa"/>
            <w:noWrap/>
            <w:hideMark/>
          </w:tcPr>
          <w:p w14:paraId="647D06DB" w14:textId="77777777" w:rsidR="00734E12" w:rsidRPr="00734E12" w:rsidRDefault="00734E12" w:rsidP="001D18A7">
            <w:pPr>
              <w:bidi w:val="0"/>
              <w:spacing w:line="48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734E12">
              <w:rPr>
                <w:color w:val="000000"/>
              </w:rPr>
              <w:t>Estimated weight</w:t>
            </w:r>
          </w:p>
          <w:p w14:paraId="2B7CEB62" w14:textId="77777777" w:rsidR="00734E12" w:rsidRPr="00734E12" w:rsidRDefault="00734E12" w:rsidP="001D18A7">
            <w:pPr>
              <w:bidi w:val="0"/>
              <w:spacing w:line="48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734E12">
              <w:rPr>
                <w:color w:val="000000"/>
              </w:rPr>
              <w:t>[kg]</w:t>
            </w:r>
          </w:p>
        </w:tc>
        <w:tc>
          <w:tcPr>
            <w:tcW w:w="1023" w:type="dxa"/>
            <w:noWrap/>
            <w:hideMark/>
          </w:tcPr>
          <w:p w14:paraId="725ED0B0" w14:textId="77777777" w:rsidR="00734E12" w:rsidRPr="00734E12" w:rsidRDefault="00734E12" w:rsidP="001D18A7">
            <w:pPr>
              <w:bidi w:val="0"/>
              <w:spacing w:line="48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734E12">
              <w:rPr>
                <w:color w:val="000000"/>
              </w:rPr>
              <w:t>Actual weight</w:t>
            </w:r>
          </w:p>
          <w:p w14:paraId="3A78D1B8" w14:textId="77777777" w:rsidR="00734E12" w:rsidRPr="00734E12" w:rsidRDefault="00734E12" w:rsidP="001D18A7">
            <w:pPr>
              <w:bidi w:val="0"/>
              <w:spacing w:line="48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734E12">
              <w:rPr>
                <w:color w:val="000000"/>
              </w:rPr>
              <w:t>[kg]</w:t>
            </w:r>
          </w:p>
        </w:tc>
        <w:tc>
          <w:tcPr>
            <w:tcW w:w="841" w:type="dxa"/>
            <w:noWrap/>
            <w:hideMark/>
          </w:tcPr>
          <w:p w14:paraId="48125B55" w14:textId="77777777" w:rsidR="00734E12" w:rsidRPr="00734E12" w:rsidRDefault="00734E12" w:rsidP="001D18A7">
            <w:pPr>
              <w:bidi w:val="0"/>
              <w:spacing w:line="48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734E12">
              <w:rPr>
                <w:color w:val="000000"/>
              </w:rPr>
              <w:t>Delta</w:t>
            </w:r>
          </w:p>
          <w:p w14:paraId="03469D68" w14:textId="77777777" w:rsidR="00734E12" w:rsidRPr="00734E12" w:rsidRDefault="00734E12" w:rsidP="001D18A7">
            <w:pPr>
              <w:bidi w:val="0"/>
              <w:spacing w:line="48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734E12">
              <w:rPr>
                <w:color w:val="000000"/>
              </w:rPr>
              <w:t>[kg]</w:t>
            </w:r>
          </w:p>
        </w:tc>
        <w:tc>
          <w:tcPr>
            <w:tcW w:w="567" w:type="dxa"/>
            <w:noWrap/>
            <w:hideMark/>
          </w:tcPr>
          <w:p w14:paraId="471143DF" w14:textId="77777777" w:rsidR="00734E12" w:rsidRPr="00734E12" w:rsidRDefault="00734E12" w:rsidP="001D18A7">
            <w:pPr>
              <w:bidi w:val="0"/>
              <w:spacing w:line="48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734E12">
              <w:rPr>
                <w:color w:val="000000"/>
              </w:rPr>
              <w:t>Ellipse fitted</w:t>
            </w:r>
          </w:p>
        </w:tc>
        <w:tc>
          <w:tcPr>
            <w:tcW w:w="2632" w:type="dxa"/>
            <w:noWrap/>
            <w:hideMark/>
          </w:tcPr>
          <w:p w14:paraId="7C65987A" w14:textId="77777777" w:rsidR="00734E12" w:rsidRPr="00734E12" w:rsidRDefault="00734E12" w:rsidP="001D18A7">
            <w:pPr>
              <w:bidi w:val="0"/>
              <w:spacing w:line="480" w:lineRule="auto"/>
              <w:cnfStyle w:val="100000000000" w:firstRow="1" w:lastRow="0" w:firstColumn="0" w:lastColumn="0" w:oddVBand="0" w:evenVBand="0" w:oddHBand="0" w:evenHBand="0" w:firstRowFirstColumn="0" w:firstRowLastColumn="0" w:lastRowFirstColumn="0" w:lastRowLastColumn="0"/>
              <w:rPr>
                <w:color w:val="000000"/>
              </w:rPr>
            </w:pPr>
            <w:r w:rsidRPr="00734E12">
              <w:rPr>
                <w:color w:val="000000"/>
              </w:rPr>
              <w:t>Gap reasons</w:t>
            </w:r>
          </w:p>
        </w:tc>
      </w:tr>
      <w:tr w:rsidR="00734E12" w:rsidRPr="00734E12" w14:paraId="19A5F8D6" w14:textId="77777777" w:rsidTr="00734E12">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3063B842" w14:textId="77777777" w:rsidR="00734E12" w:rsidRPr="00734E12" w:rsidRDefault="00734E12" w:rsidP="001D18A7">
            <w:pPr>
              <w:bidi w:val="0"/>
              <w:spacing w:line="480" w:lineRule="auto"/>
              <w:jc w:val="center"/>
              <w:rPr>
                <w:color w:val="000000"/>
              </w:rPr>
            </w:pPr>
            <w:r w:rsidRPr="00734E12">
              <w:rPr>
                <w:color w:val="000000"/>
              </w:rPr>
              <w:t>1</w:t>
            </w:r>
          </w:p>
        </w:tc>
        <w:tc>
          <w:tcPr>
            <w:tcW w:w="1023" w:type="dxa"/>
            <w:noWrap/>
            <w:hideMark/>
          </w:tcPr>
          <w:p w14:paraId="7CA07A2A"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9.715</w:t>
            </w:r>
          </w:p>
        </w:tc>
        <w:tc>
          <w:tcPr>
            <w:tcW w:w="1023" w:type="dxa"/>
            <w:noWrap/>
            <w:hideMark/>
          </w:tcPr>
          <w:p w14:paraId="337B9452"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6.513</w:t>
            </w:r>
          </w:p>
        </w:tc>
        <w:tc>
          <w:tcPr>
            <w:tcW w:w="1294" w:type="dxa"/>
            <w:noWrap/>
            <w:hideMark/>
          </w:tcPr>
          <w:p w14:paraId="26F5D965"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1.510</w:t>
            </w:r>
          </w:p>
        </w:tc>
        <w:tc>
          <w:tcPr>
            <w:tcW w:w="1023" w:type="dxa"/>
            <w:noWrap/>
            <w:hideMark/>
          </w:tcPr>
          <w:p w14:paraId="40A1B5BB"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1.280</w:t>
            </w:r>
          </w:p>
        </w:tc>
        <w:tc>
          <w:tcPr>
            <w:tcW w:w="841" w:type="dxa"/>
            <w:noWrap/>
            <w:hideMark/>
          </w:tcPr>
          <w:p w14:paraId="16C5B010"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0.230</w:t>
            </w:r>
          </w:p>
        </w:tc>
        <w:tc>
          <w:tcPr>
            <w:tcW w:w="567" w:type="dxa"/>
            <w:noWrap/>
            <w:hideMark/>
          </w:tcPr>
          <w:p w14:paraId="39000338"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good</w:t>
            </w:r>
          </w:p>
        </w:tc>
        <w:tc>
          <w:tcPr>
            <w:tcW w:w="2632" w:type="dxa"/>
            <w:noWrap/>
            <w:hideMark/>
          </w:tcPr>
          <w:p w14:paraId="50885808"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p>
        </w:tc>
      </w:tr>
      <w:tr w:rsidR="00734E12" w:rsidRPr="00734E12" w14:paraId="4BF10E59" w14:textId="77777777" w:rsidTr="00734E12">
        <w:trPr>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0F47D9A0" w14:textId="77777777" w:rsidR="00734E12" w:rsidRPr="00734E12" w:rsidRDefault="00734E12" w:rsidP="001D18A7">
            <w:pPr>
              <w:bidi w:val="0"/>
              <w:spacing w:line="480" w:lineRule="auto"/>
              <w:jc w:val="center"/>
              <w:rPr>
                <w:color w:val="000000"/>
              </w:rPr>
            </w:pPr>
            <w:r w:rsidRPr="00734E12">
              <w:rPr>
                <w:color w:val="000000"/>
              </w:rPr>
              <w:t>2</w:t>
            </w:r>
          </w:p>
        </w:tc>
        <w:tc>
          <w:tcPr>
            <w:tcW w:w="1023" w:type="dxa"/>
            <w:noWrap/>
            <w:hideMark/>
          </w:tcPr>
          <w:p w14:paraId="52748539"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5.959</w:t>
            </w:r>
          </w:p>
        </w:tc>
        <w:tc>
          <w:tcPr>
            <w:tcW w:w="1023" w:type="dxa"/>
            <w:noWrap/>
            <w:hideMark/>
          </w:tcPr>
          <w:p w14:paraId="5B27BB17"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3.417</w:t>
            </w:r>
          </w:p>
        </w:tc>
        <w:tc>
          <w:tcPr>
            <w:tcW w:w="1294" w:type="dxa"/>
            <w:noWrap/>
            <w:hideMark/>
          </w:tcPr>
          <w:p w14:paraId="1E4143F7"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0.346</w:t>
            </w:r>
          </w:p>
        </w:tc>
        <w:tc>
          <w:tcPr>
            <w:tcW w:w="1023" w:type="dxa"/>
            <w:noWrap/>
            <w:hideMark/>
          </w:tcPr>
          <w:p w14:paraId="48D90FB4"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1.688</w:t>
            </w:r>
          </w:p>
        </w:tc>
        <w:tc>
          <w:tcPr>
            <w:tcW w:w="841" w:type="dxa"/>
            <w:noWrap/>
            <w:hideMark/>
          </w:tcPr>
          <w:p w14:paraId="4A3C5657"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-1.342</w:t>
            </w:r>
          </w:p>
        </w:tc>
        <w:tc>
          <w:tcPr>
            <w:tcW w:w="567" w:type="dxa"/>
            <w:noWrap/>
            <w:hideMark/>
          </w:tcPr>
          <w:p w14:paraId="07C91B4E"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good</w:t>
            </w:r>
          </w:p>
        </w:tc>
        <w:tc>
          <w:tcPr>
            <w:tcW w:w="2632" w:type="dxa"/>
            <w:noWrap/>
            <w:hideMark/>
          </w:tcPr>
          <w:p w14:paraId="49292EB1" w14:textId="77777777" w:rsidR="00734E12" w:rsidRPr="00734E12" w:rsidRDefault="00734E12" w:rsidP="001D18A7">
            <w:pPr>
              <w:bidi w:val="0"/>
              <w:spacing w:line="480" w:lineRule="auto"/>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Occlusions, GSD</w:t>
            </w:r>
          </w:p>
        </w:tc>
      </w:tr>
      <w:tr w:rsidR="00734E12" w:rsidRPr="00734E12" w14:paraId="40DE06BF" w14:textId="77777777" w:rsidTr="00734E12">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79C04232" w14:textId="77777777" w:rsidR="00734E12" w:rsidRPr="00734E12" w:rsidRDefault="00734E12" w:rsidP="001D18A7">
            <w:pPr>
              <w:bidi w:val="0"/>
              <w:spacing w:line="480" w:lineRule="auto"/>
              <w:jc w:val="center"/>
              <w:rPr>
                <w:color w:val="000000"/>
              </w:rPr>
            </w:pPr>
            <w:r w:rsidRPr="00734E12">
              <w:rPr>
                <w:color w:val="000000"/>
              </w:rPr>
              <w:t>3</w:t>
            </w:r>
          </w:p>
        </w:tc>
        <w:tc>
          <w:tcPr>
            <w:tcW w:w="1023" w:type="dxa"/>
            <w:noWrap/>
            <w:hideMark/>
          </w:tcPr>
          <w:p w14:paraId="5FB87E82"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6.804</w:t>
            </w:r>
          </w:p>
        </w:tc>
        <w:tc>
          <w:tcPr>
            <w:tcW w:w="1023" w:type="dxa"/>
            <w:noWrap/>
            <w:hideMark/>
          </w:tcPr>
          <w:p w14:paraId="43DA354A"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5.145</w:t>
            </w:r>
          </w:p>
        </w:tc>
        <w:tc>
          <w:tcPr>
            <w:tcW w:w="1294" w:type="dxa"/>
            <w:noWrap/>
            <w:hideMark/>
          </w:tcPr>
          <w:p w14:paraId="253B3F96"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0.722</w:t>
            </w:r>
          </w:p>
        </w:tc>
        <w:tc>
          <w:tcPr>
            <w:tcW w:w="1023" w:type="dxa"/>
            <w:noWrap/>
            <w:hideMark/>
          </w:tcPr>
          <w:p w14:paraId="6D031FF3"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0.578</w:t>
            </w:r>
          </w:p>
        </w:tc>
        <w:tc>
          <w:tcPr>
            <w:tcW w:w="841" w:type="dxa"/>
            <w:noWrap/>
            <w:hideMark/>
          </w:tcPr>
          <w:p w14:paraId="2BEDB1E7"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0.144</w:t>
            </w:r>
          </w:p>
        </w:tc>
        <w:tc>
          <w:tcPr>
            <w:tcW w:w="567" w:type="dxa"/>
            <w:noWrap/>
            <w:hideMark/>
          </w:tcPr>
          <w:p w14:paraId="58CEB1E0"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good</w:t>
            </w:r>
          </w:p>
        </w:tc>
        <w:tc>
          <w:tcPr>
            <w:tcW w:w="2632" w:type="dxa"/>
            <w:noWrap/>
            <w:hideMark/>
          </w:tcPr>
          <w:p w14:paraId="0C8AB8BE"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p>
        </w:tc>
      </w:tr>
      <w:tr w:rsidR="00734E12" w:rsidRPr="00734E12" w14:paraId="251C4890" w14:textId="77777777" w:rsidTr="00734E12">
        <w:trPr>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20B5B04B" w14:textId="77777777" w:rsidR="00734E12" w:rsidRPr="00734E12" w:rsidRDefault="00734E12" w:rsidP="001D18A7">
            <w:pPr>
              <w:bidi w:val="0"/>
              <w:spacing w:line="480" w:lineRule="auto"/>
              <w:jc w:val="center"/>
              <w:rPr>
                <w:color w:val="000000"/>
              </w:rPr>
            </w:pPr>
            <w:r w:rsidRPr="00734E12">
              <w:rPr>
                <w:color w:val="000000"/>
              </w:rPr>
              <w:t>4</w:t>
            </w:r>
          </w:p>
        </w:tc>
        <w:tc>
          <w:tcPr>
            <w:tcW w:w="1023" w:type="dxa"/>
            <w:noWrap/>
            <w:hideMark/>
          </w:tcPr>
          <w:p w14:paraId="7538FE17"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12.439</w:t>
            </w:r>
          </w:p>
        </w:tc>
        <w:tc>
          <w:tcPr>
            <w:tcW w:w="1023" w:type="dxa"/>
            <w:noWrap/>
            <w:hideMark/>
          </w:tcPr>
          <w:p w14:paraId="2678B82F"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7.836</w:t>
            </w:r>
          </w:p>
        </w:tc>
        <w:tc>
          <w:tcPr>
            <w:tcW w:w="1294" w:type="dxa"/>
            <w:noWrap/>
            <w:hideMark/>
          </w:tcPr>
          <w:p w14:paraId="003EB86C"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2.705</w:t>
            </w:r>
          </w:p>
        </w:tc>
        <w:tc>
          <w:tcPr>
            <w:tcW w:w="1023" w:type="dxa"/>
            <w:noWrap/>
            <w:hideMark/>
          </w:tcPr>
          <w:p w14:paraId="0135B672"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1.956</w:t>
            </w:r>
          </w:p>
        </w:tc>
        <w:tc>
          <w:tcPr>
            <w:tcW w:w="841" w:type="dxa"/>
            <w:noWrap/>
            <w:hideMark/>
          </w:tcPr>
          <w:p w14:paraId="04A4D12A"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0.749</w:t>
            </w:r>
          </w:p>
        </w:tc>
        <w:tc>
          <w:tcPr>
            <w:tcW w:w="567" w:type="dxa"/>
            <w:noWrap/>
            <w:hideMark/>
          </w:tcPr>
          <w:p w14:paraId="41F8FE61"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good</w:t>
            </w:r>
          </w:p>
        </w:tc>
        <w:tc>
          <w:tcPr>
            <w:tcW w:w="2632" w:type="dxa"/>
            <w:noWrap/>
            <w:hideMark/>
          </w:tcPr>
          <w:p w14:paraId="08439E4B" w14:textId="77777777" w:rsidR="00734E12" w:rsidRPr="00734E12" w:rsidRDefault="00734E12" w:rsidP="001D18A7">
            <w:pPr>
              <w:bidi w:val="0"/>
              <w:spacing w:line="480" w:lineRule="auto"/>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GSD</w:t>
            </w:r>
          </w:p>
        </w:tc>
      </w:tr>
      <w:tr w:rsidR="00734E12" w:rsidRPr="00734E12" w14:paraId="0E75291F" w14:textId="77777777" w:rsidTr="00734E12">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49188152" w14:textId="77777777" w:rsidR="00734E12" w:rsidRPr="00734E12" w:rsidRDefault="00734E12" w:rsidP="001D18A7">
            <w:pPr>
              <w:bidi w:val="0"/>
              <w:spacing w:line="480" w:lineRule="auto"/>
              <w:jc w:val="center"/>
              <w:rPr>
                <w:color w:val="000000"/>
              </w:rPr>
            </w:pPr>
            <w:r w:rsidRPr="00734E12">
              <w:rPr>
                <w:color w:val="000000"/>
              </w:rPr>
              <w:t>5</w:t>
            </w:r>
          </w:p>
        </w:tc>
        <w:tc>
          <w:tcPr>
            <w:tcW w:w="1023" w:type="dxa"/>
            <w:noWrap/>
            <w:hideMark/>
          </w:tcPr>
          <w:p w14:paraId="4C260BCB"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13.072</w:t>
            </w:r>
          </w:p>
        </w:tc>
        <w:tc>
          <w:tcPr>
            <w:tcW w:w="1023" w:type="dxa"/>
            <w:noWrap/>
            <w:hideMark/>
          </w:tcPr>
          <w:p w14:paraId="6A9F3EE3"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7.522</w:t>
            </w:r>
          </w:p>
        </w:tc>
        <w:tc>
          <w:tcPr>
            <w:tcW w:w="1294" w:type="dxa"/>
            <w:noWrap/>
            <w:hideMark/>
          </w:tcPr>
          <w:p w14:paraId="7A3C89FD"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2.623</w:t>
            </w:r>
          </w:p>
        </w:tc>
        <w:tc>
          <w:tcPr>
            <w:tcW w:w="1023" w:type="dxa"/>
            <w:noWrap/>
            <w:hideMark/>
          </w:tcPr>
          <w:p w14:paraId="7F86B4F4"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2.742</w:t>
            </w:r>
          </w:p>
        </w:tc>
        <w:tc>
          <w:tcPr>
            <w:tcW w:w="841" w:type="dxa"/>
            <w:noWrap/>
            <w:hideMark/>
          </w:tcPr>
          <w:p w14:paraId="6DD8F331"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-0.119</w:t>
            </w:r>
          </w:p>
        </w:tc>
        <w:tc>
          <w:tcPr>
            <w:tcW w:w="567" w:type="dxa"/>
            <w:noWrap/>
            <w:hideMark/>
          </w:tcPr>
          <w:p w14:paraId="36F69710"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underfit</w:t>
            </w:r>
          </w:p>
        </w:tc>
        <w:tc>
          <w:tcPr>
            <w:tcW w:w="2632" w:type="dxa"/>
            <w:noWrap/>
            <w:hideMark/>
          </w:tcPr>
          <w:p w14:paraId="2D0E08D2"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p>
        </w:tc>
      </w:tr>
      <w:tr w:rsidR="00734E12" w:rsidRPr="00734E12" w14:paraId="458A41C7" w14:textId="77777777" w:rsidTr="00734E12">
        <w:trPr>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3FB75304" w14:textId="77777777" w:rsidR="00734E12" w:rsidRPr="00734E12" w:rsidRDefault="00734E12" w:rsidP="001D18A7">
            <w:pPr>
              <w:bidi w:val="0"/>
              <w:spacing w:line="480" w:lineRule="auto"/>
              <w:jc w:val="center"/>
              <w:rPr>
                <w:color w:val="000000"/>
              </w:rPr>
            </w:pPr>
            <w:r w:rsidRPr="00734E12">
              <w:rPr>
                <w:color w:val="000000"/>
              </w:rPr>
              <w:t>6</w:t>
            </w:r>
          </w:p>
        </w:tc>
        <w:tc>
          <w:tcPr>
            <w:tcW w:w="1023" w:type="dxa"/>
            <w:noWrap/>
            <w:hideMark/>
          </w:tcPr>
          <w:p w14:paraId="76F8A89A"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8.811</w:t>
            </w:r>
          </w:p>
        </w:tc>
        <w:tc>
          <w:tcPr>
            <w:tcW w:w="1023" w:type="dxa"/>
            <w:noWrap/>
            <w:hideMark/>
          </w:tcPr>
          <w:p w14:paraId="3C690838"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5.951</w:t>
            </w:r>
          </w:p>
        </w:tc>
        <w:tc>
          <w:tcPr>
            <w:tcW w:w="1294" w:type="dxa"/>
            <w:noWrap/>
            <w:hideMark/>
          </w:tcPr>
          <w:p w14:paraId="246D11F4"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1.170</w:t>
            </w:r>
          </w:p>
        </w:tc>
        <w:tc>
          <w:tcPr>
            <w:tcW w:w="1023" w:type="dxa"/>
            <w:noWrap/>
            <w:hideMark/>
          </w:tcPr>
          <w:p w14:paraId="07568DAB"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1.822</w:t>
            </w:r>
          </w:p>
        </w:tc>
        <w:tc>
          <w:tcPr>
            <w:tcW w:w="841" w:type="dxa"/>
            <w:noWrap/>
            <w:hideMark/>
          </w:tcPr>
          <w:p w14:paraId="1E858C4D"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-0.652</w:t>
            </w:r>
          </w:p>
        </w:tc>
        <w:tc>
          <w:tcPr>
            <w:tcW w:w="567" w:type="dxa"/>
            <w:noWrap/>
            <w:hideMark/>
          </w:tcPr>
          <w:p w14:paraId="04641BC6"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underfit</w:t>
            </w:r>
          </w:p>
        </w:tc>
        <w:tc>
          <w:tcPr>
            <w:tcW w:w="2632" w:type="dxa"/>
            <w:noWrap/>
            <w:hideMark/>
          </w:tcPr>
          <w:p w14:paraId="0F8A3E72" w14:textId="77777777" w:rsidR="00734E12" w:rsidRPr="00734E12" w:rsidRDefault="00734E12" w:rsidP="001D18A7">
            <w:pPr>
              <w:bidi w:val="0"/>
              <w:spacing w:line="480" w:lineRule="auto"/>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Viola–Jones BBOX not good</w:t>
            </w:r>
          </w:p>
        </w:tc>
      </w:tr>
      <w:tr w:rsidR="00734E12" w:rsidRPr="00734E12" w14:paraId="596FB5B6" w14:textId="77777777" w:rsidTr="00734E12">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640A4921" w14:textId="77777777" w:rsidR="00734E12" w:rsidRPr="00734E12" w:rsidRDefault="00734E12" w:rsidP="001D18A7">
            <w:pPr>
              <w:bidi w:val="0"/>
              <w:spacing w:line="480" w:lineRule="auto"/>
              <w:jc w:val="center"/>
              <w:rPr>
                <w:color w:val="000000"/>
              </w:rPr>
            </w:pPr>
            <w:r w:rsidRPr="00734E12">
              <w:rPr>
                <w:color w:val="000000"/>
              </w:rPr>
              <w:t>7</w:t>
            </w:r>
          </w:p>
        </w:tc>
        <w:tc>
          <w:tcPr>
            <w:tcW w:w="1023" w:type="dxa"/>
            <w:noWrap/>
            <w:hideMark/>
          </w:tcPr>
          <w:p w14:paraId="79A46F05"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13.584</w:t>
            </w:r>
          </w:p>
        </w:tc>
        <w:tc>
          <w:tcPr>
            <w:tcW w:w="1023" w:type="dxa"/>
            <w:noWrap/>
            <w:hideMark/>
          </w:tcPr>
          <w:p w14:paraId="34441292"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8.499</w:t>
            </w:r>
          </w:p>
        </w:tc>
        <w:tc>
          <w:tcPr>
            <w:tcW w:w="1294" w:type="dxa"/>
            <w:noWrap/>
            <w:hideMark/>
          </w:tcPr>
          <w:p w14:paraId="32893957"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3.444</w:t>
            </w:r>
          </w:p>
        </w:tc>
        <w:tc>
          <w:tcPr>
            <w:tcW w:w="1023" w:type="dxa"/>
            <w:noWrap/>
            <w:hideMark/>
          </w:tcPr>
          <w:p w14:paraId="55699153"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0.812</w:t>
            </w:r>
          </w:p>
        </w:tc>
        <w:tc>
          <w:tcPr>
            <w:tcW w:w="841" w:type="dxa"/>
            <w:noWrap/>
            <w:hideMark/>
          </w:tcPr>
          <w:p w14:paraId="4DF90B5F"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2.632</w:t>
            </w:r>
          </w:p>
        </w:tc>
        <w:tc>
          <w:tcPr>
            <w:tcW w:w="567" w:type="dxa"/>
            <w:noWrap/>
            <w:hideMark/>
          </w:tcPr>
          <w:p w14:paraId="66361CC4"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bad fit</w:t>
            </w:r>
          </w:p>
        </w:tc>
        <w:tc>
          <w:tcPr>
            <w:tcW w:w="2632" w:type="dxa"/>
            <w:noWrap/>
            <w:hideMark/>
          </w:tcPr>
          <w:p w14:paraId="44FA8290"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p>
        </w:tc>
      </w:tr>
      <w:tr w:rsidR="00734E12" w:rsidRPr="00734E12" w14:paraId="2507A7FD" w14:textId="77777777" w:rsidTr="00734E12">
        <w:trPr>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2D9AFA6F" w14:textId="77777777" w:rsidR="00734E12" w:rsidRPr="00734E12" w:rsidRDefault="00734E12" w:rsidP="001D18A7">
            <w:pPr>
              <w:bidi w:val="0"/>
              <w:spacing w:line="480" w:lineRule="auto"/>
              <w:jc w:val="center"/>
              <w:rPr>
                <w:color w:val="000000"/>
              </w:rPr>
            </w:pPr>
            <w:r w:rsidRPr="00734E12">
              <w:rPr>
                <w:color w:val="000000"/>
              </w:rPr>
              <w:t>8</w:t>
            </w:r>
          </w:p>
        </w:tc>
        <w:tc>
          <w:tcPr>
            <w:tcW w:w="1023" w:type="dxa"/>
            <w:noWrap/>
            <w:hideMark/>
          </w:tcPr>
          <w:p w14:paraId="2D863CB5"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6.412</w:t>
            </w:r>
          </w:p>
        </w:tc>
        <w:tc>
          <w:tcPr>
            <w:tcW w:w="1023" w:type="dxa"/>
            <w:noWrap/>
            <w:hideMark/>
          </w:tcPr>
          <w:p w14:paraId="11D3B111"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5.509</w:t>
            </w:r>
          </w:p>
        </w:tc>
        <w:tc>
          <w:tcPr>
            <w:tcW w:w="1294" w:type="dxa"/>
            <w:noWrap/>
            <w:hideMark/>
          </w:tcPr>
          <w:p w14:paraId="013C8D54"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0.771</w:t>
            </w:r>
          </w:p>
        </w:tc>
        <w:tc>
          <w:tcPr>
            <w:tcW w:w="1023" w:type="dxa"/>
            <w:noWrap/>
            <w:hideMark/>
          </w:tcPr>
          <w:p w14:paraId="0B06932E"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3.040</w:t>
            </w:r>
          </w:p>
        </w:tc>
        <w:tc>
          <w:tcPr>
            <w:tcW w:w="841" w:type="dxa"/>
            <w:noWrap/>
            <w:hideMark/>
          </w:tcPr>
          <w:p w14:paraId="16490004"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-2.269</w:t>
            </w:r>
          </w:p>
        </w:tc>
        <w:tc>
          <w:tcPr>
            <w:tcW w:w="567" w:type="dxa"/>
            <w:noWrap/>
            <w:hideMark/>
          </w:tcPr>
          <w:p w14:paraId="09925031"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bad fit</w:t>
            </w:r>
          </w:p>
        </w:tc>
        <w:tc>
          <w:tcPr>
            <w:tcW w:w="2632" w:type="dxa"/>
            <w:noWrap/>
            <w:hideMark/>
          </w:tcPr>
          <w:p w14:paraId="4D1B2282"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p>
        </w:tc>
      </w:tr>
      <w:tr w:rsidR="00734E12" w:rsidRPr="00734E12" w14:paraId="7DD75FF2" w14:textId="77777777" w:rsidTr="00734E12">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31C44D1C" w14:textId="77777777" w:rsidR="00734E12" w:rsidRPr="00734E12" w:rsidRDefault="00734E12" w:rsidP="001D18A7">
            <w:pPr>
              <w:bidi w:val="0"/>
              <w:spacing w:line="480" w:lineRule="auto"/>
              <w:jc w:val="center"/>
              <w:rPr>
                <w:color w:val="000000"/>
              </w:rPr>
            </w:pPr>
            <w:r w:rsidRPr="00734E12">
              <w:rPr>
                <w:color w:val="000000"/>
              </w:rPr>
              <w:t>9</w:t>
            </w:r>
          </w:p>
        </w:tc>
        <w:tc>
          <w:tcPr>
            <w:tcW w:w="1023" w:type="dxa"/>
            <w:noWrap/>
            <w:hideMark/>
          </w:tcPr>
          <w:p w14:paraId="52CEE77D"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6.278</w:t>
            </w:r>
          </w:p>
        </w:tc>
        <w:tc>
          <w:tcPr>
            <w:tcW w:w="1023" w:type="dxa"/>
            <w:noWrap/>
            <w:hideMark/>
          </w:tcPr>
          <w:p w14:paraId="669388B7"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5.079</w:t>
            </w:r>
          </w:p>
        </w:tc>
        <w:tc>
          <w:tcPr>
            <w:tcW w:w="1294" w:type="dxa"/>
            <w:noWrap/>
            <w:hideMark/>
          </w:tcPr>
          <w:p w14:paraId="44F0BA4F"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0.660</w:t>
            </w:r>
          </w:p>
        </w:tc>
        <w:tc>
          <w:tcPr>
            <w:tcW w:w="1023" w:type="dxa"/>
            <w:noWrap/>
            <w:hideMark/>
          </w:tcPr>
          <w:p w14:paraId="62283CC4"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1.257</w:t>
            </w:r>
          </w:p>
        </w:tc>
        <w:tc>
          <w:tcPr>
            <w:tcW w:w="841" w:type="dxa"/>
            <w:noWrap/>
            <w:hideMark/>
          </w:tcPr>
          <w:p w14:paraId="3CB023C3"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-0.597</w:t>
            </w:r>
          </w:p>
        </w:tc>
        <w:tc>
          <w:tcPr>
            <w:tcW w:w="567" w:type="dxa"/>
            <w:noWrap/>
            <w:hideMark/>
          </w:tcPr>
          <w:p w14:paraId="4C58D3A5"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underfit</w:t>
            </w:r>
          </w:p>
        </w:tc>
        <w:tc>
          <w:tcPr>
            <w:tcW w:w="2632" w:type="dxa"/>
            <w:noWrap/>
            <w:hideMark/>
          </w:tcPr>
          <w:p w14:paraId="06BC38B0"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p>
        </w:tc>
      </w:tr>
      <w:tr w:rsidR="00734E12" w:rsidRPr="00734E12" w14:paraId="2BD52F9F" w14:textId="77777777" w:rsidTr="00734E12">
        <w:trPr>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4A88C6F7" w14:textId="77777777" w:rsidR="00734E12" w:rsidRPr="00734E12" w:rsidRDefault="00734E12" w:rsidP="001D18A7">
            <w:pPr>
              <w:bidi w:val="0"/>
              <w:spacing w:line="480" w:lineRule="auto"/>
              <w:jc w:val="center"/>
              <w:rPr>
                <w:color w:val="000000"/>
              </w:rPr>
            </w:pPr>
            <w:r w:rsidRPr="00734E12">
              <w:rPr>
                <w:color w:val="000000"/>
              </w:rPr>
              <w:t>10</w:t>
            </w:r>
          </w:p>
        </w:tc>
        <w:tc>
          <w:tcPr>
            <w:tcW w:w="1023" w:type="dxa"/>
            <w:noWrap/>
            <w:hideMark/>
          </w:tcPr>
          <w:p w14:paraId="7C45DBE7"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8.261</w:t>
            </w:r>
          </w:p>
        </w:tc>
        <w:tc>
          <w:tcPr>
            <w:tcW w:w="1023" w:type="dxa"/>
            <w:noWrap/>
            <w:hideMark/>
          </w:tcPr>
          <w:p w14:paraId="1F121585"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7.227</w:t>
            </w:r>
          </w:p>
        </w:tc>
        <w:tc>
          <w:tcPr>
            <w:tcW w:w="1294" w:type="dxa"/>
            <w:noWrap/>
            <w:hideMark/>
          </w:tcPr>
          <w:p w14:paraId="13D058AD"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1.576</w:t>
            </w:r>
          </w:p>
        </w:tc>
        <w:tc>
          <w:tcPr>
            <w:tcW w:w="1023" w:type="dxa"/>
            <w:noWrap/>
            <w:hideMark/>
          </w:tcPr>
          <w:p w14:paraId="3AE691A8"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1.550</w:t>
            </w:r>
          </w:p>
        </w:tc>
        <w:tc>
          <w:tcPr>
            <w:tcW w:w="841" w:type="dxa"/>
            <w:noWrap/>
            <w:hideMark/>
          </w:tcPr>
          <w:p w14:paraId="3A6EA556"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0.026</w:t>
            </w:r>
          </w:p>
        </w:tc>
        <w:tc>
          <w:tcPr>
            <w:tcW w:w="567" w:type="dxa"/>
            <w:noWrap/>
            <w:hideMark/>
          </w:tcPr>
          <w:p w14:paraId="41C99CC6"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underfit</w:t>
            </w:r>
          </w:p>
        </w:tc>
        <w:tc>
          <w:tcPr>
            <w:tcW w:w="2632" w:type="dxa"/>
            <w:noWrap/>
            <w:hideMark/>
          </w:tcPr>
          <w:p w14:paraId="6E902B2C"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p>
        </w:tc>
      </w:tr>
      <w:tr w:rsidR="00734E12" w:rsidRPr="00734E12" w14:paraId="2C10E6B2" w14:textId="77777777" w:rsidTr="00734E12">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2C90AB53" w14:textId="77777777" w:rsidR="00734E12" w:rsidRPr="00734E12" w:rsidRDefault="00734E12" w:rsidP="001D18A7">
            <w:pPr>
              <w:bidi w:val="0"/>
              <w:spacing w:line="480" w:lineRule="auto"/>
              <w:jc w:val="center"/>
              <w:rPr>
                <w:color w:val="000000"/>
              </w:rPr>
            </w:pPr>
            <w:r w:rsidRPr="00734E12">
              <w:rPr>
                <w:color w:val="000000"/>
              </w:rPr>
              <w:t>11</w:t>
            </w:r>
          </w:p>
        </w:tc>
        <w:tc>
          <w:tcPr>
            <w:tcW w:w="1023" w:type="dxa"/>
            <w:noWrap/>
            <w:hideMark/>
          </w:tcPr>
          <w:p w14:paraId="45094A59"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7.879</w:t>
            </w:r>
          </w:p>
        </w:tc>
        <w:tc>
          <w:tcPr>
            <w:tcW w:w="1023" w:type="dxa"/>
            <w:noWrap/>
            <w:hideMark/>
          </w:tcPr>
          <w:p w14:paraId="1075FED8"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4.939</w:t>
            </w:r>
          </w:p>
        </w:tc>
        <w:tc>
          <w:tcPr>
            <w:tcW w:w="1294" w:type="dxa"/>
            <w:noWrap/>
            <w:hideMark/>
          </w:tcPr>
          <w:p w14:paraId="19BE5506"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0.763</w:t>
            </w:r>
          </w:p>
        </w:tc>
        <w:tc>
          <w:tcPr>
            <w:tcW w:w="1023" w:type="dxa"/>
            <w:noWrap/>
            <w:hideMark/>
          </w:tcPr>
          <w:p w14:paraId="35D095A1"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1.142</w:t>
            </w:r>
          </w:p>
        </w:tc>
        <w:tc>
          <w:tcPr>
            <w:tcW w:w="841" w:type="dxa"/>
            <w:noWrap/>
            <w:hideMark/>
          </w:tcPr>
          <w:p w14:paraId="1E092226"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-0.379</w:t>
            </w:r>
          </w:p>
        </w:tc>
        <w:tc>
          <w:tcPr>
            <w:tcW w:w="567" w:type="dxa"/>
            <w:noWrap/>
            <w:hideMark/>
          </w:tcPr>
          <w:p w14:paraId="5F6FCB6B"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underfit</w:t>
            </w:r>
          </w:p>
        </w:tc>
        <w:tc>
          <w:tcPr>
            <w:tcW w:w="2632" w:type="dxa"/>
            <w:noWrap/>
            <w:hideMark/>
          </w:tcPr>
          <w:p w14:paraId="5EDBA9E0"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p>
        </w:tc>
      </w:tr>
      <w:tr w:rsidR="00734E12" w:rsidRPr="00734E12" w14:paraId="14BDE690" w14:textId="77777777" w:rsidTr="00734E12">
        <w:trPr>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1F6EF8DB" w14:textId="77777777" w:rsidR="00734E12" w:rsidRPr="00734E12" w:rsidRDefault="00734E12" w:rsidP="001D18A7">
            <w:pPr>
              <w:bidi w:val="0"/>
              <w:spacing w:line="480" w:lineRule="auto"/>
              <w:jc w:val="center"/>
              <w:rPr>
                <w:color w:val="000000"/>
              </w:rPr>
            </w:pPr>
            <w:r w:rsidRPr="00734E12">
              <w:rPr>
                <w:color w:val="000000"/>
              </w:rPr>
              <w:t>12</w:t>
            </w:r>
          </w:p>
        </w:tc>
        <w:tc>
          <w:tcPr>
            <w:tcW w:w="1023" w:type="dxa"/>
            <w:noWrap/>
            <w:hideMark/>
          </w:tcPr>
          <w:p w14:paraId="7F4DBA41"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10.075</w:t>
            </w:r>
          </w:p>
        </w:tc>
        <w:tc>
          <w:tcPr>
            <w:tcW w:w="1023" w:type="dxa"/>
            <w:noWrap/>
            <w:hideMark/>
          </w:tcPr>
          <w:p w14:paraId="63EF4181"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5.226</w:t>
            </w:r>
          </w:p>
        </w:tc>
        <w:tc>
          <w:tcPr>
            <w:tcW w:w="1294" w:type="dxa"/>
            <w:noWrap/>
            <w:hideMark/>
          </w:tcPr>
          <w:p w14:paraId="6CB0CF4C"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1.045</w:t>
            </w:r>
          </w:p>
        </w:tc>
        <w:tc>
          <w:tcPr>
            <w:tcW w:w="1023" w:type="dxa"/>
            <w:noWrap/>
            <w:hideMark/>
          </w:tcPr>
          <w:p w14:paraId="560D83DB"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3.750</w:t>
            </w:r>
          </w:p>
        </w:tc>
        <w:tc>
          <w:tcPr>
            <w:tcW w:w="841" w:type="dxa"/>
            <w:noWrap/>
            <w:hideMark/>
          </w:tcPr>
          <w:p w14:paraId="5F883C1A"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-2.705</w:t>
            </w:r>
          </w:p>
        </w:tc>
        <w:tc>
          <w:tcPr>
            <w:tcW w:w="567" w:type="dxa"/>
            <w:noWrap/>
            <w:hideMark/>
          </w:tcPr>
          <w:p w14:paraId="08769F98" w14:textId="77777777" w:rsidR="00734E12" w:rsidRPr="00734E12" w:rsidRDefault="00734E12" w:rsidP="001D18A7">
            <w:pPr>
              <w:bidi w:val="0"/>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underfit</w:t>
            </w:r>
          </w:p>
        </w:tc>
        <w:tc>
          <w:tcPr>
            <w:tcW w:w="2632" w:type="dxa"/>
            <w:noWrap/>
            <w:hideMark/>
          </w:tcPr>
          <w:p w14:paraId="49D53E25" w14:textId="77777777" w:rsidR="00734E12" w:rsidRPr="00734E12" w:rsidRDefault="00734E12" w:rsidP="001D18A7">
            <w:pPr>
              <w:bidi w:val="0"/>
              <w:spacing w:line="480" w:lineRule="auto"/>
              <w:cnfStyle w:val="000000000000" w:firstRow="0" w:lastRow="0" w:firstColumn="0" w:lastColumn="0" w:oddVBand="0" w:evenVBand="0" w:oddHBand="0" w:evenHBand="0" w:firstRowFirstColumn="0" w:firstRowLastColumn="0" w:lastRowFirstColumn="0" w:lastRowLastColumn="0"/>
              <w:rPr>
                <w:color w:val="000000"/>
              </w:rPr>
            </w:pPr>
            <w:r w:rsidRPr="00734E12">
              <w:rPr>
                <w:color w:val="000000"/>
              </w:rPr>
              <w:t>occlusion</w:t>
            </w:r>
          </w:p>
        </w:tc>
      </w:tr>
      <w:tr w:rsidR="00734E12" w:rsidRPr="00734E12" w14:paraId="361A78AA" w14:textId="77777777" w:rsidTr="00734E12">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603" w:type="dxa"/>
            <w:noWrap/>
            <w:hideMark/>
          </w:tcPr>
          <w:p w14:paraId="5442E2FA" w14:textId="77777777" w:rsidR="00734E12" w:rsidRPr="00734E12" w:rsidRDefault="00734E12" w:rsidP="001D18A7">
            <w:pPr>
              <w:bidi w:val="0"/>
              <w:spacing w:line="480" w:lineRule="auto"/>
              <w:jc w:val="center"/>
              <w:rPr>
                <w:color w:val="000000"/>
              </w:rPr>
            </w:pPr>
            <w:r w:rsidRPr="00734E12">
              <w:rPr>
                <w:color w:val="000000"/>
              </w:rPr>
              <w:lastRenderedPageBreak/>
              <w:t>13</w:t>
            </w:r>
          </w:p>
        </w:tc>
        <w:tc>
          <w:tcPr>
            <w:tcW w:w="1023" w:type="dxa"/>
            <w:noWrap/>
            <w:hideMark/>
          </w:tcPr>
          <w:p w14:paraId="250A614C"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10.516</w:t>
            </w:r>
          </w:p>
        </w:tc>
        <w:tc>
          <w:tcPr>
            <w:tcW w:w="1023" w:type="dxa"/>
            <w:noWrap/>
            <w:hideMark/>
          </w:tcPr>
          <w:p w14:paraId="1A43573C"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8.001</w:t>
            </w:r>
          </w:p>
        </w:tc>
        <w:tc>
          <w:tcPr>
            <w:tcW w:w="1294" w:type="dxa"/>
            <w:noWrap/>
            <w:hideMark/>
          </w:tcPr>
          <w:p w14:paraId="24765C3C"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2.397</w:t>
            </w:r>
          </w:p>
        </w:tc>
        <w:tc>
          <w:tcPr>
            <w:tcW w:w="1023" w:type="dxa"/>
            <w:noWrap/>
            <w:hideMark/>
          </w:tcPr>
          <w:p w14:paraId="6BBD2F8E"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1.974</w:t>
            </w:r>
          </w:p>
        </w:tc>
        <w:tc>
          <w:tcPr>
            <w:tcW w:w="841" w:type="dxa"/>
            <w:noWrap/>
            <w:hideMark/>
          </w:tcPr>
          <w:p w14:paraId="53D6388C"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0.423</w:t>
            </w:r>
          </w:p>
        </w:tc>
        <w:tc>
          <w:tcPr>
            <w:tcW w:w="567" w:type="dxa"/>
            <w:noWrap/>
            <w:hideMark/>
          </w:tcPr>
          <w:p w14:paraId="5C44244E" w14:textId="77777777" w:rsidR="00734E12" w:rsidRPr="00734E12" w:rsidRDefault="00734E12" w:rsidP="001D18A7">
            <w:pPr>
              <w:bidi w:val="0"/>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bad fit</w:t>
            </w:r>
          </w:p>
        </w:tc>
        <w:tc>
          <w:tcPr>
            <w:tcW w:w="2632" w:type="dxa"/>
            <w:noWrap/>
            <w:hideMark/>
          </w:tcPr>
          <w:p w14:paraId="3D31AF2F" w14:textId="77777777" w:rsidR="00734E12" w:rsidRPr="00734E12" w:rsidRDefault="00734E12" w:rsidP="001D18A7">
            <w:pPr>
              <w:bidi w:val="0"/>
              <w:spacing w:line="480" w:lineRule="auto"/>
              <w:cnfStyle w:val="000000100000" w:firstRow="0" w:lastRow="0" w:firstColumn="0" w:lastColumn="0" w:oddVBand="0" w:evenVBand="0" w:oddHBand="1" w:evenHBand="0" w:firstRowFirstColumn="0" w:firstRowLastColumn="0" w:lastRowFirstColumn="0" w:lastRowLastColumn="0"/>
              <w:rPr>
                <w:color w:val="000000"/>
              </w:rPr>
            </w:pPr>
            <w:r w:rsidRPr="00734E12">
              <w:rPr>
                <w:color w:val="000000"/>
              </w:rPr>
              <w:t>contour includes another melon</w:t>
            </w:r>
          </w:p>
        </w:tc>
      </w:tr>
    </w:tbl>
    <w:p w14:paraId="3093DC63" w14:textId="77777777" w:rsidR="00734E12" w:rsidRPr="00734E12" w:rsidRDefault="00734E12" w:rsidP="001D18A7">
      <w:pPr>
        <w:spacing w:after="0" w:line="480" w:lineRule="auto"/>
        <w:rPr>
          <w:rFonts w:ascii="Times New Roman" w:eastAsia="Times New Roman" w:hAnsi="Times New Roman" w:cs="Times New Roman"/>
          <w:sz w:val="24"/>
          <w:szCs w:val="24"/>
          <w:rtl/>
        </w:rPr>
      </w:pPr>
    </w:p>
    <w:p w14:paraId="337A9882"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highlight w:val="red"/>
        </w:rPr>
      </w:pPr>
    </w:p>
    <w:p w14:paraId="01398534" w14:textId="77777777" w:rsidR="00734E12" w:rsidRPr="00734E12" w:rsidRDefault="00734E12" w:rsidP="001D18A7">
      <w:pPr>
        <w:bidi w:val="0"/>
        <w:spacing w:after="0" w:line="480" w:lineRule="auto"/>
        <w:jc w:val="both"/>
        <w:rPr>
          <w:rFonts w:ascii="Times New Roman" w:eastAsia="Times New Roman" w:hAnsi="Times New Roman" w:cs="Times New Roman"/>
          <w:sz w:val="24"/>
          <w:szCs w:val="24"/>
        </w:rPr>
      </w:pPr>
      <w:r w:rsidRPr="00734E12">
        <w:rPr>
          <w:rFonts w:ascii="Times New Roman" w:eastAsia="Times New Roman" w:hAnsi="Times New Roman" w:cs="Times New Roman"/>
          <w:sz w:val="24"/>
          <w:szCs w:val="24"/>
        </w:rPr>
        <w:tab/>
        <w:t xml:space="preserve">In cases where the gap between the estimated weight and actual weight could be explained by inaccurate GSD, variation might originate from: a variable distance between the drone and the ground due to variation in field flatness and/or a variation in flight height,  vibrations of the UAV, and wind causing movements in the drone while hovering. For the sake of the local GSD estimation, the metric size of the pixels near each melon was estimated from the targets that were located next to the labeled melons (Fig. 1), using the ratio between their actual size and pixel size; an adaptive ratio for each melon was found. To isolate the influence of possible error in geometrical feature estimation on the weight estimation, the five melons with the best-fitted ellipses were selected. Results revealed that the error was limited to about 4% of the total actual weight with an average deviation of 50 g per melon. This implies that finding the correct GSD is essential to making an accurate yield estimation; such a space-variant calibration can rely on a grid of simple man-made rectangular plastic targets, which is relatively easy to implement. </w:t>
      </w:r>
    </w:p>
    <w:p w14:paraId="16B7C46E" w14:textId="77777777" w:rsidR="00734E12" w:rsidRPr="00734E12" w:rsidRDefault="00734E12" w:rsidP="001D18A7">
      <w:pPr>
        <w:bidi w:val="0"/>
        <w:spacing w:after="0" w:line="480" w:lineRule="auto"/>
        <w:jc w:val="both"/>
        <w:rPr>
          <w:rFonts w:ascii="Times New Roman" w:eastAsia="Times New Roman" w:hAnsi="Times New Roman" w:cs="Times New Roman"/>
          <w:sz w:val="20"/>
          <w:szCs w:val="20"/>
          <w:lang w:bidi="ar-SA"/>
        </w:rPr>
      </w:pPr>
    </w:p>
    <w:p w14:paraId="22F76DB5" w14:textId="77777777" w:rsidR="00734E12" w:rsidRPr="00734E12" w:rsidRDefault="00734E12" w:rsidP="001D18A7">
      <w:pPr>
        <w:keepNext/>
        <w:bidi w:val="0"/>
        <w:spacing w:after="0" w:line="480" w:lineRule="auto"/>
        <w:outlineLvl w:val="0"/>
        <w:rPr>
          <w:rFonts w:ascii="Times New Roman" w:eastAsia="Times New Roman" w:hAnsi="Times New Roman" w:cs="Times New Roman"/>
          <w:b/>
          <w:sz w:val="28"/>
          <w:szCs w:val="28"/>
          <w:lang w:bidi="ar-SA"/>
        </w:rPr>
      </w:pPr>
      <w:bookmarkStart w:id="700" w:name="_Toc528766224"/>
      <w:bookmarkStart w:id="701" w:name="_Toc528766336"/>
      <w:bookmarkStart w:id="702" w:name="_Toc529648059"/>
      <w:r w:rsidRPr="00734E12">
        <w:rPr>
          <w:rFonts w:ascii="Times New Roman" w:eastAsia="Times New Roman" w:hAnsi="Times New Roman" w:cs="Times New Roman"/>
          <w:b/>
          <w:sz w:val="28"/>
          <w:szCs w:val="28"/>
          <w:lang w:bidi="ar-SA"/>
        </w:rPr>
        <w:t xml:space="preserve">Summary </w:t>
      </w:r>
      <w:bookmarkEnd w:id="700"/>
      <w:bookmarkEnd w:id="701"/>
      <w:bookmarkEnd w:id="702"/>
      <w:r w:rsidRPr="00734E12">
        <w:rPr>
          <w:rFonts w:ascii="Times New Roman" w:eastAsia="Times New Roman" w:hAnsi="Times New Roman" w:cs="Times New Roman"/>
          <w:b/>
          <w:sz w:val="28"/>
          <w:szCs w:val="28"/>
          <w:lang w:bidi="ar-SA"/>
        </w:rPr>
        <w:t xml:space="preserve">and future works </w:t>
      </w:r>
    </w:p>
    <w:p w14:paraId="09386B26" w14:textId="77777777" w:rsidR="00734E12" w:rsidRPr="00734E12" w:rsidRDefault="00734E12" w:rsidP="001D18A7">
      <w:pPr>
        <w:bidi w:val="0"/>
        <w:spacing w:after="0" w:line="480" w:lineRule="auto"/>
        <w:jc w:val="both"/>
        <w:rPr>
          <w:rFonts w:ascii="Times New Roman" w:eastAsia="Times New Roman" w:hAnsi="Times New Roman" w:cs="Times New Roman"/>
          <w:bCs/>
          <w:sz w:val="24"/>
          <w:szCs w:val="24"/>
          <w:lang w:bidi="ar-SA"/>
        </w:rPr>
      </w:pPr>
    </w:p>
    <w:p w14:paraId="547336FB" w14:textId="77777777" w:rsidR="00734E12" w:rsidRPr="00734E12" w:rsidRDefault="00734E12" w:rsidP="001D18A7">
      <w:pPr>
        <w:bidi w:val="0"/>
        <w:spacing w:after="0" w:line="480" w:lineRule="auto"/>
        <w:jc w:val="both"/>
        <w:rPr>
          <w:rFonts w:ascii="Times New Roman" w:eastAsia="Times New Roman" w:hAnsi="Times New Roman" w:cs="Times New Roman"/>
          <w:iCs/>
          <w:sz w:val="24"/>
          <w:szCs w:val="24"/>
        </w:rPr>
      </w:pPr>
      <w:r w:rsidRPr="00734E12">
        <w:rPr>
          <w:rFonts w:ascii="Times New Roman" w:eastAsia="Times New Roman" w:hAnsi="Times New Roman" w:cs="Times New Roman"/>
          <w:bCs/>
          <w:sz w:val="24"/>
          <w:szCs w:val="24"/>
          <w:lang w:bidi="ar-SA"/>
        </w:rPr>
        <w:t>An algorithmic pipeline for yield estimation of melons from top-view UAV images of a melon field was developed. The pipeline includes three main stages: m</w:t>
      </w:r>
      <w:r w:rsidRPr="00734E12">
        <w:rPr>
          <w:rFonts w:ascii="Times New Roman" w:eastAsia="Times New Roman" w:hAnsi="Times New Roman" w:cs="Times New Roman"/>
          <w:iCs/>
          <w:sz w:val="24"/>
          <w:szCs w:val="24"/>
          <w:lang w:bidi="ar-SA"/>
        </w:rPr>
        <w:t>elon recognition, geometric feature extraction, and individual melon yield estimation. ROIs that might contain a melon</w:t>
      </w:r>
      <w:r w:rsidRPr="00734E12" w:rsidDel="00FC5FCD">
        <w:rPr>
          <w:rFonts w:ascii="Times New Roman" w:eastAsia="Times New Roman" w:hAnsi="Times New Roman" w:cs="Times New Roman"/>
          <w:iCs/>
          <w:sz w:val="24"/>
          <w:szCs w:val="24"/>
          <w:lang w:bidi="ar-SA"/>
        </w:rPr>
        <w:t xml:space="preserve"> </w:t>
      </w:r>
      <w:r w:rsidRPr="00734E12">
        <w:rPr>
          <w:rFonts w:ascii="Times New Roman" w:eastAsia="Times New Roman" w:hAnsi="Times New Roman" w:cs="Times New Roman"/>
          <w:iCs/>
          <w:sz w:val="24"/>
          <w:szCs w:val="24"/>
          <w:lang w:bidi="ar-SA"/>
        </w:rPr>
        <w:t xml:space="preserve">are recognized using the Viola–Jones algorithm. The proposed regions </w:t>
      </w:r>
      <w:r w:rsidRPr="00734E12">
        <w:rPr>
          <w:rFonts w:ascii="Times New Roman" w:eastAsia="Times New Roman" w:hAnsi="Times New Roman" w:cs="Times New Roman"/>
          <w:iCs/>
          <w:sz w:val="24"/>
          <w:szCs w:val="24"/>
        </w:rPr>
        <w:t>undergo a classification process</w:t>
      </w:r>
      <w:r w:rsidRPr="00734E12">
        <w:rPr>
          <w:rFonts w:ascii="Times New Roman" w:eastAsia="Times New Roman" w:hAnsi="Times New Roman" w:cs="Times New Roman"/>
          <w:iCs/>
          <w:sz w:val="24"/>
          <w:szCs w:val="24"/>
          <w:lang w:bidi="ar-SA"/>
        </w:rPr>
        <w:t xml:space="preserve"> using a pretrained CNN trained by </w:t>
      </w:r>
      <w:r w:rsidRPr="00734E12">
        <w:rPr>
          <w:rFonts w:ascii="Times New Roman" w:eastAsia="Times New Roman" w:hAnsi="Times New Roman" w:cs="Times New Roman"/>
          <w:iCs/>
          <w:sz w:val="24"/>
          <w:szCs w:val="24"/>
          <w:lang w:bidi="ar-SA"/>
        </w:rPr>
        <w:lastRenderedPageBreak/>
        <w:t xml:space="preserve">transfer learning, resulting in an average precision of 0.82 and F1 score of 0.85. For each ROI classified as a melon, the melon's geometrical features were extracted by fitting an ellipse for the melon contour. The ellipse-fitting process was achieved by minimizing a cost function related to the region homogeneity between the melon and the background </w:t>
      </w:r>
      <w:r w:rsidRPr="00734E12">
        <w:rPr>
          <w:rFonts w:ascii="Times New Roman" w:eastAsia="Times New Roman" w:hAnsi="Times New Roman" w:cs="Times New Roman"/>
          <w:iCs/>
          <w:sz w:val="24"/>
          <w:szCs w:val="24"/>
        </w:rPr>
        <w:t xml:space="preserve">using a gradient descent method. The weight of each melon was predicted using the feature size of the melon in a regression model trained to estimate the weight of a single melon. </w:t>
      </w:r>
    </w:p>
    <w:p w14:paraId="631116C8" w14:textId="77777777" w:rsidR="00734E12" w:rsidRPr="00734E12" w:rsidRDefault="00734E12" w:rsidP="001D18A7">
      <w:pPr>
        <w:bidi w:val="0"/>
        <w:spacing w:after="0" w:line="480" w:lineRule="auto"/>
        <w:jc w:val="both"/>
        <w:rPr>
          <w:rFonts w:ascii="Times New Roman" w:eastAsia="Times New Roman" w:hAnsi="Times New Roman" w:cs="Times New Roman"/>
          <w:i/>
          <w:sz w:val="20"/>
          <w:szCs w:val="20"/>
        </w:rPr>
      </w:pPr>
      <w:r w:rsidRPr="00734E12">
        <w:rPr>
          <w:rFonts w:ascii="Times New Roman" w:eastAsia="Times New Roman" w:hAnsi="Times New Roman" w:cs="Times New Roman"/>
          <w:iCs/>
          <w:sz w:val="24"/>
          <w:szCs w:val="24"/>
        </w:rPr>
        <w:tab/>
        <w:t xml:space="preserve">End-to-end testing resulted in an individual melon weight accuracy of 16%, which can be improved to 4% by accurate estimation of local GSD. The overall </w:t>
      </w:r>
      <w:r w:rsidRPr="00734E12">
        <w:rPr>
          <w:rFonts w:ascii="Times New Roman" w:eastAsia="Times New Roman" w:hAnsi="Times New Roman" w:cs="Times New Roman"/>
          <w:sz w:val="24"/>
          <w:szCs w:val="24"/>
        </w:rPr>
        <w:t>yield was estimated by summing the weights of all melons in the field.  Ongoing work is focused on improving recognition by using improved object-detection techniques, based on CNNs. In addition, several models for improving the ellipse-fitting problem, such as the Chan–Vese model for active contours (Chan and Vese 2001), are under examination. An automated yield analysis system could minimize the labor required for this task.</w:t>
      </w:r>
    </w:p>
    <w:p w14:paraId="21A3E5DA" w14:textId="77777777" w:rsidR="00734E12" w:rsidRPr="00734E12" w:rsidRDefault="00734E12" w:rsidP="001D18A7">
      <w:pPr>
        <w:bidi w:val="0"/>
        <w:spacing w:after="0" w:line="480" w:lineRule="auto"/>
        <w:jc w:val="both"/>
        <w:rPr>
          <w:rFonts w:ascii="Times New Roman" w:eastAsia="Times New Roman" w:hAnsi="Times New Roman" w:cs="Times New Roman"/>
          <w:sz w:val="20"/>
          <w:szCs w:val="20"/>
          <w:lang w:bidi="ar-SA"/>
        </w:rPr>
      </w:pPr>
    </w:p>
    <w:p w14:paraId="27B5A4F4" w14:textId="77777777" w:rsidR="00734E12" w:rsidRPr="00734E12" w:rsidRDefault="00734E12" w:rsidP="001D18A7">
      <w:pPr>
        <w:bidi w:val="0"/>
        <w:spacing w:after="0" w:line="480" w:lineRule="auto"/>
        <w:jc w:val="both"/>
        <w:rPr>
          <w:rFonts w:ascii="Times New Roman" w:eastAsia="Times New Roman" w:hAnsi="Times New Roman" w:cs="Times New Roman"/>
          <w:b/>
          <w:sz w:val="28"/>
          <w:szCs w:val="28"/>
          <w:lang w:bidi="ar-SA"/>
        </w:rPr>
      </w:pPr>
      <w:r w:rsidRPr="00734E12">
        <w:rPr>
          <w:rFonts w:ascii="Times New Roman" w:eastAsia="Times New Roman" w:hAnsi="Times New Roman" w:cs="Times New Roman"/>
          <w:b/>
          <w:sz w:val="28"/>
          <w:szCs w:val="28"/>
          <w:lang w:bidi="ar-SA"/>
        </w:rPr>
        <w:t>Acknowledgments</w:t>
      </w:r>
    </w:p>
    <w:p w14:paraId="7E85E66D" w14:textId="77777777" w:rsidR="00734E12" w:rsidRPr="00734E12" w:rsidRDefault="00734E12" w:rsidP="001D18A7">
      <w:pPr>
        <w:bidi w:val="0"/>
        <w:spacing w:after="0" w:line="480" w:lineRule="auto"/>
        <w:jc w:val="both"/>
        <w:rPr>
          <w:rFonts w:ascii="Times New Roman" w:eastAsia="Times New Roman" w:hAnsi="Times New Roman" w:cs="Times New Roman"/>
          <w:b/>
          <w:sz w:val="24"/>
          <w:szCs w:val="24"/>
          <w:lang w:bidi="ar-SA"/>
        </w:rPr>
      </w:pPr>
    </w:p>
    <w:p w14:paraId="71E5CFDE" w14:textId="77777777" w:rsidR="00734E12" w:rsidRPr="00734E12" w:rsidRDefault="00734E12" w:rsidP="001D18A7">
      <w:pPr>
        <w:bidi w:val="0"/>
        <w:spacing w:after="0" w:line="480" w:lineRule="auto"/>
        <w:jc w:val="both"/>
        <w:rPr>
          <w:rFonts w:ascii="Times New Roman" w:eastAsia="Times New Roman" w:hAnsi="Times New Roman" w:cs="Times New Roman"/>
          <w:sz w:val="20"/>
          <w:szCs w:val="20"/>
          <w:lang w:bidi="ar-SA"/>
        </w:rPr>
      </w:pPr>
      <w:r w:rsidRPr="00734E12">
        <w:rPr>
          <w:rFonts w:ascii="Times New Roman" w:eastAsia="Times New Roman" w:hAnsi="Times New Roman" w:cs="Times New Roman"/>
          <w:sz w:val="24"/>
          <w:szCs w:val="24"/>
        </w:rPr>
        <w:t>This work was partially supported by BARD program number IS-4911-16 and</w:t>
      </w:r>
      <w:r w:rsidRPr="00734E12">
        <w:rPr>
          <w:rFonts w:ascii="Times New Roman" w:eastAsia="Times New Roman" w:hAnsi="Times New Roman" w:cs="Times New Roman"/>
          <w:sz w:val="24"/>
          <w:szCs w:val="24"/>
          <w:lang w:bidi="ar-SA"/>
        </w:rPr>
        <w:t xml:space="preserve"> by the Rabbi W. Gunther Plaut Chair in Manufacturing Engineering at Ben-Gurion University of the Negev.</w:t>
      </w:r>
      <w:r w:rsidRPr="00734E12">
        <w:rPr>
          <w:rFonts w:ascii="Times New Roman" w:eastAsia="Times New Roman" w:hAnsi="Times New Roman" w:cs="Times New Roman"/>
          <w:sz w:val="20"/>
          <w:szCs w:val="20"/>
          <w:lang w:bidi="ar-SA"/>
        </w:rPr>
        <w:t xml:space="preserve">  </w:t>
      </w:r>
    </w:p>
    <w:p w14:paraId="1864639F" w14:textId="2480FB56" w:rsidR="00734E12" w:rsidRDefault="00734E12" w:rsidP="001D18A7">
      <w:pPr>
        <w:bidi w:val="0"/>
        <w:spacing w:after="0" w:line="480" w:lineRule="auto"/>
        <w:jc w:val="both"/>
        <w:rPr>
          <w:rFonts w:ascii="Times New Roman" w:eastAsia="Times New Roman" w:hAnsi="Times New Roman" w:cs="Times New Roman"/>
          <w:sz w:val="20"/>
          <w:szCs w:val="20"/>
          <w:lang w:bidi="ar-SA"/>
        </w:rPr>
      </w:pPr>
    </w:p>
    <w:p w14:paraId="0336C785" w14:textId="6790F269" w:rsidR="00734E12" w:rsidRDefault="00734E12" w:rsidP="001D18A7">
      <w:pPr>
        <w:bidi w:val="0"/>
        <w:spacing w:after="0" w:line="480" w:lineRule="auto"/>
        <w:jc w:val="both"/>
        <w:rPr>
          <w:rFonts w:ascii="Times New Roman" w:eastAsia="Times New Roman" w:hAnsi="Times New Roman" w:cs="Times New Roman"/>
          <w:sz w:val="20"/>
          <w:szCs w:val="20"/>
          <w:lang w:bidi="ar-SA"/>
        </w:rPr>
      </w:pPr>
    </w:p>
    <w:p w14:paraId="3EB08FB9" w14:textId="16867411" w:rsidR="00734E12" w:rsidRDefault="00734E12" w:rsidP="001D18A7">
      <w:pPr>
        <w:bidi w:val="0"/>
        <w:spacing w:after="0" w:line="480" w:lineRule="auto"/>
        <w:jc w:val="both"/>
        <w:rPr>
          <w:rFonts w:ascii="Times New Roman" w:eastAsia="Times New Roman" w:hAnsi="Times New Roman" w:cs="Times New Roman"/>
          <w:sz w:val="20"/>
          <w:szCs w:val="20"/>
          <w:lang w:bidi="ar-SA"/>
        </w:rPr>
      </w:pPr>
    </w:p>
    <w:p w14:paraId="3F1F6B12" w14:textId="335B628A" w:rsidR="00734E12" w:rsidRDefault="00734E12" w:rsidP="001D18A7">
      <w:pPr>
        <w:bidi w:val="0"/>
        <w:spacing w:after="0" w:line="480" w:lineRule="auto"/>
        <w:jc w:val="both"/>
        <w:rPr>
          <w:rFonts w:ascii="Times New Roman" w:eastAsia="Times New Roman" w:hAnsi="Times New Roman" w:cs="Times New Roman"/>
          <w:sz w:val="20"/>
          <w:szCs w:val="20"/>
          <w:lang w:bidi="ar-SA"/>
        </w:rPr>
      </w:pPr>
    </w:p>
    <w:p w14:paraId="53E0092B" w14:textId="77777777" w:rsidR="00734E12" w:rsidRPr="00734E12" w:rsidRDefault="00734E12" w:rsidP="001D18A7">
      <w:pPr>
        <w:bidi w:val="0"/>
        <w:spacing w:after="0" w:line="480" w:lineRule="auto"/>
        <w:jc w:val="both"/>
        <w:rPr>
          <w:rFonts w:ascii="Times New Roman" w:eastAsia="Times New Roman" w:hAnsi="Times New Roman" w:cs="Times New Roman"/>
          <w:sz w:val="20"/>
          <w:szCs w:val="20"/>
          <w:lang w:bidi="ar-SA"/>
        </w:rPr>
      </w:pPr>
    </w:p>
    <w:p w14:paraId="5E4E9ADC" w14:textId="77777777" w:rsidR="00734E12" w:rsidRPr="00734E12" w:rsidRDefault="00734E12" w:rsidP="001D18A7">
      <w:pPr>
        <w:autoSpaceDE w:val="0"/>
        <w:autoSpaceDN w:val="0"/>
        <w:bidi w:val="0"/>
        <w:adjustRightInd w:val="0"/>
        <w:spacing w:after="0" w:line="480" w:lineRule="auto"/>
        <w:jc w:val="both"/>
        <w:rPr>
          <w:rFonts w:ascii="Times New Roman" w:eastAsia="Times New Roman" w:hAnsi="Times New Roman" w:cs="Times New Roman"/>
          <w:b/>
          <w:bCs/>
          <w:sz w:val="28"/>
          <w:szCs w:val="28"/>
          <w:lang w:bidi="ar-SA"/>
        </w:rPr>
      </w:pPr>
      <w:r w:rsidRPr="00734E12">
        <w:rPr>
          <w:rFonts w:ascii="Times New Roman" w:eastAsia="Times New Roman" w:hAnsi="Times New Roman" w:cs="Times New Roman"/>
          <w:b/>
          <w:bCs/>
          <w:sz w:val="28"/>
          <w:szCs w:val="28"/>
          <w:lang w:bidi="ar-SA"/>
        </w:rPr>
        <w:lastRenderedPageBreak/>
        <w:t xml:space="preserve">References    </w:t>
      </w:r>
    </w:p>
    <w:p w14:paraId="0897CA6F" w14:textId="77777777" w:rsidR="00734E12" w:rsidRPr="00734E12" w:rsidRDefault="00734E12" w:rsidP="001D18A7">
      <w:pPr>
        <w:autoSpaceDE w:val="0"/>
        <w:autoSpaceDN w:val="0"/>
        <w:bidi w:val="0"/>
        <w:adjustRightInd w:val="0"/>
        <w:spacing w:after="0" w:line="480" w:lineRule="auto"/>
        <w:jc w:val="both"/>
        <w:rPr>
          <w:rFonts w:ascii="Times New Roman" w:eastAsia="Times New Roman" w:hAnsi="Times New Roman" w:cs="Times New Roman"/>
          <w:b/>
          <w:bCs/>
          <w:sz w:val="24"/>
          <w:szCs w:val="24"/>
          <w:lang w:bidi="ar-SA"/>
        </w:rPr>
      </w:pPr>
    </w:p>
    <w:p w14:paraId="4909269B" w14:textId="77777777" w:rsidR="001D18A7" w:rsidRPr="001D18A7" w:rsidRDefault="001D18A7" w:rsidP="001D18A7">
      <w:pPr>
        <w:keepLines/>
        <w:tabs>
          <w:tab w:val="left" w:pos="357"/>
        </w:tabs>
        <w:bidi w:val="0"/>
        <w:spacing w:after="0" w:line="480" w:lineRule="auto"/>
        <w:ind w:left="567" w:hanging="567"/>
        <w:contextualSpacing/>
        <w:rPr>
          <w:rFonts w:ascii="Times New Roman" w:eastAsia="Calibri" w:hAnsi="Times New Roman" w:cs="Times New Roman"/>
          <w:sz w:val="24"/>
          <w:szCs w:val="24"/>
        </w:rPr>
      </w:pPr>
      <w:bookmarkStart w:id="703" w:name="_Hlk535329186"/>
      <w:r w:rsidRPr="001D18A7">
        <w:rPr>
          <w:rFonts w:ascii="Times New Roman" w:eastAsia="Calibri" w:hAnsi="Times New Roman" w:cs="Times New Roman"/>
          <w:sz w:val="24"/>
          <w:szCs w:val="24"/>
        </w:rPr>
        <w:t xml:space="preserve">Anisha, S., Divya, G., &amp; Shanu, S. (2013).  A survey of computer vision methods for counting fruits and yield prediction. </w:t>
      </w:r>
      <w:r w:rsidRPr="001D18A7">
        <w:rPr>
          <w:rFonts w:ascii="Times New Roman" w:eastAsia="Calibri" w:hAnsi="Times New Roman" w:cs="Times New Roman"/>
          <w:i/>
          <w:iCs/>
          <w:sz w:val="24"/>
          <w:szCs w:val="24"/>
        </w:rPr>
        <w:t>International Journal of Computer Science Engineering</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2</w:t>
      </w:r>
      <w:r w:rsidRPr="001D18A7">
        <w:rPr>
          <w:rFonts w:ascii="Times New Roman" w:eastAsia="Calibri" w:hAnsi="Times New Roman" w:cs="Times New Roman"/>
          <w:sz w:val="24"/>
          <w:szCs w:val="24"/>
        </w:rPr>
        <w:t>(6), 346–350.</w:t>
      </w:r>
    </w:p>
    <w:p w14:paraId="7F1AD988"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Bargoti, S., &amp; Underwood, J. (2017a). </w:t>
      </w:r>
      <w:r w:rsidRPr="001D18A7">
        <w:rPr>
          <w:rFonts w:ascii="Times New Roman" w:eastAsia="Calibri" w:hAnsi="Times New Roman" w:cs="Times New Roman"/>
          <w:i/>
          <w:iCs/>
          <w:sz w:val="24"/>
          <w:szCs w:val="24"/>
        </w:rPr>
        <w:t>Deep fruit detection in orchards</w:t>
      </w:r>
      <w:r w:rsidRPr="001D18A7">
        <w:rPr>
          <w:rFonts w:ascii="Times New Roman" w:eastAsia="Calibri" w:hAnsi="Times New Roman" w:cs="Times New Roman"/>
          <w:sz w:val="24"/>
          <w:szCs w:val="24"/>
        </w:rPr>
        <w:t>. arXiv:1610.03677v2 [cs.RO]. Accessed 18 September 2017.</w:t>
      </w:r>
    </w:p>
    <w:p w14:paraId="4418235A"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Bargoti, S., &amp; Underwood, J. (2017b). Image segmentation for fruit detection and yield estimation in apple orchards. </w:t>
      </w:r>
      <w:r w:rsidRPr="001D18A7">
        <w:rPr>
          <w:rFonts w:ascii="Times New Roman" w:eastAsia="Calibri" w:hAnsi="Times New Roman" w:cs="Times New Roman"/>
          <w:i/>
          <w:iCs/>
          <w:sz w:val="24"/>
          <w:szCs w:val="24"/>
        </w:rPr>
        <w:t>Journal of Field Robotics</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34</w:t>
      </w:r>
      <w:r w:rsidRPr="001D18A7">
        <w:rPr>
          <w:rFonts w:ascii="Times New Roman" w:eastAsia="Calibri" w:hAnsi="Times New Roman" w:cs="Times New Roman"/>
          <w:sz w:val="24"/>
          <w:szCs w:val="24"/>
        </w:rPr>
        <w:t>(6), 1039–1060.</w:t>
      </w:r>
    </w:p>
    <w:p w14:paraId="6D1111BA"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color w:val="222222"/>
          <w:sz w:val="24"/>
          <w:szCs w:val="24"/>
          <w:shd w:val="clear" w:color="auto" w:fill="FFFFFF"/>
          <w:lang w:bidi="ar-SA"/>
        </w:rPr>
      </w:pPr>
      <w:r w:rsidRPr="001D18A7">
        <w:rPr>
          <w:rFonts w:ascii="Times New Roman" w:eastAsia="Calibri" w:hAnsi="Times New Roman" w:cs="Times New Roman"/>
          <w:color w:val="222222"/>
          <w:sz w:val="24"/>
          <w:szCs w:val="24"/>
          <w:shd w:val="clear" w:color="auto" w:fill="FFFFFF"/>
          <w:lang w:bidi="ar-SA"/>
        </w:rPr>
        <w:t>Bresilla, K., Perulli, G. D., Boini, A., Morandi, B., Grappadelli, L. C., &amp; Manfrini, L. (2019). Single-shot convolution neural networks for real-time fruit detection within the tree. </w:t>
      </w:r>
      <w:r w:rsidRPr="001D18A7">
        <w:rPr>
          <w:rFonts w:ascii="Times New Roman" w:eastAsia="Calibri" w:hAnsi="Times New Roman" w:cs="Times New Roman"/>
          <w:i/>
          <w:iCs/>
          <w:color w:val="222222"/>
          <w:sz w:val="24"/>
          <w:szCs w:val="24"/>
          <w:shd w:val="clear" w:color="auto" w:fill="FFFFFF"/>
          <w:lang w:bidi="ar-SA"/>
        </w:rPr>
        <w:t>Frontiers in Plant Science</w:t>
      </w:r>
      <w:r w:rsidRPr="001D18A7">
        <w:rPr>
          <w:rFonts w:ascii="Times New Roman" w:eastAsia="Calibri" w:hAnsi="Times New Roman" w:cs="Times New Roman"/>
          <w:color w:val="222222"/>
          <w:sz w:val="24"/>
          <w:szCs w:val="24"/>
          <w:shd w:val="clear" w:color="auto" w:fill="FFFFFF"/>
          <w:lang w:bidi="ar-SA"/>
        </w:rPr>
        <w:t>, https://doi.org/10.3389/fpls.2019.00611</w:t>
      </w:r>
      <w:r w:rsidRPr="001D18A7" w:rsidDel="002F0679">
        <w:rPr>
          <w:rFonts w:ascii="Times New Roman" w:eastAsia="Calibri" w:hAnsi="Times New Roman" w:cs="Times New Roman"/>
          <w:color w:val="222222"/>
          <w:sz w:val="24"/>
          <w:szCs w:val="24"/>
          <w:shd w:val="clear" w:color="auto" w:fill="FFFFFF"/>
          <w:lang w:bidi="ar-SA"/>
        </w:rPr>
        <w:t xml:space="preserve"> </w:t>
      </w:r>
    </w:p>
    <w:p w14:paraId="42E20B33"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Busemeyer, L., Mentrup, D., Möller, K., Wunder, E., Alheit, K., Hahn, V., et al. (2013). BreedVision—a multi-sensor platform for non-destructive field-based phenotyping in plant breeding. </w:t>
      </w:r>
      <w:r w:rsidRPr="001D18A7">
        <w:rPr>
          <w:rFonts w:ascii="Times New Roman" w:eastAsia="Calibri" w:hAnsi="Times New Roman" w:cs="Times New Roman"/>
          <w:i/>
          <w:iCs/>
          <w:sz w:val="24"/>
          <w:szCs w:val="24"/>
        </w:rPr>
        <w:t>Sensors</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13</w:t>
      </w:r>
      <w:r w:rsidRPr="001D18A7">
        <w:rPr>
          <w:rFonts w:ascii="Times New Roman" w:eastAsia="Calibri" w:hAnsi="Times New Roman" w:cs="Times New Roman"/>
          <w:sz w:val="24"/>
          <w:szCs w:val="24"/>
        </w:rPr>
        <w:t>(3), 2830–2847.</w:t>
      </w:r>
      <w:r w:rsidRPr="001D18A7">
        <w:rPr>
          <w:rFonts w:ascii="Times New Roman" w:eastAsia="Calibri" w:hAnsi="Times New Roman" w:cs="Times New Roman"/>
          <w:sz w:val="24"/>
          <w:szCs w:val="24"/>
          <w:rtl/>
        </w:rPr>
        <w:t>‏</w:t>
      </w:r>
    </w:p>
    <w:p w14:paraId="74D47C77"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color w:val="222222"/>
          <w:sz w:val="24"/>
          <w:szCs w:val="24"/>
          <w:shd w:val="clear" w:color="auto" w:fill="FFFFFF"/>
          <w:lang w:bidi="ar-SA"/>
        </w:rPr>
        <w:t xml:space="preserve">Chaivivatrakul, S., Moonrinta, J., &amp; Dailey, M. N. (2010). Towards automated crop yield estimation-detection and 3D reconstruction of pineapples in video sequences. In </w:t>
      </w:r>
      <w:r w:rsidRPr="001D18A7">
        <w:rPr>
          <w:rFonts w:ascii="Times New Roman" w:eastAsia="Calibri" w:hAnsi="Times New Roman" w:cs="Times New Roman"/>
          <w:i/>
          <w:iCs/>
          <w:color w:val="222222"/>
          <w:sz w:val="24"/>
          <w:szCs w:val="24"/>
          <w:shd w:val="clear" w:color="auto" w:fill="FFFFFF"/>
          <w:lang w:bidi="ar-SA"/>
        </w:rPr>
        <w:t>VISAPP 2010 - Proceedings of the Fifth International Conference on Computer Vision Theory and Applications</w:t>
      </w:r>
      <w:r w:rsidRPr="001D18A7">
        <w:rPr>
          <w:rFonts w:ascii="Times New Roman" w:eastAsia="Calibri" w:hAnsi="Times New Roman" w:cs="Times New Roman"/>
          <w:color w:val="222222"/>
          <w:sz w:val="24"/>
          <w:szCs w:val="24"/>
          <w:shd w:val="clear" w:color="auto" w:fill="FFFFFF"/>
          <w:lang w:bidi="ar-SA"/>
        </w:rPr>
        <w:t> (vol. 1, pp. 180–183).</w:t>
      </w:r>
      <w:r w:rsidRPr="001D18A7">
        <w:rPr>
          <w:rFonts w:ascii="Times New Roman" w:eastAsia="Calibri" w:hAnsi="Times New Roman" w:cs="Times New Roman"/>
          <w:color w:val="222222"/>
          <w:sz w:val="24"/>
          <w:szCs w:val="24"/>
          <w:shd w:val="clear" w:color="auto" w:fill="FFFFFF"/>
          <w:rtl/>
          <w:lang w:bidi="ar-SA"/>
        </w:rPr>
        <w:t>‏</w:t>
      </w:r>
      <w:r w:rsidRPr="001D18A7">
        <w:rPr>
          <w:rFonts w:ascii="Times New Roman" w:eastAsia="Calibri" w:hAnsi="Times New Roman" w:cs="Times New Roman"/>
          <w:sz w:val="24"/>
          <w:szCs w:val="24"/>
        </w:rPr>
        <w:t xml:space="preserve"> INSTICC Press.</w:t>
      </w:r>
    </w:p>
    <w:p w14:paraId="16B7D260"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Chan, T. F., &amp; Vese, L. A. (2001). Active contours without edges. </w:t>
      </w:r>
      <w:r w:rsidRPr="001D18A7">
        <w:rPr>
          <w:rFonts w:ascii="Times New Roman" w:eastAsia="Calibri" w:hAnsi="Times New Roman" w:cs="Times New Roman"/>
          <w:i/>
          <w:iCs/>
          <w:sz w:val="24"/>
          <w:szCs w:val="24"/>
        </w:rPr>
        <w:t>IEEE Transactions on Image Processing</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10</w:t>
      </w:r>
      <w:r w:rsidRPr="001D18A7">
        <w:rPr>
          <w:rFonts w:ascii="Times New Roman" w:eastAsia="Calibri" w:hAnsi="Times New Roman" w:cs="Times New Roman"/>
          <w:sz w:val="24"/>
          <w:szCs w:val="24"/>
        </w:rPr>
        <w:t>(2), 266–277.</w:t>
      </w:r>
    </w:p>
    <w:p w14:paraId="250E6B24"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color w:val="222222"/>
          <w:sz w:val="24"/>
          <w:szCs w:val="24"/>
          <w:shd w:val="clear" w:color="auto" w:fill="FFFFFF"/>
          <w:lang w:bidi="ar-SA"/>
        </w:rPr>
        <w:lastRenderedPageBreak/>
        <w:t>Chen, S. W., Shivakumar, S. S., Dcunha, S., Das, J., Okon, E., Qu, C., et al. (2017). Counting apples and oranges with deep learning: a data-driven approach. </w:t>
      </w:r>
      <w:r w:rsidRPr="001D18A7">
        <w:rPr>
          <w:rFonts w:ascii="Times New Roman" w:eastAsia="Calibri" w:hAnsi="Times New Roman" w:cs="Times New Roman"/>
          <w:i/>
          <w:iCs/>
          <w:color w:val="222222"/>
          <w:sz w:val="24"/>
          <w:szCs w:val="24"/>
          <w:shd w:val="clear" w:color="auto" w:fill="FFFFFF"/>
          <w:lang w:bidi="ar-SA"/>
        </w:rPr>
        <w:t>IEEE Robotics and Automation Letters</w:t>
      </w:r>
      <w:r w:rsidRPr="001D18A7">
        <w:rPr>
          <w:rFonts w:ascii="Times New Roman" w:eastAsia="Calibri" w:hAnsi="Times New Roman" w:cs="Times New Roman"/>
          <w:color w:val="222222"/>
          <w:sz w:val="24"/>
          <w:szCs w:val="24"/>
          <w:shd w:val="clear" w:color="auto" w:fill="FFFFFF"/>
          <w:lang w:bidi="ar-SA"/>
        </w:rPr>
        <w:t>, </w:t>
      </w:r>
      <w:r w:rsidRPr="001D18A7">
        <w:rPr>
          <w:rFonts w:ascii="Times New Roman" w:eastAsia="Calibri" w:hAnsi="Times New Roman" w:cs="Times New Roman"/>
          <w:i/>
          <w:iCs/>
          <w:color w:val="222222"/>
          <w:sz w:val="24"/>
          <w:szCs w:val="24"/>
          <w:shd w:val="clear" w:color="auto" w:fill="FFFFFF"/>
          <w:lang w:bidi="ar-SA"/>
        </w:rPr>
        <w:t>2</w:t>
      </w:r>
      <w:r w:rsidRPr="001D18A7">
        <w:rPr>
          <w:rFonts w:ascii="Times New Roman" w:eastAsia="Calibri" w:hAnsi="Times New Roman" w:cs="Times New Roman"/>
          <w:color w:val="222222"/>
          <w:sz w:val="24"/>
          <w:szCs w:val="24"/>
          <w:shd w:val="clear" w:color="auto" w:fill="FFFFFF"/>
          <w:lang w:bidi="ar-SA"/>
        </w:rPr>
        <w:t>(2), 781–788.</w:t>
      </w:r>
      <w:r w:rsidRPr="001D18A7">
        <w:rPr>
          <w:rFonts w:ascii="Times New Roman" w:eastAsia="Calibri" w:hAnsi="Times New Roman" w:cs="Times New Roman"/>
          <w:color w:val="222222"/>
          <w:sz w:val="24"/>
          <w:szCs w:val="24"/>
          <w:shd w:val="clear" w:color="auto" w:fill="FFFFFF"/>
          <w:rtl/>
          <w:lang w:bidi="ar-SA"/>
        </w:rPr>
        <w:t>‏</w:t>
      </w:r>
    </w:p>
    <w:p w14:paraId="35311BBF" w14:textId="77777777" w:rsidR="001D18A7" w:rsidRPr="001D18A7" w:rsidRDefault="001D18A7" w:rsidP="001D18A7">
      <w:pPr>
        <w:keepLines/>
        <w:tabs>
          <w:tab w:val="left" w:pos="357"/>
        </w:tabs>
        <w:bidi w:val="0"/>
        <w:spacing w:after="0" w:line="480" w:lineRule="auto"/>
        <w:ind w:left="567" w:hanging="567"/>
        <w:contextualSpacing/>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Choi, D., Suk-Lee, W., &amp; Ehsani, R. (2013). Detecting and counting citrus fruit on the ground using machine vision. In </w:t>
      </w:r>
      <w:r w:rsidRPr="001D18A7">
        <w:rPr>
          <w:rFonts w:ascii="Times New Roman" w:eastAsia="Calibri" w:hAnsi="Times New Roman" w:cs="Times New Roman"/>
          <w:i/>
          <w:iCs/>
          <w:sz w:val="24"/>
          <w:szCs w:val="24"/>
        </w:rPr>
        <w:t>2013 ASABE Annual International Meeting</w:t>
      </w:r>
      <w:r w:rsidRPr="001D18A7">
        <w:rPr>
          <w:rFonts w:ascii="Times New Roman" w:eastAsia="Calibri" w:hAnsi="Times New Roman" w:cs="Times New Roman"/>
          <w:sz w:val="24"/>
          <w:szCs w:val="24"/>
        </w:rPr>
        <w:t xml:space="preserve"> (Paper no. 131591603). St. Joseph, MI: American Society of Agricultural and Biological Engineers.</w:t>
      </w:r>
    </w:p>
    <w:p w14:paraId="380235CB"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Dalal, N., &amp; Triggs, B. (2005). Histograms of oriented gradients for human detection. In </w:t>
      </w:r>
      <w:r w:rsidRPr="001D18A7">
        <w:rPr>
          <w:rFonts w:ascii="Times New Roman" w:eastAsia="Calibri" w:hAnsi="Times New Roman" w:cs="Times New Roman"/>
          <w:i/>
          <w:iCs/>
          <w:sz w:val="24"/>
          <w:szCs w:val="24"/>
        </w:rPr>
        <w:t>Proceedings of the IEEE Computer Society Conference on Computer Vision and Pattern Recognition</w:t>
      </w:r>
      <w:r w:rsidRPr="001D18A7">
        <w:rPr>
          <w:rFonts w:ascii="Times New Roman" w:eastAsia="Calibri" w:hAnsi="Times New Roman" w:cs="Times New Roman"/>
          <w:sz w:val="24"/>
          <w:szCs w:val="24"/>
        </w:rPr>
        <w:t xml:space="preserve"> (vol. 1, pp.  886–893). Piscataway, NJ: Institute of Electrical and Electronics Engineers. </w:t>
      </w:r>
    </w:p>
    <w:p w14:paraId="47D68A8E"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Dashuta, A., &amp; Klapp, I. (2018). Melon recognition in UAV images to estimate yield of a breeding process. Light, Energy and the Environment (E2, FTS, HISE, SOLAR, SSL), </w:t>
      </w:r>
      <w:r w:rsidRPr="001D18A7">
        <w:rPr>
          <w:rFonts w:ascii="Times New Roman" w:eastAsia="Calibri" w:hAnsi="Times New Roman" w:cs="Times New Roman"/>
          <w:i/>
          <w:iCs/>
          <w:sz w:val="24"/>
          <w:szCs w:val="24"/>
        </w:rPr>
        <w:t>OSA Technical Digest</w:t>
      </w:r>
      <w:r w:rsidRPr="001D18A7">
        <w:rPr>
          <w:rFonts w:ascii="Times New Roman" w:eastAsia="Calibri" w:hAnsi="Times New Roman" w:cs="Times New Roman"/>
          <w:sz w:val="24"/>
          <w:szCs w:val="24"/>
        </w:rPr>
        <w:t xml:space="preserve"> (Optical Society of America), paper ET4A.2. https://www.osapublishing.org/abstract.cfm?URI=EE-2018-ET4A.2</w:t>
      </w:r>
    </w:p>
    <w:p w14:paraId="0C8E5350"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Diago, M. P., Sanz-Garcia, A., Millan, B., Blasco, J., &amp; Tardaguila, J. (2014). Assessment of flower number per inflorescence in grapevine by image analysis under field conditions. </w:t>
      </w:r>
      <w:r w:rsidRPr="001D18A7">
        <w:rPr>
          <w:rFonts w:ascii="Times New Roman" w:eastAsia="Calibri" w:hAnsi="Times New Roman" w:cs="Times New Roman"/>
          <w:i/>
          <w:iCs/>
          <w:sz w:val="24"/>
          <w:szCs w:val="24"/>
        </w:rPr>
        <w:t>Journal of the Science of Food and Agriculture</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94</w:t>
      </w:r>
      <w:r w:rsidRPr="001D18A7">
        <w:rPr>
          <w:rFonts w:ascii="Times New Roman" w:eastAsia="Calibri" w:hAnsi="Times New Roman" w:cs="Times New Roman"/>
          <w:sz w:val="24"/>
          <w:szCs w:val="24"/>
        </w:rPr>
        <w:t>(10), 1981–1987.</w:t>
      </w:r>
    </w:p>
    <w:p w14:paraId="4B1EE2DA"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Edan, Y., Rogozin, D., Flash, T., &amp; Mile, G. E. (2000). Robotic melon harvesting. </w:t>
      </w:r>
      <w:r w:rsidRPr="001D18A7">
        <w:rPr>
          <w:rFonts w:ascii="Times New Roman" w:eastAsia="Calibri" w:hAnsi="Times New Roman" w:cs="Times New Roman"/>
          <w:i/>
          <w:iCs/>
          <w:sz w:val="24"/>
          <w:szCs w:val="24"/>
        </w:rPr>
        <w:t>IEEE Transactions on Robotics and Automation</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16</w:t>
      </w:r>
      <w:r w:rsidRPr="001D18A7">
        <w:rPr>
          <w:rFonts w:ascii="Times New Roman" w:eastAsia="Calibri" w:hAnsi="Times New Roman" w:cs="Times New Roman"/>
          <w:sz w:val="24"/>
          <w:szCs w:val="24"/>
        </w:rPr>
        <w:t xml:space="preserve"> ,831–835.</w:t>
      </w:r>
    </w:p>
    <w:p w14:paraId="7AF1A746" w14:textId="77777777" w:rsidR="001D18A7" w:rsidRPr="001D18A7" w:rsidRDefault="001D18A7" w:rsidP="001D18A7">
      <w:pPr>
        <w:tabs>
          <w:tab w:val="left" w:pos="0"/>
          <w:tab w:val="left" w:pos="144"/>
          <w:tab w:val="left" w:pos="576"/>
          <w:tab w:val="left" w:pos="720"/>
        </w:tabs>
        <w:bidi w:val="0"/>
        <w:spacing w:after="0" w:line="480" w:lineRule="auto"/>
        <w:ind w:left="624" w:hanging="624"/>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Edan, Y., &amp; Simon, J. E. (1997). Spatial and temporal distribution of ripe Cantaloupe fruit. </w:t>
      </w:r>
      <w:r w:rsidRPr="001D18A7">
        <w:rPr>
          <w:rFonts w:ascii="Times New Roman" w:eastAsia="Calibri" w:hAnsi="Times New Roman" w:cs="Times New Roman"/>
          <w:i/>
          <w:iCs/>
          <w:sz w:val="24"/>
          <w:szCs w:val="24"/>
        </w:rPr>
        <w:t>HortScience</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32</w:t>
      </w:r>
      <w:r w:rsidRPr="001D18A7">
        <w:rPr>
          <w:rFonts w:ascii="Times New Roman" w:eastAsia="Calibri" w:hAnsi="Times New Roman" w:cs="Times New Roman"/>
          <w:sz w:val="24"/>
          <w:szCs w:val="24"/>
        </w:rPr>
        <w:t xml:space="preserve">(7), 1178–1181. </w:t>
      </w:r>
    </w:p>
    <w:p w14:paraId="23AB1FB8" w14:textId="77777777" w:rsidR="001D18A7" w:rsidRPr="001D18A7" w:rsidRDefault="001D18A7" w:rsidP="001D18A7">
      <w:pPr>
        <w:bidi w:val="0"/>
        <w:spacing w:after="0" w:line="480" w:lineRule="auto"/>
        <w:ind w:left="567" w:hanging="567"/>
        <w:jc w:val="both"/>
        <w:rPr>
          <w:rFonts w:ascii="Times New Roman" w:eastAsia="Times New Roman" w:hAnsi="Times New Roman" w:cs="Times New Roman"/>
          <w:sz w:val="24"/>
          <w:szCs w:val="24"/>
        </w:rPr>
      </w:pPr>
      <w:r w:rsidRPr="001D18A7">
        <w:rPr>
          <w:rFonts w:ascii="Times New Roman" w:eastAsia="Times New Roman" w:hAnsi="Times New Roman" w:cs="Times New Roman"/>
          <w:sz w:val="24"/>
          <w:szCs w:val="24"/>
          <w:lang w:bidi="ar-SA"/>
        </w:rPr>
        <w:lastRenderedPageBreak/>
        <w:t xml:space="preserve">Everingham, M., Van Gool, L., Williams, C. K., Winn, J.,  &amp; Zisserman, A. (2010). The Pascal visual object classes (VOC) challenge. </w:t>
      </w:r>
      <w:r w:rsidRPr="001D18A7">
        <w:rPr>
          <w:rFonts w:ascii="Times New Roman" w:eastAsia="Times New Roman" w:hAnsi="Times New Roman" w:cs="Times New Roman"/>
          <w:i/>
          <w:iCs/>
          <w:sz w:val="24"/>
          <w:szCs w:val="24"/>
          <w:lang w:bidi="ar-SA"/>
        </w:rPr>
        <w:t>International Journal of Computer Vision</w:t>
      </w:r>
      <w:r w:rsidRPr="001D18A7">
        <w:rPr>
          <w:rFonts w:ascii="Times New Roman" w:eastAsia="Times New Roman" w:hAnsi="Times New Roman" w:cs="Times New Roman"/>
          <w:sz w:val="24"/>
          <w:szCs w:val="24"/>
          <w:lang w:bidi="ar-SA"/>
        </w:rPr>
        <w:t xml:space="preserve">, </w:t>
      </w:r>
      <w:r w:rsidRPr="001D18A7">
        <w:rPr>
          <w:rFonts w:ascii="Times New Roman" w:eastAsia="Times New Roman" w:hAnsi="Times New Roman" w:cs="Times New Roman"/>
          <w:i/>
          <w:iCs/>
          <w:sz w:val="24"/>
          <w:szCs w:val="24"/>
          <w:lang w:bidi="ar-SA"/>
        </w:rPr>
        <w:t>88</w:t>
      </w:r>
      <w:r w:rsidRPr="001D18A7">
        <w:rPr>
          <w:rFonts w:ascii="Times New Roman" w:eastAsia="Times New Roman" w:hAnsi="Times New Roman" w:cs="Times New Roman"/>
          <w:sz w:val="24"/>
          <w:szCs w:val="24"/>
          <w:lang w:bidi="ar-SA"/>
        </w:rPr>
        <w:t>(2), 303–338.</w:t>
      </w:r>
      <w:r w:rsidRPr="001D18A7">
        <w:rPr>
          <w:rFonts w:ascii="Times New Roman" w:eastAsia="Times New Roman" w:hAnsi="Times New Roman" w:cs="Times New Roman"/>
          <w:sz w:val="24"/>
          <w:szCs w:val="24"/>
          <w:rtl/>
          <w:lang w:bidi="ar-SA"/>
        </w:rPr>
        <w:t>‏</w:t>
      </w:r>
    </w:p>
    <w:p w14:paraId="76EC8FE9" w14:textId="77777777" w:rsidR="001D18A7" w:rsidRPr="001D18A7" w:rsidRDefault="001D18A7" w:rsidP="001D18A7">
      <w:pPr>
        <w:bidi w:val="0"/>
        <w:spacing w:after="0" w:line="480" w:lineRule="auto"/>
        <w:ind w:left="567" w:hanging="567"/>
        <w:jc w:val="both"/>
        <w:rPr>
          <w:rFonts w:ascii="Times New Roman" w:eastAsia="Times New Roman" w:hAnsi="Times New Roman" w:cs="Times New Roman"/>
          <w:sz w:val="24"/>
          <w:szCs w:val="24"/>
        </w:rPr>
      </w:pPr>
      <w:r w:rsidRPr="001D18A7">
        <w:rPr>
          <w:rFonts w:ascii="Times New Roman" w:eastAsia="Times New Roman" w:hAnsi="Times New Roman" w:cs="Times New Roman"/>
          <w:color w:val="222222"/>
          <w:sz w:val="24"/>
          <w:szCs w:val="24"/>
          <w:shd w:val="clear" w:color="auto" w:fill="FFFFFF"/>
          <w:lang w:bidi="ar-SA"/>
        </w:rPr>
        <w:t>Fukai, S., &amp; Fischer, K. S. (2012). Field phenotyping strategies and breeding for adaptation of rice to drought. </w:t>
      </w:r>
      <w:r w:rsidRPr="001D18A7">
        <w:rPr>
          <w:rFonts w:ascii="Times New Roman" w:eastAsia="Times New Roman" w:hAnsi="Times New Roman" w:cs="Times New Roman"/>
          <w:i/>
          <w:iCs/>
          <w:color w:val="222222"/>
          <w:sz w:val="24"/>
          <w:szCs w:val="24"/>
          <w:shd w:val="clear" w:color="auto" w:fill="FFFFFF"/>
          <w:lang w:bidi="ar-SA"/>
        </w:rPr>
        <w:t>Frontiers in Physiology</w:t>
      </w:r>
      <w:r w:rsidRPr="001D18A7">
        <w:rPr>
          <w:rFonts w:ascii="Times New Roman" w:eastAsia="Times New Roman" w:hAnsi="Times New Roman" w:cs="Times New Roman"/>
          <w:color w:val="222222"/>
          <w:sz w:val="24"/>
          <w:szCs w:val="24"/>
          <w:shd w:val="clear" w:color="auto" w:fill="FFFFFF"/>
          <w:lang w:bidi="ar-SA"/>
        </w:rPr>
        <w:t>, </w:t>
      </w:r>
      <w:r w:rsidRPr="001D18A7">
        <w:rPr>
          <w:rFonts w:ascii="Times New Roman" w:eastAsia="Times New Roman" w:hAnsi="Times New Roman" w:cs="Times New Roman"/>
          <w:i/>
          <w:iCs/>
          <w:color w:val="222222"/>
          <w:sz w:val="24"/>
          <w:szCs w:val="24"/>
          <w:shd w:val="clear" w:color="auto" w:fill="FFFFFF"/>
          <w:lang w:bidi="ar-SA"/>
        </w:rPr>
        <w:t>3</w:t>
      </w:r>
      <w:r w:rsidRPr="001D18A7">
        <w:rPr>
          <w:rFonts w:ascii="Times New Roman" w:eastAsia="Times New Roman" w:hAnsi="Times New Roman" w:cs="Times New Roman"/>
          <w:color w:val="222222"/>
          <w:sz w:val="24"/>
          <w:szCs w:val="24"/>
          <w:shd w:val="clear" w:color="auto" w:fill="FFFFFF"/>
          <w:lang w:bidi="ar-SA"/>
        </w:rPr>
        <w:t>, 282.</w:t>
      </w:r>
      <w:r w:rsidRPr="001D18A7">
        <w:rPr>
          <w:rFonts w:ascii="Times New Roman" w:eastAsia="Times New Roman" w:hAnsi="Times New Roman" w:cs="Times New Roman"/>
          <w:color w:val="222222"/>
          <w:sz w:val="24"/>
          <w:szCs w:val="24"/>
          <w:shd w:val="clear" w:color="auto" w:fill="FFFFFF"/>
          <w:rtl/>
          <w:lang w:bidi="ar-SA"/>
        </w:rPr>
        <w:t>‏</w:t>
      </w:r>
    </w:p>
    <w:p w14:paraId="6C59D514" w14:textId="77777777" w:rsidR="001D18A7" w:rsidRPr="001D18A7" w:rsidRDefault="001D18A7" w:rsidP="001D18A7">
      <w:pPr>
        <w:bidi w:val="0"/>
        <w:spacing w:after="0" w:line="480" w:lineRule="auto"/>
        <w:ind w:left="567" w:hanging="567"/>
        <w:jc w:val="both"/>
        <w:rPr>
          <w:rFonts w:ascii="Times New Roman" w:eastAsia="Times New Roman" w:hAnsi="Times New Roman" w:cs="Times New Roman"/>
          <w:sz w:val="24"/>
          <w:szCs w:val="24"/>
        </w:rPr>
      </w:pPr>
      <w:r w:rsidRPr="001D18A7">
        <w:rPr>
          <w:rFonts w:ascii="Times New Roman" w:eastAsia="Times New Roman" w:hAnsi="Times New Roman" w:cs="Times New Roman"/>
          <w:sz w:val="24"/>
          <w:szCs w:val="24"/>
        </w:rPr>
        <w:t xml:space="preserve">Gongal, A., Amatya, S., Karkee, M., Zhang, Q., &amp; Lewis, K. (2015). Sensors and systems for fruit detection and localization: a review. </w:t>
      </w:r>
      <w:r w:rsidRPr="001D18A7">
        <w:rPr>
          <w:rFonts w:ascii="Times New Roman" w:eastAsia="Times New Roman" w:hAnsi="Times New Roman" w:cs="Times New Roman"/>
          <w:i/>
          <w:iCs/>
          <w:sz w:val="24"/>
          <w:szCs w:val="24"/>
        </w:rPr>
        <w:t>Computers and Electronics in Agriculture</w:t>
      </w:r>
      <w:r w:rsidRPr="001D18A7">
        <w:rPr>
          <w:rFonts w:ascii="Times New Roman" w:eastAsia="Times New Roman" w:hAnsi="Times New Roman" w:cs="Times New Roman"/>
          <w:sz w:val="24"/>
          <w:szCs w:val="24"/>
        </w:rPr>
        <w:t xml:space="preserve">, </w:t>
      </w:r>
      <w:r w:rsidRPr="001D18A7">
        <w:rPr>
          <w:rFonts w:ascii="Times New Roman" w:eastAsia="Times New Roman" w:hAnsi="Times New Roman" w:cs="Times New Roman"/>
          <w:i/>
          <w:iCs/>
          <w:sz w:val="24"/>
          <w:szCs w:val="24"/>
        </w:rPr>
        <w:t>116</w:t>
      </w:r>
      <w:r w:rsidRPr="001D18A7">
        <w:rPr>
          <w:rFonts w:ascii="Times New Roman" w:eastAsia="Times New Roman" w:hAnsi="Times New Roman" w:cs="Times New Roman"/>
          <w:sz w:val="24"/>
          <w:szCs w:val="24"/>
        </w:rPr>
        <w:t>, 8–19.</w:t>
      </w:r>
    </w:p>
    <w:p w14:paraId="4D504EC9" w14:textId="77777777" w:rsidR="001D18A7" w:rsidRPr="001D18A7" w:rsidRDefault="001D18A7" w:rsidP="001D18A7">
      <w:pPr>
        <w:bidi w:val="0"/>
        <w:spacing w:after="0" w:line="480" w:lineRule="auto"/>
        <w:ind w:left="567" w:hanging="567"/>
        <w:jc w:val="both"/>
        <w:rPr>
          <w:rFonts w:ascii="Times New Roman" w:eastAsia="Times New Roman" w:hAnsi="Times New Roman" w:cs="Times New Roman"/>
          <w:sz w:val="24"/>
          <w:szCs w:val="24"/>
          <w:rtl/>
        </w:rPr>
      </w:pPr>
      <w:r w:rsidRPr="001D18A7">
        <w:rPr>
          <w:rFonts w:ascii="Times New Roman" w:eastAsia="Times New Roman" w:hAnsi="Times New Roman" w:cs="Times New Roman"/>
          <w:sz w:val="24"/>
          <w:szCs w:val="24"/>
        </w:rPr>
        <w:t xml:space="preserve">Gongal, A., Silwal, A., Amatya, S., Karkee, M., Zhang, Q., &amp; Lewis, K. (2016). Apple crop-load estimation with over-the-row machine vision system. </w:t>
      </w:r>
      <w:r w:rsidRPr="001D18A7">
        <w:rPr>
          <w:rFonts w:ascii="Times New Roman" w:eastAsia="Times New Roman" w:hAnsi="Times New Roman" w:cs="Times New Roman"/>
          <w:i/>
          <w:iCs/>
          <w:sz w:val="24"/>
          <w:szCs w:val="24"/>
        </w:rPr>
        <w:t>Computers and Electronics in Agriculture</w:t>
      </w:r>
      <w:r w:rsidRPr="001D18A7">
        <w:rPr>
          <w:rFonts w:ascii="Times New Roman" w:eastAsia="Times New Roman" w:hAnsi="Times New Roman" w:cs="Times New Roman"/>
          <w:sz w:val="24"/>
          <w:szCs w:val="24"/>
        </w:rPr>
        <w:t xml:space="preserve">, </w:t>
      </w:r>
      <w:r w:rsidRPr="001D18A7">
        <w:rPr>
          <w:rFonts w:ascii="Times New Roman" w:eastAsia="Times New Roman" w:hAnsi="Times New Roman" w:cs="Times New Roman"/>
          <w:i/>
          <w:iCs/>
          <w:sz w:val="24"/>
          <w:szCs w:val="24"/>
        </w:rPr>
        <w:t>120</w:t>
      </w:r>
      <w:r w:rsidRPr="001D18A7">
        <w:rPr>
          <w:rFonts w:ascii="Times New Roman" w:eastAsia="Times New Roman" w:hAnsi="Times New Roman" w:cs="Times New Roman"/>
          <w:sz w:val="24"/>
          <w:szCs w:val="24"/>
        </w:rPr>
        <w:t>, 26–35.</w:t>
      </w:r>
      <w:r w:rsidRPr="001D18A7">
        <w:rPr>
          <w:rFonts w:ascii="Times New Roman" w:eastAsia="Times New Roman" w:hAnsi="Times New Roman" w:cs="Times New Roman"/>
          <w:sz w:val="24"/>
          <w:szCs w:val="24"/>
          <w:rtl/>
        </w:rPr>
        <w:t>‏</w:t>
      </w:r>
      <w:r w:rsidRPr="001D18A7">
        <w:rPr>
          <w:rFonts w:ascii="Times New Roman" w:eastAsia="Times New Roman" w:hAnsi="Times New Roman" w:cs="Times New Roman"/>
          <w:sz w:val="24"/>
          <w:szCs w:val="24"/>
        </w:rPr>
        <w:t xml:space="preserve"> </w:t>
      </w:r>
    </w:p>
    <w:p w14:paraId="1CEB4BDD" w14:textId="77777777" w:rsidR="001D18A7" w:rsidRPr="001D18A7" w:rsidRDefault="001D18A7" w:rsidP="001D18A7">
      <w:pPr>
        <w:bidi w:val="0"/>
        <w:spacing w:after="0" w:line="480" w:lineRule="auto"/>
        <w:ind w:left="567" w:hanging="567"/>
        <w:jc w:val="both"/>
        <w:rPr>
          <w:rFonts w:ascii="Times New Roman" w:eastAsia="Times New Roman" w:hAnsi="Times New Roman" w:cs="Times New Roman"/>
          <w:sz w:val="24"/>
          <w:szCs w:val="24"/>
          <w:lang w:bidi="ar-SA"/>
        </w:rPr>
      </w:pPr>
      <w:r w:rsidRPr="001D18A7">
        <w:rPr>
          <w:rFonts w:ascii="Times New Roman" w:eastAsia="Times New Roman" w:hAnsi="Times New Roman" w:cs="Times New Roman"/>
          <w:sz w:val="24"/>
          <w:szCs w:val="24"/>
          <w:lang w:bidi="ar-SA"/>
        </w:rPr>
        <w:t xml:space="preserve">Gonzalo, M. J., Brewer, M., Anderson, C., Sullivan, D., Gray, S., &amp; Knaap, E.  (2009). Tomato fruit shape analysis using morphometric and morphology attributes implemented in tomato analyzer software program. </w:t>
      </w:r>
      <w:r w:rsidRPr="001D18A7">
        <w:rPr>
          <w:rFonts w:ascii="Times New Roman" w:eastAsia="Times New Roman" w:hAnsi="Times New Roman" w:cs="Times New Roman"/>
          <w:i/>
          <w:iCs/>
          <w:sz w:val="24"/>
          <w:szCs w:val="24"/>
          <w:lang w:bidi="ar-SA"/>
        </w:rPr>
        <w:t>Journal of the American Society for Horticultural Science</w:t>
      </w:r>
      <w:r w:rsidRPr="001D18A7">
        <w:rPr>
          <w:rFonts w:ascii="Times New Roman" w:eastAsia="Times New Roman" w:hAnsi="Times New Roman" w:cs="Times New Roman"/>
          <w:sz w:val="24"/>
          <w:szCs w:val="24"/>
          <w:lang w:bidi="ar-SA"/>
        </w:rPr>
        <w:t xml:space="preserve">, </w:t>
      </w:r>
      <w:r w:rsidRPr="001D18A7">
        <w:rPr>
          <w:rFonts w:ascii="Times New Roman" w:eastAsia="Times New Roman" w:hAnsi="Times New Roman" w:cs="Times New Roman"/>
          <w:i/>
          <w:iCs/>
          <w:sz w:val="24"/>
          <w:szCs w:val="24"/>
          <w:lang w:bidi="ar-SA"/>
        </w:rPr>
        <w:t>134</w:t>
      </w:r>
      <w:r w:rsidRPr="001D18A7">
        <w:rPr>
          <w:rFonts w:ascii="Times New Roman" w:eastAsia="Times New Roman" w:hAnsi="Times New Roman" w:cs="Times New Roman"/>
          <w:sz w:val="24"/>
          <w:szCs w:val="24"/>
          <w:lang w:bidi="ar-SA"/>
        </w:rPr>
        <w:t>(1), 77–87.</w:t>
      </w:r>
    </w:p>
    <w:p w14:paraId="09CA24C5"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Hartigan, J. A., &amp; Wong, M. A. (1979). Algorithm AS 136: a k-means clustering algorithm. </w:t>
      </w:r>
      <w:r w:rsidRPr="001D18A7">
        <w:rPr>
          <w:rFonts w:ascii="Times New Roman" w:eastAsia="Calibri" w:hAnsi="Times New Roman" w:cs="Times New Roman"/>
          <w:i/>
          <w:iCs/>
          <w:sz w:val="24"/>
          <w:szCs w:val="24"/>
        </w:rPr>
        <w:t>Applied Statistics</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28</w:t>
      </w:r>
      <w:r w:rsidRPr="001D18A7">
        <w:rPr>
          <w:rFonts w:ascii="Times New Roman" w:eastAsia="Calibri" w:hAnsi="Times New Roman" w:cs="Times New Roman"/>
          <w:sz w:val="24"/>
          <w:szCs w:val="24"/>
        </w:rPr>
        <w:t>, 100–108.</w:t>
      </w:r>
    </w:p>
    <w:p w14:paraId="2AF157FC"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Hawkins, D. M. (2004). The problem of overfitting. </w:t>
      </w:r>
      <w:r w:rsidRPr="001D18A7">
        <w:rPr>
          <w:rFonts w:ascii="Times New Roman" w:eastAsia="Calibri" w:hAnsi="Times New Roman" w:cs="Times New Roman"/>
          <w:i/>
          <w:iCs/>
          <w:sz w:val="24"/>
          <w:szCs w:val="24"/>
        </w:rPr>
        <w:t>Journal of Chemical Information and Modeling</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44</w:t>
      </w:r>
      <w:r w:rsidRPr="001D18A7">
        <w:rPr>
          <w:rFonts w:ascii="Times New Roman" w:eastAsia="Calibri" w:hAnsi="Times New Roman" w:cs="Times New Roman"/>
          <w:sz w:val="24"/>
          <w:szCs w:val="24"/>
        </w:rPr>
        <w:t>(1), 1–12.</w:t>
      </w:r>
    </w:p>
    <w:p w14:paraId="07C91DCA"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Heinzen, A., Shimmel, C., Groppe, R., &amp; Davidson, E. A. (1998). </w:t>
      </w:r>
      <w:r w:rsidRPr="001D18A7">
        <w:rPr>
          <w:rFonts w:ascii="Times New Roman" w:eastAsia="Calibri" w:hAnsi="Times New Roman" w:cs="Times New Roman"/>
          <w:i/>
          <w:iCs/>
          <w:sz w:val="24"/>
          <w:szCs w:val="24"/>
          <w:lang w:bidi="ar-SA"/>
        </w:rPr>
        <w:t>Apparatus for removing rind from spheroidal fruits and vegetables</w:t>
      </w:r>
      <w:r w:rsidRPr="001D18A7">
        <w:rPr>
          <w:rFonts w:ascii="Times New Roman" w:eastAsia="Calibri" w:hAnsi="Times New Roman" w:cs="Times New Roman"/>
          <w:sz w:val="24"/>
          <w:szCs w:val="24"/>
          <w:lang w:bidi="ar-SA"/>
        </w:rPr>
        <w:t>. U.S. Patent 5,806,414, 15 Sep 1998</w:t>
      </w:r>
      <w:r w:rsidRPr="001D18A7">
        <w:rPr>
          <w:rFonts w:ascii="Times New Roman" w:eastAsia="Calibri" w:hAnsi="Times New Roman" w:cs="Times New Roman"/>
          <w:sz w:val="24"/>
          <w:szCs w:val="24"/>
        </w:rPr>
        <w:t>.</w:t>
      </w:r>
    </w:p>
    <w:p w14:paraId="49888D8C"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Herrero-Huerta, M., González-Aguilera, D., Rodriguez-Gonzalvez, P., &amp; Hernández-López, D. (2015). Vineyard yield estimation by automatic 3D bunch modelling in field conditions. </w:t>
      </w:r>
      <w:r w:rsidRPr="001D18A7">
        <w:rPr>
          <w:rFonts w:ascii="Times New Roman" w:eastAsia="Calibri" w:hAnsi="Times New Roman" w:cs="Times New Roman"/>
          <w:i/>
          <w:iCs/>
          <w:sz w:val="24"/>
          <w:szCs w:val="24"/>
        </w:rPr>
        <w:t>Computers and Electronics in Agriculture</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110</w:t>
      </w:r>
      <w:r w:rsidRPr="001D18A7">
        <w:rPr>
          <w:rFonts w:ascii="Times New Roman" w:eastAsia="Calibri" w:hAnsi="Times New Roman" w:cs="Times New Roman"/>
          <w:sz w:val="24"/>
          <w:szCs w:val="24"/>
        </w:rPr>
        <w:t>, 17–26.</w:t>
      </w:r>
      <w:r w:rsidRPr="001D18A7">
        <w:rPr>
          <w:rFonts w:ascii="Times New Roman" w:eastAsia="Calibri" w:hAnsi="Times New Roman" w:cs="Times New Roman"/>
          <w:sz w:val="24"/>
          <w:szCs w:val="24"/>
          <w:rtl/>
        </w:rPr>
        <w:t>‏</w:t>
      </w:r>
    </w:p>
    <w:p w14:paraId="16AB126C"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lastRenderedPageBreak/>
        <w:t xml:space="preserve">Kalantar, A., Dashuta, A., Edan, Y., Dafna, A., Gur, A., &amp; Klapp, I. (2019). Estimating melon yield for breeding processes by machine-vision processing of UAV images. In </w:t>
      </w:r>
      <w:r w:rsidRPr="001D18A7">
        <w:rPr>
          <w:rFonts w:ascii="Times New Roman" w:eastAsia="Calibri" w:hAnsi="Times New Roman" w:cs="Times New Roman"/>
          <w:i/>
          <w:iCs/>
          <w:sz w:val="24"/>
          <w:szCs w:val="24"/>
        </w:rPr>
        <w:t>The 12th European Conference on Precision Agriculture</w:t>
      </w:r>
      <w:r w:rsidRPr="001D18A7">
        <w:rPr>
          <w:rFonts w:ascii="Times New Roman" w:eastAsia="Calibri" w:hAnsi="Times New Roman" w:cs="Times New Roman"/>
          <w:sz w:val="24"/>
          <w:szCs w:val="24"/>
        </w:rPr>
        <w:t>,</w:t>
      </w:r>
      <w:r w:rsidRPr="001D18A7">
        <w:rPr>
          <w:rFonts w:ascii="Calibri" w:eastAsia="Calibri" w:hAnsi="Calibri" w:cs="Arial"/>
          <w:lang w:bidi="ar-SA"/>
        </w:rPr>
        <w:t xml:space="preserve"> </w:t>
      </w:r>
      <w:r w:rsidRPr="001D18A7">
        <w:rPr>
          <w:rFonts w:ascii="Times New Roman" w:eastAsia="Calibri" w:hAnsi="Times New Roman" w:cs="Times New Roman"/>
          <w:sz w:val="24"/>
          <w:szCs w:val="24"/>
        </w:rPr>
        <w:t>https://doi.org/10.3920/978-90-8686-888-9</w:t>
      </w:r>
    </w:p>
    <w:p w14:paraId="3BEE758D"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color w:val="222222"/>
          <w:sz w:val="24"/>
          <w:szCs w:val="24"/>
          <w:shd w:val="clear" w:color="auto" w:fill="FFFFFF"/>
          <w:lang w:bidi="ar-SA"/>
        </w:rPr>
        <w:t>Kamilaris, A., &amp; Prenafeta-Boldú, F. X. (2018a). A review of the use of convolutional neural networks in agriculture. </w:t>
      </w:r>
      <w:r w:rsidRPr="001D18A7">
        <w:rPr>
          <w:rFonts w:ascii="Times New Roman" w:eastAsia="Calibri" w:hAnsi="Times New Roman" w:cs="Times New Roman"/>
          <w:i/>
          <w:iCs/>
          <w:color w:val="222222"/>
          <w:sz w:val="24"/>
          <w:szCs w:val="24"/>
          <w:shd w:val="clear" w:color="auto" w:fill="FFFFFF"/>
          <w:lang w:bidi="ar-SA"/>
        </w:rPr>
        <w:t>The Journal of Agricultural Science</w:t>
      </w:r>
      <w:r w:rsidRPr="001D18A7">
        <w:rPr>
          <w:rFonts w:ascii="Times New Roman" w:eastAsia="Calibri" w:hAnsi="Times New Roman" w:cs="Times New Roman"/>
          <w:color w:val="222222"/>
          <w:sz w:val="24"/>
          <w:szCs w:val="24"/>
          <w:shd w:val="clear" w:color="auto" w:fill="FFFFFF"/>
          <w:lang w:bidi="ar-SA"/>
        </w:rPr>
        <w:t>, </w:t>
      </w:r>
      <w:r w:rsidRPr="001D18A7">
        <w:rPr>
          <w:rFonts w:ascii="Times New Roman" w:eastAsia="Calibri" w:hAnsi="Times New Roman" w:cs="Times New Roman"/>
          <w:i/>
          <w:iCs/>
          <w:color w:val="222222"/>
          <w:sz w:val="24"/>
          <w:szCs w:val="24"/>
          <w:shd w:val="clear" w:color="auto" w:fill="FFFFFF"/>
          <w:lang w:bidi="ar-SA"/>
        </w:rPr>
        <w:t>156</w:t>
      </w:r>
      <w:r w:rsidRPr="001D18A7">
        <w:rPr>
          <w:rFonts w:ascii="Times New Roman" w:eastAsia="Calibri" w:hAnsi="Times New Roman" w:cs="Times New Roman"/>
          <w:color w:val="222222"/>
          <w:sz w:val="24"/>
          <w:szCs w:val="24"/>
          <w:shd w:val="clear" w:color="auto" w:fill="FFFFFF"/>
          <w:lang w:bidi="ar-SA"/>
        </w:rPr>
        <w:t>(3), 312–322.</w:t>
      </w:r>
      <w:r w:rsidRPr="001D18A7">
        <w:rPr>
          <w:rFonts w:ascii="Times New Roman" w:eastAsia="Calibri" w:hAnsi="Times New Roman" w:cs="Times New Roman"/>
          <w:color w:val="222222"/>
          <w:sz w:val="24"/>
          <w:szCs w:val="24"/>
          <w:shd w:val="clear" w:color="auto" w:fill="FFFFFF"/>
          <w:rtl/>
          <w:lang w:bidi="ar-SA"/>
        </w:rPr>
        <w:t>‏</w:t>
      </w:r>
    </w:p>
    <w:p w14:paraId="46208487"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color w:val="222222"/>
          <w:sz w:val="24"/>
          <w:szCs w:val="24"/>
          <w:shd w:val="clear" w:color="auto" w:fill="FFFFFF"/>
          <w:lang w:bidi="ar-SA"/>
        </w:rPr>
        <w:t>Kamilaris, A., &amp; Prenafeta-Boldú, F. X. (2018b). Deep learning in agriculture: a survey. </w:t>
      </w:r>
      <w:r w:rsidRPr="001D18A7">
        <w:rPr>
          <w:rFonts w:ascii="Times New Roman" w:eastAsia="Calibri" w:hAnsi="Times New Roman" w:cs="Times New Roman"/>
          <w:i/>
          <w:iCs/>
          <w:color w:val="222222"/>
          <w:sz w:val="24"/>
          <w:szCs w:val="24"/>
          <w:shd w:val="clear" w:color="auto" w:fill="FFFFFF"/>
          <w:lang w:bidi="ar-SA"/>
        </w:rPr>
        <w:t>Computers and Electronics in Agriculture</w:t>
      </w:r>
      <w:r w:rsidRPr="001D18A7">
        <w:rPr>
          <w:rFonts w:ascii="Times New Roman" w:eastAsia="Calibri" w:hAnsi="Times New Roman" w:cs="Times New Roman"/>
          <w:color w:val="222222"/>
          <w:sz w:val="24"/>
          <w:szCs w:val="24"/>
          <w:shd w:val="clear" w:color="auto" w:fill="FFFFFF"/>
          <w:lang w:bidi="ar-SA"/>
        </w:rPr>
        <w:t>, </w:t>
      </w:r>
      <w:r w:rsidRPr="001D18A7">
        <w:rPr>
          <w:rFonts w:ascii="Times New Roman" w:eastAsia="Calibri" w:hAnsi="Times New Roman" w:cs="Times New Roman"/>
          <w:i/>
          <w:iCs/>
          <w:color w:val="222222"/>
          <w:sz w:val="24"/>
          <w:szCs w:val="24"/>
          <w:shd w:val="clear" w:color="auto" w:fill="FFFFFF"/>
          <w:lang w:bidi="ar-SA"/>
        </w:rPr>
        <w:t>147</w:t>
      </w:r>
      <w:r w:rsidRPr="001D18A7">
        <w:rPr>
          <w:rFonts w:ascii="Times New Roman" w:eastAsia="Calibri" w:hAnsi="Times New Roman" w:cs="Times New Roman"/>
          <w:color w:val="222222"/>
          <w:sz w:val="24"/>
          <w:szCs w:val="24"/>
          <w:shd w:val="clear" w:color="auto" w:fill="FFFFFF"/>
          <w:lang w:bidi="ar-SA"/>
        </w:rPr>
        <w:t>, 70–90.</w:t>
      </w:r>
      <w:r w:rsidRPr="001D18A7">
        <w:rPr>
          <w:rFonts w:ascii="Times New Roman" w:eastAsia="Calibri" w:hAnsi="Times New Roman" w:cs="Times New Roman"/>
          <w:color w:val="222222"/>
          <w:sz w:val="24"/>
          <w:szCs w:val="24"/>
          <w:shd w:val="clear" w:color="auto" w:fill="FFFFFF"/>
          <w:rtl/>
          <w:lang w:bidi="ar-SA"/>
        </w:rPr>
        <w:t>‏</w:t>
      </w:r>
    </w:p>
    <w:p w14:paraId="688914DE"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Kapach, K., Barnea, E., Mairon, R., Edan, Y., &amp; Ben-Shahar, O. (2012). Computer vision for fruit harvesting robots – state of the art and challenges ahead.  </w:t>
      </w:r>
      <w:r w:rsidRPr="001D18A7">
        <w:rPr>
          <w:rFonts w:ascii="Times New Roman" w:eastAsia="Calibri" w:hAnsi="Times New Roman" w:cs="Times New Roman"/>
          <w:i/>
          <w:iCs/>
          <w:sz w:val="24"/>
          <w:szCs w:val="24"/>
        </w:rPr>
        <w:t>International Journal of Computational Vision and Robotics</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3</w:t>
      </w:r>
      <w:r w:rsidRPr="001D18A7">
        <w:rPr>
          <w:rFonts w:ascii="Times New Roman" w:eastAsia="Calibri" w:hAnsi="Times New Roman" w:cs="Times New Roman"/>
          <w:sz w:val="24"/>
          <w:szCs w:val="24"/>
        </w:rPr>
        <w:t>(1/2), 4–34</w:t>
      </w:r>
    </w:p>
    <w:p w14:paraId="6DF28314"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color w:val="222222"/>
          <w:sz w:val="24"/>
          <w:szCs w:val="24"/>
          <w:shd w:val="clear" w:color="auto" w:fill="FFFFFF"/>
          <w:lang w:bidi="ar-SA"/>
        </w:rPr>
        <w:t>Kestur, R., Meduri, A., &amp; Narasipura, O. (2019). MangoNet: a deep semantic segmentation architecture for a method to detect and count mangoes in an open orchard. </w:t>
      </w:r>
      <w:r w:rsidRPr="001D18A7">
        <w:rPr>
          <w:rFonts w:ascii="Times New Roman" w:eastAsia="Calibri" w:hAnsi="Times New Roman" w:cs="Times New Roman"/>
          <w:i/>
          <w:iCs/>
          <w:color w:val="222222"/>
          <w:sz w:val="24"/>
          <w:szCs w:val="24"/>
          <w:shd w:val="clear" w:color="auto" w:fill="FFFFFF"/>
          <w:lang w:bidi="ar-SA"/>
        </w:rPr>
        <w:t>Engineering Applications of Artificial Intelligence</w:t>
      </w:r>
      <w:r w:rsidRPr="001D18A7">
        <w:rPr>
          <w:rFonts w:ascii="Times New Roman" w:eastAsia="Calibri" w:hAnsi="Times New Roman" w:cs="Times New Roman"/>
          <w:color w:val="222222"/>
          <w:sz w:val="24"/>
          <w:szCs w:val="24"/>
          <w:shd w:val="clear" w:color="auto" w:fill="FFFFFF"/>
          <w:lang w:bidi="ar-SA"/>
        </w:rPr>
        <w:t>, </w:t>
      </w:r>
      <w:r w:rsidRPr="001D18A7">
        <w:rPr>
          <w:rFonts w:ascii="Times New Roman" w:eastAsia="Calibri" w:hAnsi="Times New Roman" w:cs="Times New Roman"/>
          <w:i/>
          <w:iCs/>
          <w:color w:val="222222"/>
          <w:sz w:val="24"/>
          <w:szCs w:val="24"/>
          <w:shd w:val="clear" w:color="auto" w:fill="FFFFFF"/>
          <w:lang w:bidi="ar-SA"/>
        </w:rPr>
        <w:t>77</w:t>
      </w:r>
      <w:r w:rsidRPr="001D18A7">
        <w:rPr>
          <w:rFonts w:ascii="Times New Roman" w:eastAsia="Calibri" w:hAnsi="Times New Roman" w:cs="Times New Roman"/>
          <w:color w:val="222222"/>
          <w:sz w:val="24"/>
          <w:szCs w:val="24"/>
          <w:shd w:val="clear" w:color="auto" w:fill="FFFFFF"/>
          <w:lang w:bidi="ar-SA"/>
        </w:rPr>
        <w:t>, 59–69.</w:t>
      </w:r>
      <w:r w:rsidRPr="001D18A7">
        <w:rPr>
          <w:rFonts w:ascii="Times New Roman" w:eastAsia="Calibri" w:hAnsi="Times New Roman" w:cs="Times New Roman"/>
          <w:color w:val="222222"/>
          <w:sz w:val="24"/>
          <w:szCs w:val="24"/>
          <w:shd w:val="clear" w:color="auto" w:fill="FFFFFF"/>
          <w:rtl/>
          <w:lang w:bidi="ar-SA"/>
        </w:rPr>
        <w:t>‏</w:t>
      </w:r>
    </w:p>
    <w:p w14:paraId="0B9B8ED4"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Koirala, A., Walsh, K. B., Wang, Z., &amp; McCarthy, C. (2019a). Deep learning for real-time fruit detection and orchard fruit load estimation: benchmarking of ‘</w:t>
      </w:r>
      <w:r w:rsidRPr="001D18A7">
        <w:rPr>
          <w:rFonts w:ascii="Times New Roman" w:eastAsia="Calibri" w:hAnsi="Times New Roman" w:cs="Times New Roman"/>
          <w:i/>
          <w:iCs/>
          <w:sz w:val="24"/>
          <w:szCs w:val="24"/>
        </w:rPr>
        <w:t>MangoYOLO</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Precision Agriculture</w:t>
      </w:r>
      <w:r w:rsidRPr="001D18A7">
        <w:rPr>
          <w:rFonts w:ascii="Times New Roman" w:eastAsia="Calibri" w:hAnsi="Times New Roman" w:cs="Times New Roman"/>
          <w:sz w:val="24"/>
          <w:szCs w:val="24"/>
        </w:rPr>
        <w:t>, https://doi.org/10.1007/s11119-019-09642-0</w:t>
      </w:r>
      <w:r w:rsidRPr="001D18A7">
        <w:rPr>
          <w:rFonts w:ascii="Times New Roman" w:eastAsia="Calibri" w:hAnsi="Times New Roman" w:cs="Times New Roman"/>
          <w:sz w:val="24"/>
          <w:szCs w:val="24"/>
          <w:rtl/>
        </w:rPr>
        <w:t>‏</w:t>
      </w:r>
    </w:p>
    <w:p w14:paraId="69C31888"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Koirala, A., Walsh, K. B., Wang, Z., &amp; McCarthy, C. (2019b). Deep learning—method overview and review of use for fruit detection and yield estimation. </w:t>
      </w:r>
      <w:r w:rsidRPr="001D18A7">
        <w:rPr>
          <w:rFonts w:ascii="Times New Roman" w:eastAsia="Calibri" w:hAnsi="Times New Roman" w:cs="Times New Roman"/>
          <w:i/>
          <w:iCs/>
          <w:sz w:val="24"/>
          <w:szCs w:val="24"/>
        </w:rPr>
        <w:t>Computers and Electronics in Agriculture</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162</w:t>
      </w:r>
      <w:r w:rsidRPr="001D18A7">
        <w:rPr>
          <w:rFonts w:ascii="Times New Roman" w:eastAsia="Calibri" w:hAnsi="Times New Roman" w:cs="Times New Roman"/>
          <w:sz w:val="24"/>
          <w:szCs w:val="24"/>
        </w:rPr>
        <w:t>, 219–234.</w:t>
      </w:r>
      <w:r w:rsidRPr="001D18A7">
        <w:rPr>
          <w:rFonts w:ascii="Times New Roman" w:eastAsia="Calibri" w:hAnsi="Times New Roman" w:cs="Times New Roman"/>
          <w:sz w:val="24"/>
          <w:szCs w:val="24"/>
          <w:rtl/>
        </w:rPr>
        <w:t>‏</w:t>
      </w:r>
    </w:p>
    <w:p w14:paraId="7C90F81D"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Krizhevsky, A. (2009). Learning multiple layers of features from tiny images. </w:t>
      </w:r>
      <w:hyperlink r:id="rId162" w:history="1">
        <w:r w:rsidRPr="001D18A7">
          <w:rPr>
            <w:rFonts w:ascii="Times New Roman" w:eastAsia="Calibri" w:hAnsi="Times New Roman" w:cs="Times New Roman"/>
            <w:sz w:val="24"/>
            <w:szCs w:val="24"/>
          </w:rPr>
          <w:t>https://www.cs.toronto.edu/~kriz/learning-features-2009-TR.pdf</w:t>
        </w:r>
      </w:hyperlink>
      <w:r w:rsidRPr="001D18A7">
        <w:rPr>
          <w:rFonts w:ascii="Times New Roman" w:eastAsia="Calibri" w:hAnsi="Times New Roman" w:cs="Times New Roman"/>
          <w:sz w:val="24"/>
          <w:szCs w:val="24"/>
        </w:rPr>
        <w:t>. Accessed 5 May 2019.</w:t>
      </w:r>
    </w:p>
    <w:p w14:paraId="608B6127"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lastRenderedPageBreak/>
        <w:t xml:space="preserve">Krizhevsky, A., Sutskever, I., &amp; Hinton G. E. (2012). Imagenet classification with deep convolutional neural networks. In </w:t>
      </w:r>
      <w:r w:rsidRPr="001D18A7">
        <w:rPr>
          <w:rFonts w:ascii="Times New Roman" w:eastAsia="Calibri" w:hAnsi="Times New Roman" w:cs="Times New Roman"/>
          <w:i/>
          <w:iCs/>
          <w:sz w:val="24"/>
          <w:szCs w:val="24"/>
        </w:rPr>
        <w:t>Advances in Neural Information Processing Systems 25</w:t>
      </w:r>
      <w:r w:rsidRPr="001D18A7">
        <w:rPr>
          <w:rFonts w:ascii="Times New Roman" w:eastAsia="Calibri" w:hAnsi="Times New Roman" w:cs="Times New Roman"/>
          <w:sz w:val="24"/>
          <w:szCs w:val="24"/>
        </w:rPr>
        <w:t xml:space="preserve"> (pp. 1097–1105).  </w:t>
      </w:r>
    </w:p>
    <w:p w14:paraId="5E1AEF4E"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color w:val="222222"/>
          <w:sz w:val="24"/>
          <w:szCs w:val="24"/>
          <w:shd w:val="clear" w:color="auto" w:fill="FFFFFF"/>
          <w:lang w:bidi="ar-SA"/>
        </w:rPr>
        <w:t>Lamb, N., &amp; Chuah, M. C. (2018). A strawberry detection system using convolutional neural networks. In </w:t>
      </w:r>
      <w:r w:rsidRPr="001D18A7">
        <w:rPr>
          <w:rFonts w:ascii="Times New Roman" w:eastAsia="Calibri" w:hAnsi="Times New Roman" w:cs="Times New Roman"/>
          <w:i/>
          <w:iCs/>
          <w:color w:val="222222"/>
          <w:sz w:val="24"/>
          <w:szCs w:val="24"/>
          <w:shd w:val="clear" w:color="auto" w:fill="FFFFFF"/>
          <w:lang w:bidi="ar-SA"/>
        </w:rPr>
        <w:t>2018 IEEE International Conference on Big Data (Big Data)</w:t>
      </w:r>
      <w:r w:rsidRPr="001D18A7">
        <w:rPr>
          <w:rFonts w:ascii="Times New Roman" w:eastAsia="Calibri" w:hAnsi="Times New Roman" w:cs="Times New Roman"/>
          <w:color w:val="222222"/>
          <w:sz w:val="24"/>
          <w:szCs w:val="24"/>
          <w:shd w:val="clear" w:color="auto" w:fill="FFFFFF"/>
          <w:lang w:bidi="ar-SA"/>
        </w:rPr>
        <w:t> (pp. 2515–2520).</w:t>
      </w:r>
      <w:r w:rsidRPr="001D18A7">
        <w:rPr>
          <w:rFonts w:ascii="Calibri" w:eastAsia="Calibri" w:hAnsi="Calibri" w:cs="Arial"/>
          <w:lang w:bidi="ar-SA"/>
        </w:rPr>
        <w:t xml:space="preserve"> </w:t>
      </w:r>
      <w:r w:rsidRPr="001D18A7">
        <w:rPr>
          <w:rFonts w:ascii="Times New Roman" w:eastAsia="Calibri" w:hAnsi="Times New Roman" w:cs="Times New Roman"/>
          <w:color w:val="222222"/>
          <w:sz w:val="24"/>
          <w:szCs w:val="24"/>
          <w:shd w:val="clear" w:color="auto" w:fill="FFFFFF"/>
          <w:lang w:bidi="ar-SA"/>
        </w:rPr>
        <w:t xml:space="preserve">Piscataway, NJ: Institute of Electrical and Electronics Engineers.  </w:t>
      </w:r>
    </w:p>
    <w:p w14:paraId="4A5B70E1"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Li, Z., Song, Y., Mcloughlin, I., &amp; Dai, L. (2016). Compact convolutional neural network transfer learning for small-scale image classification. In </w:t>
      </w:r>
      <w:r w:rsidRPr="001D18A7">
        <w:rPr>
          <w:rFonts w:ascii="Times New Roman" w:eastAsia="Calibri" w:hAnsi="Times New Roman" w:cs="Times New Roman"/>
          <w:i/>
          <w:iCs/>
          <w:sz w:val="24"/>
          <w:szCs w:val="24"/>
        </w:rPr>
        <w:t xml:space="preserve">IEEE International Conference on Acoustics, Speech and Signal Processing </w:t>
      </w:r>
      <w:r w:rsidRPr="001D18A7">
        <w:rPr>
          <w:rFonts w:ascii="Times New Roman" w:eastAsia="Calibri" w:hAnsi="Times New Roman" w:cs="Times New Roman"/>
          <w:sz w:val="24"/>
          <w:szCs w:val="24"/>
        </w:rPr>
        <w:t>(pp. 2737–2741).</w:t>
      </w:r>
      <w:r w:rsidRPr="001D18A7">
        <w:rPr>
          <w:rFonts w:ascii="Calibri" w:eastAsia="Calibri" w:hAnsi="Calibri" w:cs="Arial"/>
          <w:lang w:bidi="ar-SA"/>
        </w:rPr>
        <w:t xml:space="preserve"> </w:t>
      </w:r>
      <w:r w:rsidRPr="001D18A7">
        <w:rPr>
          <w:rFonts w:ascii="Times New Roman" w:eastAsia="Calibri" w:hAnsi="Times New Roman" w:cs="Times New Roman"/>
          <w:sz w:val="24"/>
          <w:szCs w:val="24"/>
        </w:rPr>
        <w:t>Piscataway, NJ: Institute of Electrical and Electronics Engineers.</w:t>
      </w:r>
    </w:p>
    <w:p w14:paraId="31065702"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lang w:bidi="ar-SA"/>
        </w:rPr>
      </w:pPr>
      <w:r w:rsidRPr="001D18A7">
        <w:rPr>
          <w:rFonts w:ascii="Times New Roman" w:eastAsia="Calibri" w:hAnsi="Times New Roman" w:cs="Times New Roman"/>
          <w:color w:val="222222"/>
          <w:sz w:val="24"/>
          <w:szCs w:val="24"/>
          <w:shd w:val="clear" w:color="auto" w:fill="FFFFFF"/>
          <w:lang w:bidi="ar-SA"/>
        </w:rPr>
        <w:t>Liakos, K., Busato, P., Moshou, D., Pearson, S.,  &amp; Bochtis, D. (2018). Machine learning in agriculture: a review. </w:t>
      </w:r>
      <w:r w:rsidRPr="001D18A7">
        <w:rPr>
          <w:rFonts w:ascii="Times New Roman" w:eastAsia="Calibri" w:hAnsi="Times New Roman" w:cs="Times New Roman"/>
          <w:i/>
          <w:iCs/>
          <w:color w:val="222222"/>
          <w:sz w:val="24"/>
          <w:szCs w:val="24"/>
          <w:shd w:val="clear" w:color="auto" w:fill="FFFFFF"/>
          <w:lang w:bidi="ar-SA"/>
        </w:rPr>
        <w:t>Sensors</w:t>
      </w:r>
      <w:r w:rsidRPr="001D18A7">
        <w:rPr>
          <w:rFonts w:ascii="Times New Roman" w:eastAsia="Calibri" w:hAnsi="Times New Roman" w:cs="Times New Roman"/>
          <w:color w:val="222222"/>
          <w:sz w:val="24"/>
          <w:szCs w:val="24"/>
          <w:shd w:val="clear" w:color="auto" w:fill="FFFFFF"/>
          <w:lang w:bidi="ar-SA"/>
        </w:rPr>
        <w:t>, </w:t>
      </w:r>
      <w:r w:rsidRPr="001D18A7">
        <w:rPr>
          <w:rFonts w:ascii="Times New Roman" w:eastAsia="Calibri" w:hAnsi="Times New Roman" w:cs="Times New Roman"/>
          <w:i/>
          <w:iCs/>
          <w:color w:val="222222"/>
          <w:sz w:val="24"/>
          <w:szCs w:val="24"/>
          <w:shd w:val="clear" w:color="auto" w:fill="FFFFFF"/>
          <w:lang w:bidi="ar-SA"/>
        </w:rPr>
        <w:t>18</w:t>
      </w:r>
      <w:r w:rsidRPr="001D18A7">
        <w:rPr>
          <w:rFonts w:ascii="Times New Roman" w:eastAsia="Calibri" w:hAnsi="Times New Roman" w:cs="Times New Roman"/>
          <w:color w:val="222222"/>
          <w:sz w:val="24"/>
          <w:szCs w:val="24"/>
          <w:shd w:val="clear" w:color="auto" w:fill="FFFFFF"/>
          <w:lang w:bidi="ar-SA"/>
        </w:rPr>
        <w:t>(8), 2674.</w:t>
      </w:r>
      <w:r w:rsidRPr="001D18A7">
        <w:rPr>
          <w:rFonts w:ascii="Times New Roman" w:eastAsia="Calibri" w:hAnsi="Times New Roman" w:cs="Times New Roman"/>
          <w:color w:val="222222"/>
          <w:sz w:val="24"/>
          <w:szCs w:val="24"/>
          <w:shd w:val="clear" w:color="auto" w:fill="FFFFFF"/>
          <w:rtl/>
          <w:lang w:bidi="ar-SA"/>
        </w:rPr>
        <w:t>‏</w:t>
      </w:r>
    </w:p>
    <w:p w14:paraId="5B44B773"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lang w:bidi="ar-SA"/>
        </w:rPr>
      </w:pPr>
      <w:r w:rsidRPr="001D18A7">
        <w:rPr>
          <w:rFonts w:ascii="Times New Roman" w:eastAsia="Calibri" w:hAnsi="Times New Roman" w:cs="Times New Roman"/>
          <w:color w:val="222222"/>
          <w:sz w:val="24"/>
          <w:szCs w:val="24"/>
          <w:shd w:val="clear" w:color="auto" w:fill="FFFFFF"/>
          <w:lang w:bidi="ar-SA"/>
        </w:rPr>
        <w:t>Liang, Q., Zhu, W., Long, J., Wang, Y., Sun, W., &amp; Wu, W. (2018). A real-time detection framework for on-tree mango based on SSD network. In Z.</w:t>
      </w:r>
      <w:r w:rsidRPr="001D18A7">
        <w:rPr>
          <w:rFonts w:ascii="Times New Roman" w:eastAsia="Calibri" w:hAnsi="Times New Roman" w:cs="Times New Roman"/>
          <w:i/>
          <w:iCs/>
          <w:color w:val="222222"/>
          <w:sz w:val="24"/>
          <w:szCs w:val="24"/>
          <w:shd w:val="clear" w:color="auto" w:fill="FFFFFF"/>
          <w:lang w:bidi="ar-SA"/>
        </w:rPr>
        <w:t xml:space="preserve"> </w:t>
      </w:r>
      <w:r w:rsidRPr="001D18A7">
        <w:rPr>
          <w:rFonts w:ascii="Times New Roman" w:eastAsia="Calibri" w:hAnsi="Times New Roman" w:cs="Times New Roman"/>
          <w:color w:val="222222"/>
          <w:sz w:val="24"/>
          <w:szCs w:val="24"/>
          <w:shd w:val="clear" w:color="auto" w:fill="FFFFFF"/>
          <w:lang w:bidi="ar-SA"/>
        </w:rPr>
        <w:t>Chen, A. Mendes, Y. Yan, S. Chen (Eds.),</w:t>
      </w:r>
      <w:r w:rsidRPr="001D18A7">
        <w:rPr>
          <w:rFonts w:ascii="Times New Roman" w:eastAsia="Calibri" w:hAnsi="Times New Roman" w:cs="Times New Roman"/>
          <w:i/>
          <w:iCs/>
          <w:color w:val="222222"/>
          <w:sz w:val="24"/>
          <w:szCs w:val="24"/>
          <w:shd w:val="clear" w:color="auto" w:fill="FFFFFF"/>
          <w:lang w:bidi="ar-SA"/>
        </w:rPr>
        <w:t xml:space="preserve"> Intelligent robotics and applications. ICIRA 2018. Lecture notes in computer science </w:t>
      </w:r>
      <w:r w:rsidRPr="001D18A7">
        <w:rPr>
          <w:rFonts w:ascii="Times New Roman" w:eastAsia="Calibri" w:hAnsi="Times New Roman" w:cs="Times New Roman"/>
          <w:color w:val="222222"/>
          <w:sz w:val="24"/>
          <w:szCs w:val="24"/>
          <w:shd w:val="clear" w:color="auto" w:fill="FFFFFF"/>
          <w:lang w:bidi="ar-SA"/>
        </w:rPr>
        <w:t>(vol 10985, pp. 423–436)</w:t>
      </w:r>
      <w:r w:rsidRPr="001D18A7">
        <w:rPr>
          <w:rFonts w:ascii="Times New Roman" w:eastAsia="Calibri" w:hAnsi="Times New Roman" w:cs="Times New Roman"/>
          <w:i/>
          <w:iCs/>
          <w:color w:val="222222"/>
          <w:sz w:val="24"/>
          <w:szCs w:val="24"/>
          <w:shd w:val="clear" w:color="auto" w:fill="FFFFFF"/>
          <w:lang w:bidi="ar-SA"/>
        </w:rPr>
        <w:t xml:space="preserve">. </w:t>
      </w:r>
      <w:r w:rsidRPr="001D18A7">
        <w:rPr>
          <w:rFonts w:ascii="Times New Roman" w:eastAsia="Calibri" w:hAnsi="Times New Roman" w:cs="Times New Roman"/>
          <w:color w:val="222222"/>
          <w:sz w:val="24"/>
          <w:szCs w:val="24"/>
          <w:shd w:val="clear" w:color="auto" w:fill="FFFFFF"/>
          <w:lang w:bidi="ar-SA"/>
        </w:rPr>
        <w:t>Cham:</w:t>
      </w:r>
      <w:r w:rsidRPr="001D18A7" w:rsidDel="00BB38CA">
        <w:rPr>
          <w:rFonts w:ascii="Times New Roman" w:eastAsia="Calibri" w:hAnsi="Times New Roman" w:cs="Times New Roman"/>
          <w:color w:val="222222"/>
          <w:sz w:val="24"/>
          <w:szCs w:val="24"/>
          <w:shd w:val="clear" w:color="auto" w:fill="FFFFFF"/>
          <w:lang w:bidi="ar-SA"/>
        </w:rPr>
        <w:t xml:space="preserve"> </w:t>
      </w:r>
      <w:r w:rsidRPr="001D18A7">
        <w:rPr>
          <w:rFonts w:ascii="Times New Roman" w:eastAsia="Calibri" w:hAnsi="Times New Roman" w:cs="Times New Roman"/>
          <w:color w:val="222222"/>
          <w:sz w:val="24"/>
          <w:szCs w:val="24"/>
          <w:shd w:val="clear" w:color="auto" w:fill="FFFFFF"/>
          <w:lang w:bidi="ar-SA"/>
        </w:rPr>
        <w:t xml:space="preserve">Springer. </w:t>
      </w:r>
    </w:p>
    <w:p w14:paraId="763E9ACE"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lang w:bidi="ar-SA"/>
        </w:rPr>
      </w:pPr>
      <w:r w:rsidRPr="001D18A7">
        <w:rPr>
          <w:rFonts w:ascii="Times New Roman" w:eastAsia="Calibri" w:hAnsi="Times New Roman" w:cs="Times New Roman"/>
          <w:sz w:val="24"/>
          <w:szCs w:val="24"/>
          <w:lang w:bidi="ar-SA"/>
        </w:rPr>
        <w:t xml:space="preserve">Liu, S., Marden, S., &amp; Whitty, M. (2013). Towards automated yield estimation in viticulture. In </w:t>
      </w:r>
      <w:r w:rsidRPr="001D18A7">
        <w:rPr>
          <w:rFonts w:ascii="Times New Roman" w:eastAsia="Calibri" w:hAnsi="Times New Roman" w:cs="Times New Roman"/>
          <w:i/>
          <w:iCs/>
          <w:sz w:val="24"/>
          <w:szCs w:val="24"/>
          <w:lang w:bidi="ar-SA"/>
        </w:rPr>
        <w:t>Proceedings of the Australasian Conference on Robotics and Automation</w:t>
      </w:r>
      <w:r w:rsidRPr="001D18A7">
        <w:rPr>
          <w:rFonts w:ascii="Times New Roman" w:eastAsia="Calibri" w:hAnsi="Times New Roman" w:cs="Times New Roman"/>
          <w:sz w:val="24"/>
          <w:szCs w:val="24"/>
          <w:lang w:bidi="ar-SA"/>
        </w:rPr>
        <w:t xml:space="preserve"> (vol. 24, pp. 2–6).</w:t>
      </w:r>
      <w:r w:rsidRPr="001D18A7">
        <w:rPr>
          <w:rFonts w:ascii="Times New Roman" w:eastAsia="Calibri" w:hAnsi="Times New Roman" w:cs="Times New Roman"/>
          <w:sz w:val="24"/>
          <w:szCs w:val="24"/>
          <w:rtl/>
          <w:lang w:bidi="ar-SA"/>
        </w:rPr>
        <w:t>‏</w:t>
      </w:r>
      <w:r w:rsidRPr="001D18A7">
        <w:rPr>
          <w:rFonts w:ascii="Calibri" w:eastAsia="Calibri" w:hAnsi="Calibri" w:cs="Arial"/>
          <w:lang w:bidi="ar-SA"/>
        </w:rPr>
        <w:t xml:space="preserve"> </w:t>
      </w:r>
      <w:r w:rsidRPr="001D18A7">
        <w:rPr>
          <w:rFonts w:ascii="Times New Roman" w:eastAsia="Calibri" w:hAnsi="Times New Roman" w:cs="Times New Roman"/>
          <w:sz w:val="24"/>
          <w:szCs w:val="24"/>
          <w:lang w:bidi="ar-SA"/>
        </w:rPr>
        <w:t>Australian Robotics and Automation Association.</w:t>
      </w:r>
    </w:p>
    <w:p w14:paraId="5AC5BD7B"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lang w:bidi="ar-SA"/>
        </w:rPr>
      </w:pPr>
      <w:r w:rsidRPr="001D18A7">
        <w:rPr>
          <w:rFonts w:ascii="Times New Roman" w:eastAsia="Calibri" w:hAnsi="Times New Roman" w:cs="Times New Roman"/>
          <w:sz w:val="24"/>
          <w:szCs w:val="24"/>
          <w:lang w:bidi="ar-SA"/>
        </w:rPr>
        <w:t xml:space="preserve">Lu, Y., Yi, S., Zeng, N., Liu, Y., &amp; Zhang, Y. (2017). Identification of rice diseases using deep convolutional neural networks. </w:t>
      </w:r>
      <w:r w:rsidRPr="001D18A7">
        <w:rPr>
          <w:rFonts w:ascii="Times New Roman" w:eastAsia="Calibri" w:hAnsi="Times New Roman" w:cs="Times New Roman"/>
          <w:i/>
          <w:iCs/>
          <w:sz w:val="24"/>
          <w:szCs w:val="24"/>
          <w:lang w:bidi="ar-SA"/>
        </w:rPr>
        <w:t>Neurocomputing</w:t>
      </w:r>
      <w:r w:rsidRPr="001D18A7">
        <w:rPr>
          <w:rFonts w:ascii="Times New Roman" w:eastAsia="Calibri" w:hAnsi="Times New Roman" w:cs="Times New Roman"/>
          <w:sz w:val="24"/>
          <w:szCs w:val="24"/>
          <w:lang w:bidi="ar-SA"/>
        </w:rPr>
        <w:t xml:space="preserve">, </w:t>
      </w:r>
      <w:r w:rsidRPr="001D18A7">
        <w:rPr>
          <w:rFonts w:ascii="Times New Roman" w:eastAsia="Calibri" w:hAnsi="Times New Roman" w:cs="Times New Roman"/>
          <w:i/>
          <w:iCs/>
          <w:sz w:val="24"/>
          <w:szCs w:val="24"/>
          <w:lang w:bidi="ar-SA"/>
        </w:rPr>
        <w:t>267</w:t>
      </w:r>
      <w:r w:rsidRPr="001D18A7">
        <w:rPr>
          <w:rFonts w:ascii="Times New Roman" w:eastAsia="Calibri" w:hAnsi="Times New Roman" w:cs="Times New Roman"/>
          <w:sz w:val="24"/>
          <w:szCs w:val="24"/>
          <w:lang w:bidi="ar-SA"/>
        </w:rPr>
        <w:t>, 378–384.</w:t>
      </w:r>
      <w:r w:rsidRPr="001D18A7">
        <w:rPr>
          <w:rFonts w:ascii="Times New Roman" w:eastAsia="Calibri" w:hAnsi="Times New Roman" w:cs="Times New Roman"/>
          <w:sz w:val="24"/>
          <w:szCs w:val="24"/>
          <w:rtl/>
          <w:lang w:bidi="ar-SA"/>
        </w:rPr>
        <w:t>‏</w:t>
      </w:r>
    </w:p>
    <w:p w14:paraId="6F030035"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lang w:bidi="ar-SA"/>
        </w:rPr>
      </w:pPr>
      <w:r w:rsidRPr="001D18A7">
        <w:rPr>
          <w:rFonts w:ascii="Times New Roman" w:eastAsia="Calibri" w:hAnsi="Times New Roman" w:cs="Times New Roman"/>
          <w:color w:val="222222"/>
          <w:sz w:val="24"/>
          <w:szCs w:val="24"/>
          <w:shd w:val="clear" w:color="auto" w:fill="FFFFFF"/>
          <w:lang w:bidi="ar-SA"/>
        </w:rPr>
        <w:t>Mohanty, S. P., Hughes, D. P., &amp; Salathé, M. (2016). Using deep learning for image-based plant disease detection. </w:t>
      </w:r>
      <w:r w:rsidRPr="001D18A7">
        <w:rPr>
          <w:rFonts w:ascii="Times New Roman" w:eastAsia="Calibri" w:hAnsi="Times New Roman" w:cs="Times New Roman"/>
          <w:i/>
          <w:iCs/>
          <w:color w:val="222222"/>
          <w:sz w:val="24"/>
          <w:szCs w:val="24"/>
          <w:shd w:val="clear" w:color="auto" w:fill="FFFFFF"/>
          <w:lang w:bidi="ar-SA"/>
        </w:rPr>
        <w:t>Frontiers in Plant Science</w:t>
      </w:r>
      <w:r w:rsidRPr="001D18A7">
        <w:rPr>
          <w:rFonts w:ascii="Times New Roman" w:eastAsia="Calibri" w:hAnsi="Times New Roman" w:cs="Times New Roman"/>
          <w:color w:val="222222"/>
          <w:sz w:val="24"/>
          <w:szCs w:val="24"/>
          <w:shd w:val="clear" w:color="auto" w:fill="FFFFFF"/>
          <w:lang w:bidi="ar-SA"/>
        </w:rPr>
        <w:t>, </w:t>
      </w:r>
      <w:r w:rsidRPr="001D18A7">
        <w:rPr>
          <w:rFonts w:ascii="Times New Roman" w:eastAsia="Calibri" w:hAnsi="Times New Roman" w:cs="Times New Roman"/>
          <w:i/>
          <w:iCs/>
          <w:color w:val="222222"/>
          <w:sz w:val="24"/>
          <w:szCs w:val="24"/>
          <w:shd w:val="clear" w:color="auto" w:fill="FFFFFF"/>
          <w:lang w:bidi="ar-SA"/>
        </w:rPr>
        <w:t>7</w:t>
      </w:r>
      <w:r w:rsidRPr="001D18A7">
        <w:rPr>
          <w:rFonts w:ascii="Times New Roman" w:eastAsia="Calibri" w:hAnsi="Times New Roman" w:cs="Times New Roman"/>
          <w:color w:val="222222"/>
          <w:sz w:val="24"/>
          <w:szCs w:val="24"/>
          <w:shd w:val="clear" w:color="auto" w:fill="FFFFFF"/>
          <w:lang w:bidi="ar-SA"/>
        </w:rPr>
        <w:t>, 1419.</w:t>
      </w:r>
      <w:r w:rsidRPr="001D18A7">
        <w:rPr>
          <w:rFonts w:ascii="Times New Roman" w:eastAsia="Calibri" w:hAnsi="Times New Roman" w:cs="Times New Roman"/>
          <w:color w:val="222222"/>
          <w:sz w:val="24"/>
          <w:szCs w:val="24"/>
          <w:shd w:val="clear" w:color="auto" w:fill="FFFFFF"/>
          <w:rtl/>
          <w:lang w:bidi="ar-SA"/>
        </w:rPr>
        <w:t>‏</w:t>
      </w:r>
    </w:p>
    <w:p w14:paraId="612BDA01"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lastRenderedPageBreak/>
        <w:t xml:space="preserve">Montgomery, D.C. (1997). </w:t>
      </w:r>
      <w:r w:rsidRPr="001D18A7">
        <w:rPr>
          <w:rFonts w:ascii="Times New Roman" w:eastAsia="Calibri" w:hAnsi="Times New Roman" w:cs="Times New Roman"/>
          <w:i/>
          <w:iCs/>
          <w:sz w:val="24"/>
          <w:szCs w:val="24"/>
        </w:rPr>
        <w:t>Design and analysis of experiments</w:t>
      </w:r>
      <w:r w:rsidRPr="001D18A7">
        <w:rPr>
          <w:rFonts w:ascii="Times New Roman" w:eastAsia="Calibri" w:hAnsi="Times New Roman" w:cs="Times New Roman"/>
          <w:sz w:val="24"/>
          <w:szCs w:val="24"/>
        </w:rPr>
        <w:t xml:space="preserve"> (fourth ed.) (chapter 13). Hoboken, NJ: John Wiley &amp; Sons.</w:t>
      </w:r>
    </w:p>
    <w:p w14:paraId="6A572FCD"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color w:val="222222"/>
          <w:sz w:val="24"/>
          <w:szCs w:val="24"/>
          <w:shd w:val="clear" w:color="auto" w:fill="FFFFFF"/>
          <w:lang w:bidi="ar-SA"/>
        </w:rPr>
        <w:t>Moonrinta, J., Chaivivatrakul, S., Dailey, M. N., &amp; Ekpanyapong, M. (2010). Fruit detection, tracking, and 3D reconstruction for crop mapping and yield estimation. In </w:t>
      </w:r>
      <w:r w:rsidRPr="001D18A7">
        <w:rPr>
          <w:rFonts w:ascii="Times New Roman" w:eastAsia="Calibri" w:hAnsi="Times New Roman" w:cs="Times New Roman"/>
          <w:i/>
          <w:iCs/>
          <w:color w:val="222222"/>
          <w:sz w:val="24"/>
          <w:szCs w:val="24"/>
          <w:shd w:val="clear" w:color="auto" w:fill="FFFFFF"/>
          <w:lang w:bidi="ar-SA"/>
        </w:rPr>
        <w:t>2010 11th International Conference on Control Automation Robotics &amp; Vision</w:t>
      </w:r>
      <w:r w:rsidRPr="001D18A7">
        <w:rPr>
          <w:rFonts w:ascii="Times New Roman" w:eastAsia="Calibri" w:hAnsi="Times New Roman" w:cs="Times New Roman"/>
          <w:color w:val="222222"/>
          <w:sz w:val="24"/>
          <w:szCs w:val="24"/>
          <w:shd w:val="clear" w:color="auto" w:fill="FFFFFF"/>
          <w:lang w:bidi="ar-SA"/>
        </w:rPr>
        <w:t xml:space="preserve"> (pp. 1181–1186). Piscataway, NJ: Institute of Electrical and Electronics Engineers. </w:t>
      </w:r>
    </w:p>
    <w:p w14:paraId="2DD1CAB4"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lang w:bidi="ar-SA"/>
        </w:rPr>
      </w:pPr>
      <w:r w:rsidRPr="001D18A7">
        <w:rPr>
          <w:rFonts w:ascii="Times New Roman" w:eastAsia="Calibri" w:hAnsi="Times New Roman" w:cs="Times New Roman"/>
          <w:color w:val="222222"/>
          <w:sz w:val="24"/>
          <w:szCs w:val="24"/>
          <w:shd w:val="clear" w:color="auto" w:fill="FFFFFF"/>
          <w:lang w:bidi="ar-SA"/>
        </w:rPr>
        <w:t>Nuske, S., Wilshusen, K., Achar, S., Yoder, L., Narasimhan, S., &amp; Singh, S. (2014). Automated visual yield estimation in vineyards. </w:t>
      </w:r>
      <w:r w:rsidRPr="001D18A7">
        <w:rPr>
          <w:rFonts w:ascii="Times New Roman" w:eastAsia="Calibri" w:hAnsi="Times New Roman" w:cs="Times New Roman"/>
          <w:i/>
          <w:iCs/>
          <w:color w:val="222222"/>
          <w:sz w:val="24"/>
          <w:szCs w:val="24"/>
          <w:shd w:val="clear" w:color="auto" w:fill="FFFFFF"/>
          <w:lang w:bidi="ar-SA"/>
        </w:rPr>
        <w:t>Journal of Field Robotics</w:t>
      </w:r>
      <w:r w:rsidRPr="001D18A7">
        <w:rPr>
          <w:rFonts w:ascii="Times New Roman" w:eastAsia="Calibri" w:hAnsi="Times New Roman" w:cs="Times New Roman"/>
          <w:color w:val="222222"/>
          <w:sz w:val="24"/>
          <w:szCs w:val="24"/>
          <w:shd w:val="clear" w:color="auto" w:fill="FFFFFF"/>
          <w:lang w:bidi="ar-SA"/>
        </w:rPr>
        <w:t>, </w:t>
      </w:r>
      <w:r w:rsidRPr="001D18A7">
        <w:rPr>
          <w:rFonts w:ascii="Times New Roman" w:eastAsia="Calibri" w:hAnsi="Times New Roman" w:cs="Times New Roman"/>
          <w:i/>
          <w:iCs/>
          <w:color w:val="222222"/>
          <w:sz w:val="24"/>
          <w:szCs w:val="24"/>
          <w:shd w:val="clear" w:color="auto" w:fill="FFFFFF"/>
          <w:lang w:bidi="ar-SA"/>
        </w:rPr>
        <w:t>31</w:t>
      </w:r>
      <w:r w:rsidRPr="001D18A7">
        <w:rPr>
          <w:rFonts w:ascii="Times New Roman" w:eastAsia="Calibri" w:hAnsi="Times New Roman" w:cs="Times New Roman"/>
          <w:color w:val="222222"/>
          <w:sz w:val="24"/>
          <w:szCs w:val="24"/>
          <w:shd w:val="clear" w:color="auto" w:fill="FFFFFF"/>
          <w:lang w:bidi="ar-SA"/>
        </w:rPr>
        <w:t>(5), 837–860.</w:t>
      </w:r>
      <w:r w:rsidRPr="001D18A7">
        <w:rPr>
          <w:rFonts w:ascii="Times New Roman" w:eastAsia="Calibri" w:hAnsi="Times New Roman" w:cs="Times New Roman"/>
          <w:color w:val="222222"/>
          <w:sz w:val="24"/>
          <w:szCs w:val="24"/>
          <w:shd w:val="clear" w:color="auto" w:fill="FFFFFF"/>
          <w:rtl/>
          <w:lang w:bidi="ar-SA"/>
        </w:rPr>
        <w:t>‏</w:t>
      </w:r>
    </w:p>
    <w:p w14:paraId="645A1F33"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Paplinski, A. P., &amp; Wijewickrema, S. N. (2004). Principal component analysis for the approximation of a fruit as an ellipse.</w:t>
      </w:r>
      <w:r w:rsidRPr="001D18A7">
        <w:rPr>
          <w:rFonts w:ascii="Times New Roman" w:eastAsia="Calibri" w:hAnsi="Times New Roman" w:cs="Times New Roman"/>
          <w:sz w:val="24"/>
          <w:szCs w:val="24"/>
          <w:lang w:bidi="ar-SA"/>
        </w:rPr>
        <w:t xml:space="preserve"> </w:t>
      </w:r>
      <w:r w:rsidRPr="001D18A7">
        <w:rPr>
          <w:rFonts w:ascii="Times New Roman" w:eastAsia="Calibri" w:hAnsi="Times New Roman" w:cs="Times New Roman"/>
          <w:sz w:val="24"/>
          <w:szCs w:val="24"/>
        </w:rPr>
        <w:t>Full Papers/WSCG.</w:t>
      </w:r>
    </w:p>
    <w:p w14:paraId="706BD020"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Payne, A. B., Walsh, K. B., Subedi, P. P., &amp; Jarvis, D. (2013). Estimation of mango crop yield using image analysis – segmentation method. </w:t>
      </w:r>
      <w:r w:rsidRPr="001D18A7">
        <w:rPr>
          <w:rFonts w:ascii="Times New Roman" w:eastAsia="Calibri" w:hAnsi="Times New Roman" w:cs="Times New Roman"/>
          <w:i/>
          <w:iCs/>
          <w:sz w:val="24"/>
          <w:szCs w:val="24"/>
        </w:rPr>
        <w:t>Computers and Electronics in Agriculture</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91</w:t>
      </w:r>
      <w:r w:rsidRPr="001D18A7">
        <w:rPr>
          <w:rFonts w:ascii="Times New Roman" w:eastAsia="Calibri" w:hAnsi="Times New Roman" w:cs="Times New Roman"/>
          <w:sz w:val="24"/>
          <w:szCs w:val="24"/>
        </w:rPr>
        <w:t>, 57–64.</w:t>
      </w:r>
    </w:p>
    <w:p w14:paraId="731C4B57"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Qian, J., Xing, B., Wu, X., Chen, M., &amp; Wang, Y. A. (2018). A smartphone-based apple yield estimation application using imaging features and the ANN method in mature period. Scientia Agricola, 75(4), 273-280.</w:t>
      </w:r>
      <w:r w:rsidRPr="001D18A7">
        <w:rPr>
          <w:rFonts w:ascii="Times New Roman" w:eastAsia="Calibri" w:hAnsi="Times New Roman" w:cs="Times New Roman"/>
          <w:sz w:val="24"/>
          <w:szCs w:val="24"/>
          <w:rtl/>
        </w:rPr>
        <w:t>‏</w:t>
      </w:r>
    </w:p>
    <w:p w14:paraId="1F834237"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Qureshi, W. S, Payne, A., Walsh, K. B., Linker, R., Cohen, O., &amp; Dailey, M. N. (2017). Machine vision for counting fruit on mango tree canopies. </w:t>
      </w:r>
      <w:r w:rsidRPr="001D18A7">
        <w:rPr>
          <w:rFonts w:ascii="Times New Roman" w:eastAsia="Calibri" w:hAnsi="Times New Roman" w:cs="Times New Roman"/>
          <w:i/>
          <w:iCs/>
          <w:sz w:val="24"/>
          <w:szCs w:val="24"/>
        </w:rPr>
        <w:t>Precision Agriculture</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8</w:t>
      </w:r>
      <w:r w:rsidRPr="001D18A7">
        <w:rPr>
          <w:rFonts w:ascii="Times New Roman" w:eastAsia="Calibri" w:hAnsi="Times New Roman" w:cs="Times New Roman"/>
          <w:sz w:val="24"/>
          <w:szCs w:val="24"/>
        </w:rPr>
        <w:t xml:space="preserve">, 224, </w:t>
      </w:r>
      <w:hyperlink r:id="rId163" w:history="1">
        <w:r w:rsidRPr="001D18A7">
          <w:rPr>
            <w:rFonts w:ascii="Times New Roman" w:eastAsia="Calibri" w:hAnsi="Times New Roman" w:cs="Times New Roman"/>
            <w:color w:val="0000FF"/>
            <w:sz w:val="24"/>
            <w:szCs w:val="24"/>
            <w:u w:val="single"/>
          </w:rPr>
          <w:t>https://doi.org/10.1007/s11119-016-9458-5</w:t>
        </w:r>
      </w:hyperlink>
    </w:p>
    <w:p w14:paraId="09900A55"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Rahman, M., Robson, A., &amp; Bristow, M. (2018). Exploring the potential of high resolution WorldView-3 Imagery for estimating yield of mango. </w:t>
      </w:r>
      <w:r w:rsidRPr="001D18A7">
        <w:rPr>
          <w:rFonts w:ascii="Times New Roman" w:eastAsia="Calibri" w:hAnsi="Times New Roman" w:cs="Times New Roman"/>
          <w:i/>
          <w:iCs/>
          <w:sz w:val="24"/>
          <w:szCs w:val="24"/>
        </w:rPr>
        <w:t>Remote Sensing</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10</w:t>
      </w:r>
      <w:r w:rsidRPr="001D18A7">
        <w:rPr>
          <w:rFonts w:ascii="Times New Roman" w:eastAsia="Calibri" w:hAnsi="Times New Roman" w:cs="Times New Roman"/>
          <w:sz w:val="24"/>
          <w:szCs w:val="24"/>
        </w:rPr>
        <w:t>(12), 1866.</w:t>
      </w:r>
      <w:r w:rsidRPr="001D18A7">
        <w:rPr>
          <w:rFonts w:ascii="Times New Roman" w:eastAsia="Calibri" w:hAnsi="Times New Roman" w:cs="Times New Roman"/>
          <w:sz w:val="24"/>
          <w:szCs w:val="24"/>
          <w:rtl/>
        </w:rPr>
        <w:t>‏</w:t>
      </w:r>
    </w:p>
    <w:p w14:paraId="75E903E4"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lastRenderedPageBreak/>
        <w:t xml:space="preserve">Rahnemoonfar, M., &amp; Sheppard, C. (2017). Deep count: fruit counting based on deep simulated learning. </w:t>
      </w:r>
      <w:r w:rsidRPr="001D18A7">
        <w:rPr>
          <w:rFonts w:ascii="Times New Roman" w:eastAsia="Calibri" w:hAnsi="Times New Roman" w:cs="Times New Roman"/>
          <w:i/>
          <w:iCs/>
          <w:sz w:val="24"/>
          <w:szCs w:val="24"/>
        </w:rPr>
        <w:t>Sensors</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17</w:t>
      </w:r>
      <w:r w:rsidRPr="001D18A7">
        <w:rPr>
          <w:rFonts w:ascii="Times New Roman" w:eastAsia="Calibri" w:hAnsi="Times New Roman" w:cs="Times New Roman"/>
          <w:sz w:val="24"/>
          <w:szCs w:val="24"/>
        </w:rPr>
        <w:t>(4), 905.</w:t>
      </w:r>
      <w:r w:rsidRPr="001D18A7">
        <w:rPr>
          <w:rFonts w:ascii="Times New Roman" w:eastAsia="Calibri" w:hAnsi="Times New Roman" w:cs="Times New Roman"/>
          <w:sz w:val="24"/>
          <w:szCs w:val="24"/>
          <w:rtl/>
        </w:rPr>
        <w:t>‏</w:t>
      </w:r>
    </w:p>
    <w:p w14:paraId="074737B2"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lang w:bidi="ar-SA"/>
        </w:rPr>
      </w:pPr>
      <w:r w:rsidRPr="001D18A7">
        <w:rPr>
          <w:rFonts w:ascii="Times New Roman" w:eastAsia="Calibri" w:hAnsi="Times New Roman" w:cs="Times New Roman"/>
          <w:color w:val="222222"/>
          <w:sz w:val="24"/>
          <w:szCs w:val="24"/>
          <w:shd w:val="clear" w:color="auto" w:fill="FFFFFF"/>
          <w:lang w:bidi="ar-SA"/>
        </w:rPr>
        <w:t>Sa, I., Ge, Z., Dayoub, F., Upcroft, B., Perez, T., &amp; McCool, C. (2016). Deepfruits: a fruit detection system using deep neural networks. </w:t>
      </w:r>
      <w:r w:rsidRPr="001D18A7">
        <w:rPr>
          <w:rFonts w:ascii="Times New Roman" w:eastAsia="Calibri" w:hAnsi="Times New Roman" w:cs="Times New Roman"/>
          <w:i/>
          <w:iCs/>
          <w:color w:val="222222"/>
          <w:sz w:val="24"/>
          <w:szCs w:val="24"/>
          <w:shd w:val="clear" w:color="auto" w:fill="FFFFFF"/>
          <w:lang w:bidi="ar-SA"/>
        </w:rPr>
        <w:t>Sensors</w:t>
      </w:r>
      <w:r w:rsidRPr="001D18A7">
        <w:rPr>
          <w:rFonts w:ascii="Times New Roman" w:eastAsia="Calibri" w:hAnsi="Times New Roman" w:cs="Times New Roman"/>
          <w:color w:val="222222"/>
          <w:sz w:val="24"/>
          <w:szCs w:val="24"/>
          <w:shd w:val="clear" w:color="auto" w:fill="FFFFFF"/>
          <w:lang w:bidi="ar-SA"/>
        </w:rPr>
        <w:t>, </w:t>
      </w:r>
      <w:r w:rsidRPr="001D18A7">
        <w:rPr>
          <w:rFonts w:ascii="Times New Roman" w:eastAsia="Calibri" w:hAnsi="Times New Roman" w:cs="Times New Roman"/>
          <w:i/>
          <w:iCs/>
          <w:color w:val="222222"/>
          <w:sz w:val="24"/>
          <w:szCs w:val="24"/>
          <w:shd w:val="clear" w:color="auto" w:fill="FFFFFF"/>
          <w:lang w:bidi="ar-SA"/>
        </w:rPr>
        <w:t>16</w:t>
      </w:r>
      <w:r w:rsidRPr="001D18A7">
        <w:rPr>
          <w:rFonts w:ascii="Times New Roman" w:eastAsia="Calibri" w:hAnsi="Times New Roman" w:cs="Times New Roman"/>
          <w:color w:val="222222"/>
          <w:sz w:val="24"/>
          <w:szCs w:val="24"/>
          <w:shd w:val="clear" w:color="auto" w:fill="FFFFFF"/>
          <w:lang w:bidi="ar-SA"/>
        </w:rPr>
        <w:t>(8), 1222.</w:t>
      </w:r>
      <w:r w:rsidRPr="001D18A7">
        <w:rPr>
          <w:rFonts w:ascii="Times New Roman" w:eastAsia="Calibri" w:hAnsi="Times New Roman" w:cs="Times New Roman"/>
          <w:color w:val="222222"/>
          <w:sz w:val="24"/>
          <w:szCs w:val="24"/>
          <w:shd w:val="clear" w:color="auto" w:fill="FFFFFF"/>
          <w:rtl/>
          <w:lang w:bidi="ar-SA"/>
        </w:rPr>
        <w:t>‏</w:t>
      </w:r>
    </w:p>
    <w:p w14:paraId="52305080" w14:textId="77777777" w:rsidR="001D18A7" w:rsidRPr="001D18A7" w:rsidRDefault="001D18A7" w:rsidP="001D18A7">
      <w:pPr>
        <w:keepLines/>
        <w:tabs>
          <w:tab w:val="left" w:pos="357"/>
        </w:tabs>
        <w:bidi w:val="0"/>
        <w:spacing w:after="0" w:line="480" w:lineRule="auto"/>
        <w:ind w:left="567" w:hanging="567"/>
        <w:contextualSpacing/>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Sladojevic, S., Arsenovic, M., Anderla, A., Culibrk, D., &amp; Stefanovic, D. (2016). Deep neural networks based recognition of plant diseases by leaf image classification. </w:t>
      </w:r>
      <w:r w:rsidRPr="001D18A7">
        <w:rPr>
          <w:rFonts w:ascii="Times New Roman" w:eastAsia="Calibri" w:hAnsi="Times New Roman" w:cs="Times New Roman"/>
          <w:i/>
          <w:iCs/>
          <w:sz w:val="24"/>
          <w:szCs w:val="24"/>
        </w:rPr>
        <w:t>Computational Intelligence and Neuroscience</w:t>
      </w:r>
      <w:r w:rsidRPr="001D18A7">
        <w:rPr>
          <w:rFonts w:ascii="Times New Roman" w:eastAsia="Calibri" w:hAnsi="Times New Roman" w:cs="Times New Roman"/>
          <w:sz w:val="24"/>
          <w:szCs w:val="24"/>
        </w:rPr>
        <w:t>, http://dx.doi.org/10.1155/2016/3289801</w:t>
      </w:r>
      <w:r w:rsidRPr="001D18A7" w:rsidDel="00CB733D">
        <w:rPr>
          <w:rFonts w:ascii="Times New Roman" w:eastAsia="Calibri" w:hAnsi="Times New Roman" w:cs="Times New Roman"/>
          <w:sz w:val="24"/>
          <w:szCs w:val="24"/>
        </w:rPr>
        <w:t xml:space="preserve"> </w:t>
      </w:r>
    </w:p>
    <w:p w14:paraId="228D181E" w14:textId="77777777" w:rsidR="001D18A7" w:rsidRPr="001D18A7" w:rsidRDefault="001D18A7" w:rsidP="001D18A7">
      <w:pPr>
        <w:keepLines/>
        <w:tabs>
          <w:tab w:val="left" w:pos="357"/>
        </w:tabs>
        <w:bidi w:val="0"/>
        <w:spacing w:after="0" w:line="480" w:lineRule="auto"/>
        <w:ind w:left="567" w:hanging="567"/>
        <w:contextualSpacing/>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Stein, M., Bargoti, S., &amp; Underwood, J. (2016). Image based mango fruit detection, localisation and yield estimation using multiple view geometry. </w:t>
      </w:r>
      <w:r w:rsidRPr="001D18A7">
        <w:rPr>
          <w:rFonts w:ascii="Times New Roman" w:eastAsia="Calibri" w:hAnsi="Times New Roman" w:cs="Times New Roman"/>
          <w:i/>
          <w:iCs/>
          <w:sz w:val="24"/>
          <w:szCs w:val="24"/>
        </w:rPr>
        <w:t>Sensors</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16</w:t>
      </w:r>
      <w:r w:rsidRPr="001D18A7">
        <w:rPr>
          <w:rFonts w:ascii="Times New Roman" w:eastAsia="Calibri" w:hAnsi="Times New Roman" w:cs="Times New Roman"/>
          <w:sz w:val="24"/>
          <w:szCs w:val="24"/>
        </w:rPr>
        <w:t>(11), 1915.</w:t>
      </w:r>
      <w:r w:rsidRPr="001D18A7">
        <w:rPr>
          <w:rFonts w:ascii="Times New Roman" w:eastAsia="Calibri" w:hAnsi="Times New Roman" w:cs="Times New Roman"/>
          <w:sz w:val="24"/>
          <w:szCs w:val="24"/>
          <w:rtl/>
        </w:rPr>
        <w:t>‏</w:t>
      </w:r>
    </w:p>
    <w:p w14:paraId="19E2F3AB"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lang w:bidi="ar-SA"/>
        </w:rPr>
      </w:pPr>
      <w:r w:rsidRPr="001D18A7">
        <w:rPr>
          <w:rFonts w:ascii="Times New Roman" w:eastAsia="Calibri" w:hAnsi="Times New Roman" w:cs="Times New Roman"/>
          <w:color w:val="222222"/>
          <w:sz w:val="24"/>
          <w:szCs w:val="24"/>
          <w:shd w:val="clear" w:color="auto" w:fill="FFFFFF"/>
          <w:lang w:bidi="ar-SA"/>
        </w:rPr>
        <w:t>Tao, Y., Zhou, J., Wang, K., &amp; Shen, W. (2018). Rapid detection of fruits in orchard scene based on deep neural network. In </w:t>
      </w:r>
      <w:r w:rsidRPr="001D18A7">
        <w:rPr>
          <w:rFonts w:ascii="Times New Roman" w:eastAsia="Calibri" w:hAnsi="Times New Roman" w:cs="Times New Roman"/>
          <w:i/>
          <w:iCs/>
          <w:color w:val="222222"/>
          <w:sz w:val="24"/>
          <w:szCs w:val="24"/>
          <w:shd w:val="clear" w:color="auto" w:fill="FFFFFF"/>
          <w:lang w:bidi="ar-SA"/>
        </w:rPr>
        <w:t>2018 ASABE Annual International Meeting</w:t>
      </w:r>
      <w:r w:rsidRPr="001D18A7">
        <w:rPr>
          <w:rFonts w:ascii="Times New Roman" w:eastAsia="Calibri" w:hAnsi="Times New Roman" w:cs="Times New Roman"/>
          <w:color w:val="222222"/>
          <w:sz w:val="24"/>
          <w:szCs w:val="24"/>
          <w:shd w:val="clear" w:color="auto" w:fill="FFFFFF"/>
          <w:lang w:bidi="ar-SA"/>
        </w:rPr>
        <w:t> (p. 1). St. Joseph, MI: American Society of Agricultural and Biological Engineers.</w:t>
      </w:r>
      <w:r w:rsidRPr="001D18A7">
        <w:rPr>
          <w:rFonts w:ascii="Times New Roman" w:eastAsia="Calibri" w:hAnsi="Times New Roman" w:cs="Times New Roman"/>
          <w:color w:val="222222"/>
          <w:sz w:val="24"/>
          <w:szCs w:val="24"/>
          <w:shd w:val="clear" w:color="auto" w:fill="FFFFFF"/>
          <w:rtl/>
          <w:lang w:bidi="ar-SA"/>
        </w:rPr>
        <w:t>‏</w:t>
      </w:r>
    </w:p>
    <w:p w14:paraId="32AAA683"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Tseng, P., &amp; Yun, S. (2009). A coordinate gradient descent method for nonsmooth separable minimization. </w:t>
      </w:r>
      <w:r w:rsidRPr="001D18A7">
        <w:rPr>
          <w:rFonts w:ascii="Times New Roman" w:eastAsia="Calibri" w:hAnsi="Times New Roman" w:cs="Times New Roman"/>
          <w:i/>
          <w:iCs/>
          <w:sz w:val="24"/>
          <w:szCs w:val="24"/>
        </w:rPr>
        <w:t>Mathematical Programming</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117</w:t>
      </w:r>
      <w:r w:rsidRPr="001D18A7">
        <w:rPr>
          <w:rFonts w:ascii="Times New Roman" w:eastAsia="Calibri" w:hAnsi="Times New Roman" w:cs="Times New Roman"/>
          <w:sz w:val="24"/>
          <w:szCs w:val="24"/>
        </w:rPr>
        <w:t xml:space="preserve">, 387–423. </w:t>
      </w:r>
    </w:p>
    <w:p w14:paraId="57C2BCB1" w14:textId="77777777" w:rsidR="001D18A7" w:rsidRPr="001D18A7" w:rsidRDefault="001D18A7" w:rsidP="001D18A7">
      <w:pPr>
        <w:bidi w:val="0"/>
        <w:spacing w:after="0" w:line="480" w:lineRule="auto"/>
        <w:ind w:left="567" w:hanging="567"/>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Viola, P., &amp; Jones, M. J. (2001). Rapid object detection using a boosted cascade of simple features. In </w:t>
      </w:r>
      <w:r w:rsidRPr="001D18A7">
        <w:rPr>
          <w:rFonts w:ascii="Times New Roman" w:eastAsia="Calibri" w:hAnsi="Times New Roman" w:cs="Times New Roman"/>
          <w:i/>
          <w:iCs/>
          <w:sz w:val="24"/>
          <w:szCs w:val="24"/>
        </w:rPr>
        <w:t>Proceedings of the IEEE Computer Society Conference on Computer Vision and Pattern Recognition</w:t>
      </w:r>
      <w:r w:rsidRPr="001D18A7">
        <w:rPr>
          <w:rFonts w:ascii="Times New Roman" w:eastAsia="Calibri" w:hAnsi="Times New Roman" w:cs="Times New Roman"/>
          <w:sz w:val="24"/>
          <w:szCs w:val="24"/>
        </w:rPr>
        <w:t xml:space="preserve"> (vol. 1, pp. 511–518). Piscataway, NJ: Institute of Electrical and Electronics Engineers.</w:t>
      </w:r>
    </w:p>
    <w:bookmarkEnd w:id="703"/>
    <w:p w14:paraId="64CDA89E" w14:textId="77777777" w:rsidR="001D18A7" w:rsidRPr="001D18A7" w:rsidRDefault="001D18A7" w:rsidP="001D18A7">
      <w:pPr>
        <w:keepLines/>
        <w:tabs>
          <w:tab w:val="left" w:pos="357"/>
        </w:tabs>
        <w:bidi w:val="0"/>
        <w:spacing w:after="0" w:line="480" w:lineRule="auto"/>
        <w:ind w:left="567" w:hanging="567"/>
        <w:contextualSpacing/>
        <w:rPr>
          <w:rFonts w:ascii="Times New Roman" w:eastAsia="Calibri" w:hAnsi="Times New Roman" w:cs="Times New Roman"/>
          <w:sz w:val="24"/>
          <w:szCs w:val="24"/>
        </w:rPr>
      </w:pPr>
      <w:r w:rsidRPr="001D18A7">
        <w:rPr>
          <w:rFonts w:ascii="Times New Roman" w:eastAsia="Calibri" w:hAnsi="Times New Roman" w:cs="Times New Roman"/>
          <w:sz w:val="24"/>
          <w:szCs w:val="24"/>
        </w:rPr>
        <w:t>Wikipedia (2019).  Spheroid.</w:t>
      </w:r>
      <w:r w:rsidRPr="001D18A7">
        <w:rPr>
          <w:rFonts w:ascii="Times New Roman" w:eastAsia="Calibri" w:hAnsi="Times New Roman" w:cs="Times New Roman"/>
          <w:sz w:val="24"/>
          <w:szCs w:val="24"/>
          <w:lang w:bidi="ar-SA"/>
        </w:rPr>
        <w:t xml:space="preserve"> </w:t>
      </w:r>
      <w:hyperlink r:id="rId164" w:anchor="/media/File:Ellipsoid-rot-ax.svg" w:history="1">
        <w:r w:rsidRPr="001D18A7">
          <w:rPr>
            <w:rFonts w:ascii="Times New Roman" w:eastAsia="Calibri" w:hAnsi="Times New Roman" w:cs="Times New Roman"/>
            <w:color w:val="0000FF"/>
            <w:sz w:val="24"/>
            <w:szCs w:val="24"/>
            <w:u w:val="single"/>
          </w:rPr>
          <w:t>https://en.wikipedia.org/wiki/Spheroid#/media/File:Ellipsoid-rot-ax.svg</w:t>
        </w:r>
      </w:hyperlink>
      <w:r w:rsidRPr="001D18A7">
        <w:rPr>
          <w:rFonts w:ascii="Times New Roman" w:eastAsia="Calibri" w:hAnsi="Times New Roman" w:cs="Times New Roman"/>
          <w:sz w:val="24"/>
          <w:szCs w:val="24"/>
        </w:rPr>
        <w:t>. Accessed 24 June 2019.</w:t>
      </w:r>
    </w:p>
    <w:p w14:paraId="40CA98D4"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lastRenderedPageBreak/>
        <w:t xml:space="preserve">Yamamoto, K., Guo, W., Yoshioka, Y., &amp; Ninomiya, S. (2014). On plant detection of intact tomato fruits using image analysis and machine learning methods. </w:t>
      </w:r>
      <w:r w:rsidRPr="001D18A7">
        <w:rPr>
          <w:rFonts w:ascii="Times New Roman" w:eastAsia="Calibri" w:hAnsi="Times New Roman" w:cs="Times New Roman"/>
          <w:i/>
          <w:iCs/>
          <w:sz w:val="24"/>
          <w:szCs w:val="24"/>
        </w:rPr>
        <w:t>Sensors</w:t>
      </w:r>
      <w:r w:rsidRPr="001D18A7">
        <w:rPr>
          <w:rFonts w:ascii="Times New Roman" w:eastAsia="Calibri" w:hAnsi="Times New Roman" w:cs="Times New Roman"/>
          <w:sz w:val="24"/>
          <w:szCs w:val="24"/>
        </w:rPr>
        <w:t xml:space="preserve">, </w:t>
      </w:r>
      <w:r w:rsidRPr="001D18A7">
        <w:rPr>
          <w:rFonts w:ascii="Times New Roman" w:eastAsia="Calibri" w:hAnsi="Times New Roman" w:cs="Times New Roman"/>
          <w:i/>
          <w:iCs/>
          <w:sz w:val="24"/>
          <w:szCs w:val="24"/>
        </w:rPr>
        <w:t>14</w:t>
      </w:r>
      <w:r w:rsidRPr="001D18A7">
        <w:rPr>
          <w:rFonts w:ascii="Times New Roman" w:eastAsia="Calibri" w:hAnsi="Times New Roman" w:cs="Times New Roman"/>
          <w:sz w:val="24"/>
          <w:szCs w:val="24"/>
        </w:rPr>
        <w:t xml:space="preserve">, 12191–12206. </w:t>
      </w:r>
    </w:p>
    <w:p w14:paraId="3755D847"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lang w:bidi="ar-SA"/>
        </w:rPr>
      </w:pPr>
      <w:r w:rsidRPr="001D18A7">
        <w:rPr>
          <w:rFonts w:ascii="Times New Roman" w:eastAsia="Calibri" w:hAnsi="Times New Roman" w:cs="Times New Roman"/>
          <w:sz w:val="24"/>
          <w:szCs w:val="24"/>
          <w:lang w:bidi="ar-SA"/>
        </w:rPr>
        <w:t>Ye, X., Sakai, K., Manago, M., Asada, S. I., &amp; Sasao, A. (2007). Prediction of citrus yield from airborne hyperspectral imagery. Precision Agriculture, 8(3), 111-125.</w:t>
      </w:r>
      <w:r w:rsidRPr="001D18A7">
        <w:rPr>
          <w:rFonts w:ascii="Times New Roman" w:eastAsia="Calibri" w:hAnsi="Times New Roman" w:cs="Times New Roman"/>
          <w:sz w:val="24"/>
          <w:szCs w:val="24"/>
          <w:rtl/>
          <w:lang w:bidi="ar-SA"/>
        </w:rPr>
        <w:t>‏</w:t>
      </w:r>
    </w:p>
    <w:p w14:paraId="7356FEC5" w14:textId="77777777" w:rsidR="001D18A7" w:rsidRPr="001D18A7" w:rsidRDefault="001D18A7" w:rsidP="001D18A7">
      <w:pPr>
        <w:keepLines/>
        <w:tabs>
          <w:tab w:val="left" w:pos="357"/>
        </w:tabs>
        <w:bidi w:val="0"/>
        <w:spacing w:after="0" w:line="480" w:lineRule="auto"/>
        <w:ind w:left="567" w:hanging="567"/>
        <w:contextualSpacing/>
        <w:jc w:val="both"/>
        <w:rPr>
          <w:rFonts w:ascii="Times New Roman" w:eastAsia="Calibri" w:hAnsi="Times New Roman" w:cs="Times New Roman"/>
          <w:sz w:val="24"/>
          <w:szCs w:val="24"/>
        </w:rPr>
      </w:pPr>
      <w:r w:rsidRPr="001D18A7">
        <w:rPr>
          <w:rFonts w:ascii="Times New Roman" w:eastAsia="Calibri" w:hAnsi="Times New Roman" w:cs="Times New Roman"/>
          <w:sz w:val="24"/>
          <w:szCs w:val="24"/>
        </w:rPr>
        <w:t xml:space="preserve">Zhu, M.  (2004). </w:t>
      </w:r>
      <w:r w:rsidRPr="001D18A7">
        <w:rPr>
          <w:rFonts w:ascii="Times New Roman" w:eastAsia="Calibri" w:hAnsi="Times New Roman" w:cs="Times New Roman"/>
          <w:i/>
          <w:iCs/>
          <w:sz w:val="24"/>
          <w:szCs w:val="24"/>
        </w:rPr>
        <w:t>Recall, precision and average precision</w:t>
      </w:r>
      <w:r w:rsidRPr="001D18A7">
        <w:rPr>
          <w:rFonts w:ascii="Times New Roman" w:eastAsia="Calibri" w:hAnsi="Times New Roman" w:cs="Times New Roman"/>
          <w:sz w:val="24"/>
          <w:szCs w:val="24"/>
        </w:rPr>
        <w:t>. Department of Statistics and Actuarial Science, University of Waterloo.</w:t>
      </w:r>
    </w:p>
    <w:p w14:paraId="3AB5D13F" w14:textId="77777777" w:rsidR="00734E12" w:rsidRPr="00734E12" w:rsidRDefault="00734E12" w:rsidP="001D18A7">
      <w:pPr>
        <w:keepLines/>
        <w:tabs>
          <w:tab w:val="left" w:pos="357"/>
        </w:tabs>
        <w:bidi w:val="0"/>
        <w:spacing w:after="0" w:line="480" w:lineRule="auto"/>
        <w:ind w:left="567"/>
        <w:contextualSpacing/>
        <w:jc w:val="both"/>
        <w:rPr>
          <w:rFonts w:ascii="Times New Roman" w:eastAsia="Calibri" w:hAnsi="Times New Roman" w:cs="Times New Roman"/>
          <w:sz w:val="24"/>
          <w:szCs w:val="24"/>
        </w:rPr>
      </w:pPr>
    </w:p>
    <w:p w14:paraId="6C293986" w14:textId="77777777" w:rsidR="00734E12" w:rsidRPr="00734E12" w:rsidRDefault="00734E12" w:rsidP="001D18A7">
      <w:pPr>
        <w:keepLines/>
        <w:tabs>
          <w:tab w:val="left" w:pos="357"/>
        </w:tabs>
        <w:bidi w:val="0"/>
        <w:spacing w:after="0" w:line="480" w:lineRule="auto"/>
        <w:ind w:left="567"/>
        <w:contextualSpacing/>
        <w:jc w:val="both"/>
        <w:rPr>
          <w:rFonts w:ascii="Times New Roman" w:eastAsia="Calibri" w:hAnsi="Times New Roman" w:cs="Times New Roman"/>
          <w:sz w:val="24"/>
          <w:szCs w:val="24"/>
        </w:rPr>
      </w:pPr>
    </w:p>
    <w:p w14:paraId="26C79EEA" w14:textId="77777777" w:rsidR="00643606" w:rsidRPr="00D1736D" w:rsidRDefault="00643606" w:rsidP="00F87F62">
      <w:pPr>
        <w:pStyle w:val="Title"/>
        <w:rPr>
          <w:rFonts w:eastAsia="Century"/>
          <w:lang w:bidi="en-US"/>
        </w:rPr>
      </w:pPr>
    </w:p>
    <w:p w14:paraId="4F5BC992" w14:textId="77777777" w:rsidR="00DA0EAA" w:rsidRPr="00D1736D" w:rsidRDefault="00DA0EAA" w:rsidP="001D18A7">
      <w:pPr>
        <w:bidi w:val="0"/>
        <w:rPr>
          <w:rFonts w:eastAsia="Century" w:cstheme="minorHAnsi"/>
          <w:sz w:val="23"/>
          <w:szCs w:val="23"/>
          <w:lang w:bidi="en-US"/>
        </w:rPr>
      </w:pPr>
      <w:r w:rsidRPr="00D1736D">
        <w:rPr>
          <w:rFonts w:eastAsia="Century" w:cstheme="minorHAnsi"/>
          <w:sz w:val="23"/>
          <w:szCs w:val="23"/>
          <w:lang w:bidi="en-US"/>
        </w:rPr>
        <w:br w:type="page"/>
      </w:r>
    </w:p>
    <w:p w14:paraId="4E73993D" w14:textId="5FB109ED" w:rsidR="00212133" w:rsidRPr="00D1736D" w:rsidRDefault="00422E99" w:rsidP="00F87F62">
      <w:pPr>
        <w:pStyle w:val="Title"/>
      </w:pPr>
      <w:bookmarkStart w:id="704" w:name="_Toc19806698"/>
      <w:r>
        <w:lastRenderedPageBreak/>
        <w:t>5</w:t>
      </w:r>
      <w:r w:rsidR="00643606" w:rsidRPr="00D1736D">
        <w:t xml:space="preserve">. </w:t>
      </w:r>
      <w:r w:rsidR="00D973CF" w:rsidRPr="00D973CF">
        <w:t>A deep learning system for yield estimation of melons using UAV images</w:t>
      </w:r>
      <w:bookmarkEnd w:id="704"/>
    </w:p>
    <w:p w14:paraId="3E1FEDEC" w14:textId="77777777" w:rsidR="00212133" w:rsidRPr="00D1736D" w:rsidRDefault="00212133" w:rsidP="001D18A7">
      <w:pPr>
        <w:autoSpaceDE w:val="0"/>
        <w:autoSpaceDN w:val="0"/>
        <w:bidi w:val="0"/>
        <w:adjustRightInd w:val="0"/>
        <w:spacing w:after="0" w:line="240" w:lineRule="auto"/>
        <w:rPr>
          <w:rFonts w:eastAsia="Century" w:cstheme="minorHAnsi"/>
          <w:sz w:val="23"/>
          <w:szCs w:val="23"/>
          <w:lang w:bidi="en-US"/>
        </w:rPr>
      </w:pPr>
    </w:p>
    <w:p w14:paraId="622B0709" w14:textId="127242AA" w:rsidR="00DA0EAA" w:rsidRPr="00D1736D" w:rsidRDefault="00DA0EAA" w:rsidP="001D18A7">
      <w:pPr>
        <w:autoSpaceDE w:val="0"/>
        <w:autoSpaceDN w:val="0"/>
        <w:bidi w:val="0"/>
        <w:adjustRightInd w:val="0"/>
        <w:spacing w:after="0" w:line="240" w:lineRule="auto"/>
        <w:rPr>
          <w:rFonts w:eastAsia="Century" w:cstheme="minorHAnsi"/>
          <w:sz w:val="23"/>
          <w:szCs w:val="23"/>
          <w:lang w:bidi="en-US"/>
        </w:rPr>
      </w:pPr>
      <w:r w:rsidRPr="00D1736D">
        <w:rPr>
          <w:rFonts w:eastAsia="Century" w:cstheme="minorHAnsi"/>
          <w:sz w:val="23"/>
          <w:szCs w:val="23"/>
          <w:lang w:bidi="en-US"/>
        </w:rPr>
        <w:t>Submitted to:</w:t>
      </w:r>
      <w:r w:rsidR="00734E12">
        <w:rPr>
          <w:rFonts w:eastAsia="Century" w:cstheme="minorHAnsi"/>
          <w:sz w:val="23"/>
          <w:szCs w:val="23"/>
          <w:lang w:bidi="en-US"/>
        </w:rPr>
        <w:t xml:space="preserve"> </w:t>
      </w:r>
      <w:r w:rsidR="00734E12" w:rsidRPr="00734E12">
        <w:rPr>
          <w:rFonts w:eastAsia="Century" w:cstheme="minorHAnsi"/>
          <w:sz w:val="23"/>
          <w:szCs w:val="23"/>
          <w:lang w:bidi="en-US"/>
        </w:rPr>
        <w:t>Computers and Electronics in Agriculture</w:t>
      </w:r>
    </w:p>
    <w:p w14:paraId="27B9D676" w14:textId="77777777" w:rsidR="00DA0EAA" w:rsidRPr="00D1736D" w:rsidRDefault="00DA0EAA" w:rsidP="001D18A7">
      <w:pPr>
        <w:autoSpaceDE w:val="0"/>
        <w:autoSpaceDN w:val="0"/>
        <w:bidi w:val="0"/>
        <w:adjustRightInd w:val="0"/>
        <w:spacing w:after="0" w:line="240" w:lineRule="auto"/>
        <w:rPr>
          <w:rFonts w:eastAsia="Century" w:cstheme="minorHAnsi"/>
          <w:sz w:val="23"/>
          <w:szCs w:val="23"/>
          <w:lang w:bidi="en-US"/>
        </w:rPr>
      </w:pPr>
    </w:p>
    <w:p w14:paraId="60F61D06" w14:textId="33443D39" w:rsidR="00212133" w:rsidRPr="00D1736D" w:rsidRDefault="00643606" w:rsidP="001D18A7">
      <w:pPr>
        <w:autoSpaceDE w:val="0"/>
        <w:autoSpaceDN w:val="0"/>
        <w:bidi w:val="0"/>
        <w:adjustRightInd w:val="0"/>
        <w:spacing w:after="0" w:line="240" w:lineRule="auto"/>
        <w:rPr>
          <w:rFonts w:eastAsia="Century" w:cstheme="minorHAnsi"/>
          <w:sz w:val="23"/>
          <w:szCs w:val="23"/>
          <w:lang w:bidi="en-US"/>
        </w:rPr>
      </w:pPr>
      <w:r w:rsidRPr="00D1736D">
        <w:rPr>
          <w:rFonts w:eastAsia="Century" w:cstheme="minorHAnsi"/>
          <w:sz w:val="23"/>
          <w:szCs w:val="23"/>
          <w:lang w:bidi="en-US"/>
        </w:rPr>
        <w:t>Autor's</w:t>
      </w:r>
      <w:r w:rsidR="00DA0EAA" w:rsidRPr="00D1736D">
        <w:rPr>
          <w:rFonts w:eastAsia="Century" w:cstheme="minorHAnsi"/>
          <w:sz w:val="23"/>
          <w:szCs w:val="23"/>
          <w:lang w:bidi="en-US"/>
        </w:rPr>
        <w:t>:</w:t>
      </w:r>
      <w:r w:rsidRPr="00D1736D">
        <w:rPr>
          <w:rFonts w:eastAsia="Century" w:cstheme="minorHAnsi"/>
          <w:sz w:val="23"/>
          <w:szCs w:val="23"/>
          <w:lang w:bidi="en-US"/>
        </w:rPr>
        <w:t xml:space="preserve"> </w:t>
      </w:r>
      <w:r w:rsidR="00DA0EAA" w:rsidRPr="00D1736D">
        <w:rPr>
          <w:rFonts w:eastAsia="Century" w:cstheme="minorHAnsi"/>
          <w:sz w:val="23"/>
          <w:szCs w:val="23"/>
          <w:lang w:bidi="en-US"/>
        </w:rPr>
        <w:t xml:space="preserve"> </w:t>
      </w:r>
      <w:r w:rsidRPr="00D1736D">
        <w:rPr>
          <w:rFonts w:eastAsia="Century" w:cstheme="minorHAnsi"/>
          <w:sz w:val="23"/>
          <w:szCs w:val="23"/>
          <w:lang w:bidi="en-US"/>
        </w:rPr>
        <w:t>A. Kalantar, Y. Edan,</w:t>
      </w:r>
      <w:r w:rsidR="00D973CF">
        <w:rPr>
          <w:rFonts w:eastAsia="Century" w:cstheme="minorHAnsi"/>
          <w:sz w:val="23"/>
          <w:szCs w:val="23"/>
          <w:lang w:bidi="en-US"/>
        </w:rPr>
        <w:t xml:space="preserve"> </w:t>
      </w:r>
      <w:r w:rsidR="00D973CF" w:rsidRPr="0077360F">
        <w:rPr>
          <w:sz w:val="24"/>
          <w:szCs w:val="24"/>
        </w:rPr>
        <w:t>A. Gur</w:t>
      </w:r>
      <w:r w:rsidR="00D973CF">
        <w:rPr>
          <w:sz w:val="24"/>
          <w:szCs w:val="24"/>
        </w:rPr>
        <w:t>,</w:t>
      </w:r>
      <w:r w:rsidRPr="00D1736D">
        <w:rPr>
          <w:rFonts w:eastAsia="Century" w:cstheme="minorHAnsi"/>
          <w:sz w:val="23"/>
          <w:szCs w:val="23"/>
          <w:lang w:bidi="en-US"/>
        </w:rPr>
        <w:t xml:space="preserve"> I. Klapp </w:t>
      </w:r>
    </w:p>
    <w:p w14:paraId="1F653FD1" w14:textId="294F4426" w:rsidR="00DA0EAA" w:rsidRPr="00D1736D" w:rsidRDefault="00643606" w:rsidP="001D18A7">
      <w:pPr>
        <w:autoSpaceDE w:val="0"/>
        <w:autoSpaceDN w:val="0"/>
        <w:bidi w:val="0"/>
        <w:adjustRightInd w:val="0"/>
        <w:spacing w:after="0" w:line="240" w:lineRule="auto"/>
        <w:rPr>
          <w:rFonts w:eastAsia="Century" w:cstheme="minorHAnsi"/>
          <w:sz w:val="23"/>
          <w:szCs w:val="23"/>
          <w:lang w:bidi="en-US"/>
        </w:rPr>
      </w:pPr>
      <w:r w:rsidRPr="00D1736D">
        <w:rPr>
          <w:rFonts w:eastAsia="Century" w:cstheme="minorHAnsi"/>
          <w:sz w:val="23"/>
          <w:szCs w:val="23"/>
          <w:lang w:bidi="en-US"/>
        </w:rPr>
        <w:t xml:space="preserve"> </w:t>
      </w:r>
    </w:p>
    <w:p w14:paraId="20A84C79" w14:textId="4AA02491" w:rsidR="00643606" w:rsidRPr="00D1736D" w:rsidRDefault="00643606" w:rsidP="001D18A7">
      <w:pPr>
        <w:autoSpaceDE w:val="0"/>
        <w:autoSpaceDN w:val="0"/>
        <w:bidi w:val="0"/>
        <w:adjustRightInd w:val="0"/>
        <w:spacing w:after="0" w:line="240" w:lineRule="auto"/>
        <w:rPr>
          <w:rFonts w:eastAsia="Century" w:cstheme="minorHAnsi"/>
          <w:sz w:val="23"/>
          <w:szCs w:val="23"/>
          <w:lang w:bidi="en-US"/>
        </w:rPr>
      </w:pPr>
    </w:p>
    <w:p w14:paraId="633344BA" w14:textId="77777777" w:rsidR="00EE532E" w:rsidRPr="00EE532E" w:rsidRDefault="00DA0EAA" w:rsidP="001D18A7">
      <w:pPr>
        <w:rPr>
          <w:rFonts w:ascii="Times New Roman" w:eastAsia="Times New Roman" w:hAnsi="Times New Roman" w:cs="Times New Roman"/>
          <w:b/>
          <w:bCs/>
          <w:sz w:val="24"/>
          <w:szCs w:val="24"/>
          <w:rtl/>
        </w:rPr>
      </w:pPr>
      <w:r w:rsidRPr="00D1736D">
        <w:rPr>
          <w:rFonts w:eastAsia="Century" w:cstheme="minorHAnsi"/>
          <w:sz w:val="23"/>
          <w:szCs w:val="23"/>
          <w:lang w:bidi="en-US"/>
        </w:rPr>
        <w:br w:type="page"/>
      </w:r>
      <w:r w:rsidR="00EE532E" w:rsidRPr="00EE532E">
        <w:rPr>
          <w:rFonts w:ascii="Times New Roman" w:eastAsia="Times New Roman" w:hAnsi="Times New Roman" w:cs="Times New Roman"/>
          <w:b/>
          <w:bCs/>
          <w:sz w:val="24"/>
          <w:szCs w:val="24"/>
          <w:lang w:bidi="ar-SA"/>
        </w:rPr>
        <w:lastRenderedPageBreak/>
        <w:t>A deep learning system for yield estimation of melons using UAV images</w:t>
      </w:r>
    </w:p>
    <w:p w14:paraId="40E091F9" w14:textId="77777777" w:rsidR="00EE532E" w:rsidRPr="00EE532E" w:rsidRDefault="00EE532E" w:rsidP="001D18A7">
      <w:pPr>
        <w:bidi w:val="0"/>
        <w:spacing w:after="0" w:line="240" w:lineRule="auto"/>
        <w:rPr>
          <w:rFonts w:ascii="Times New Roman" w:eastAsia="Times New Roman" w:hAnsi="Times New Roman" w:cs="Times New Roman"/>
          <w:sz w:val="24"/>
          <w:szCs w:val="24"/>
          <w:lang w:bidi="ar-SA"/>
        </w:rPr>
      </w:pPr>
      <w:r w:rsidRPr="00EE532E">
        <w:rPr>
          <w:rFonts w:ascii="Times New Roman" w:eastAsia="Times New Roman" w:hAnsi="Times New Roman" w:cs="Times New Roman"/>
          <w:sz w:val="24"/>
          <w:szCs w:val="24"/>
          <w:lang w:bidi="ar-SA"/>
        </w:rPr>
        <w:t>A. Kalantar</w:t>
      </w:r>
      <w:r w:rsidRPr="00EE532E">
        <w:rPr>
          <w:rFonts w:ascii="Times New Roman" w:eastAsia="Times New Roman" w:hAnsi="Times New Roman" w:cs="Times New Roman"/>
          <w:sz w:val="24"/>
          <w:szCs w:val="24"/>
          <w:vertAlign w:val="superscript"/>
          <w:lang w:bidi="ar-SA"/>
        </w:rPr>
        <w:t>1,2</w:t>
      </w:r>
      <w:r w:rsidRPr="00EE532E">
        <w:rPr>
          <w:rFonts w:ascii="Times New Roman" w:eastAsia="Times New Roman" w:hAnsi="Times New Roman" w:cs="Times New Roman"/>
          <w:sz w:val="24"/>
          <w:szCs w:val="24"/>
          <w:lang w:bidi="ar-SA"/>
        </w:rPr>
        <w:t>, Y. Edan</w:t>
      </w:r>
      <w:r w:rsidRPr="00EE532E">
        <w:rPr>
          <w:rFonts w:ascii="Times New Roman" w:eastAsia="Times New Roman" w:hAnsi="Times New Roman" w:cs="Times New Roman"/>
          <w:sz w:val="24"/>
          <w:szCs w:val="24"/>
          <w:vertAlign w:val="superscript"/>
          <w:lang w:bidi="ar-SA"/>
        </w:rPr>
        <w:t>1</w:t>
      </w:r>
      <w:r w:rsidRPr="00EE532E">
        <w:rPr>
          <w:rFonts w:ascii="Times New Roman" w:eastAsia="Times New Roman" w:hAnsi="Times New Roman" w:cs="Times New Roman"/>
          <w:sz w:val="24"/>
          <w:szCs w:val="24"/>
          <w:lang w:bidi="ar-SA"/>
        </w:rPr>
        <w:t>,</w:t>
      </w:r>
      <w:r w:rsidRPr="00EE532E">
        <w:rPr>
          <w:rFonts w:ascii="Times New Roman" w:eastAsia="Times New Roman" w:hAnsi="Times New Roman" w:cs="Times New Roman"/>
          <w:sz w:val="20"/>
          <w:szCs w:val="20"/>
          <w:lang w:bidi="ar-SA"/>
        </w:rPr>
        <w:t xml:space="preserve"> </w:t>
      </w:r>
      <w:r w:rsidRPr="00EE532E">
        <w:rPr>
          <w:rFonts w:ascii="Times New Roman" w:eastAsia="Times New Roman" w:hAnsi="Times New Roman" w:cs="Times New Roman"/>
          <w:sz w:val="24"/>
          <w:szCs w:val="24"/>
          <w:lang w:bidi="ar-SA"/>
        </w:rPr>
        <w:t>A. Gur</w:t>
      </w:r>
      <w:r w:rsidRPr="00EE532E">
        <w:rPr>
          <w:rFonts w:ascii="Times New Roman" w:eastAsia="Times New Roman" w:hAnsi="Times New Roman" w:cs="Times New Roman"/>
          <w:sz w:val="24"/>
          <w:szCs w:val="24"/>
          <w:vertAlign w:val="superscript"/>
          <w:lang w:bidi="ar-SA"/>
        </w:rPr>
        <w:t>3</w:t>
      </w:r>
      <w:r w:rsidRPr="00EE532E">
        <w:rPr>
          <w:rFonts w:ascii="Times New Roman" w:eastAsia="Times New Roman" w:hAnsi="Times New Roman" w:cs="Times New Roman"/>
          <w:sz w:val="24"/>
          <w:szCs w:val="24"/>
          <w:lang w:bidi="ar-SA"/>
        </w:rPr>
        <w:t>, I. Klapp</w:t>
      </w:r>
      <w:r w:rsidRPr="00EE532E">
        <w:rPr>
          <w:rFonts w:ascii="Times New Roman" w:eastAsia="Times New Roman" w:hAnsi="Times New Roman" w:cs="Times New Roman"/>
          <w:sz w:val="24"/>
          <w:szCs w:val="24"/>
          <w:vertAlign w:val="superscript"/>
          <w:lang w:bidi="ar-SA"/>
        </w:rPr>
        <w:t>2</w:t>
      </w:r>
      <w:r w:rsidRPr="00EE532E">
        <w:rPr>
          <w:rFonts w:ascii="Times New Roman" w:eastAsia="Times New Roman" w:hAnsi="Times New Roman" w:cs="Times New Roman"/>
          <w:sz w:val="24"/>
          <w:szCs w:val="24"/>
          <w:lang w:bidi="ar-SA"/>
        </w:rPr>
        <w:t xml:space="preserve">  </w:t>
      </w:r>
    </w:p>
    <w:p w14:paraId="024CE7B6" w14:textId="77777777" w:rsidR="00EE532E" w:rsidRPr="00EE532E" w:rsidRDefault="00EE532E" w:rsidP="001D18A7">
      <w:pPr>
        <w:bidi w:val="0"/>
        <w:spacing w:after="0" w:line="240" w:lineRule="auto"/>
        <w:rPr>
          <w:rFonts w:ascii="Times New Roman" w:eastAsia="Times New Roman" w:hAnsi="Times New Roman" w:cs="Times New Roman"/>
          <w:i/>
          <w:iCs/>
          <w:sz w:val="24"/>
          <w:szCs w:val="24"/>
          <w:lang w:bidi="ar-SA"/>
        </w:rPr>
      </w:pPr>
    </w:p>
    <w:p w14:paraId="5B61D3F5" w14:textId="77777777" w:rsidR="00EE532E" w:rsidRPr="00EE532E" w:rsidRDefault="00EE532E" w:rsidP="001D18A7">
      <w:pPr>
        <w:bidi w:val="0"/>
        <w:jc w:val="both"/>
        <w:rPr>
          <w:rFonts w:ascii="Times New Roman" w:eastAsia="Calibri" w:hAnsi="Times New Roman" w:cs="Times New Roman"/>
          <w:sz w:val="24"/>
          <w:szCs w:val="24"/>
        </w:rPr>
      </w:pPr>
      <w:r w:rsidRPr="00EE532E">
        <w:rPr>
          <w:rFonts w:ascii="Times New Roman" w:eastAsia="Calibri" w:hAnsi="Times New Roman" w:cs="Arial"/>
          <w:b/>
          <w:bCs/>
          <w:sz w:val="24"/>
          <w:szCs w:val="24"/>
        </w:rPr>
        <w:t xml:space="preserve">Abstract </w:t>
      </w:r>
      <w:r w:rsidRPr="00EE532E">
        <w:rPr>
          <w:rFonts w:ascii="Times New Roman" w:eastAsia="Calibri" w:hAnsi="Times New Roman" w:cs="Times New Roman"/>
          <w:sz w:val="24"/>
          <w:szCs w:val="24"/>
        </w:rPr>
        <w:t>Estimating yield production before harvesting is a labor intensive and almost impossible task, since it requires a detailed account of accumulated yield and general yield distribution, in addition to detailed measurements of melon size and location. This work presents a framework for detection and yield estimation of melons from top view color images acquired by a digital camera mounted on an unmanned aerial vehicle</w:t>
      </w:r>
      <w:r w:rsidRPr="00EE532E">
        <w:rPr>
          <w:rFonts w:ascii="Times New Roman" w:eastAsia="Calibri" w:hAnsi="Times New Roman" w:cs="Times New Roman"/>
          <w:sz w:val="24"/>
          <w:szCs w:val="24"/>
          <w:lang w:val="en-GB"/>
        </w:rPr>
        <w:t xml:space="preserve"> based on deep learning techniques</w:t>
      </w:r>
      <w:r w:rsidRPr="00EE532E">
        <w:rPr>
          <w:rFonts w:ascii="Times New Roman" w:eastAsia="Calibri" w:hAnsi="Times New Roman" w:cs="Times New Roman"/>
          <w:sz w:val="24"/>
          <w:szCs w:val="24"/>
        </w:rPr>
        <w:t xml:space="preserve">. The yield estimation provides both the </w:t>
      </w:r>
      <w:r w:rsidRPr="00EE532E">
        <w:rPr>
          <w:rFonts w:ascii="Times New Roman" w:eastAsia="Calibri" w:hAnsi="Times New Roman" w:cs="Times New Roman"/>
          <w:b/>
          <w:bCs/>
          <w:sz w:val="24"/>
          <w:szCs w:val="24"/>
        </w:rPr>
        <w:t>number of melons and the weight of each melon, allowing to predict the overall weight yield from the entire field</w:t>
      </w:r>
      <w:r w:rsidRPr="00EE532E">
        <w:rPr>
          <w:rFonts w:ascii="Times New Roman" w:eastAsia="Calibri" w:hAnsi="Times New Roman" w:cs="Times New Roman"/>
          <w:sz w:val="24"/>
          <w:szCs w:val="24"/>
        </w:rPr>
        <w:t xml:space="preserve">. </w:t>
      </w:r>
      <w:r w:rsidRPr="00EE532E">
        <w:rPr>
          <w:rFonts w:ascii="Times New Roman" w:eastAsia="Calibri" w:hAnsi="Times New Roman" w:cs="Arial"/>
          <w:bCs/>
          <w:sz w:val="24"/>
          <w:szCs w:val="24"/>
        </w:rPr>
        <w:t>The system includes three main stages: m</w:t>
      </w:r>
      <w:r w:rsidRPr="00EE532E">
        <w:rPr>
          <w:rFonts w:ascii="Times New Roman" w:eastAsia="Calibri" w:hAnsi="Times New Roman" w:cs="Arial"/>
          <w:iCs/>
          <w:sz w:val="24"/>
          <w:szCs w:val="24"/>
        </w:rPr>
        <w:t xml:space="preserve">elon detection, geometric feature extraction, and individual melon yield estimation. </w:t>
      </w:r>
      <w:r w:rsidRPr="00EE532E">
        <w:rPr>
          <w:rFonts w:ascii="Times New Roman" w:eastAsia="Calibri" w:hAnsi="Times New Roman" w:cs="Arial"/>
          <w:bCs/>
          <w:sz w:val="24"/>
          <w:szCs w:val="24"/>
        </w:rPr>
        <w:t>The melon detection process was based on the RetinaNet deep convolutional neural network. T</w:t>
      </w:r>
      <w:r w:rsidRPr="00EE532E">
        <w:rPr>
          <w:rFonts w:ascii="Times New Roman" w:eastAsia="Calibri" w:hAnsi="Times New Roman" w:cs="Times New Roman"/>
          <w:sz w:val="24"/>
          <w:szCs w:val="24"/>
        </w:rPr>
        <w:t>ransfer learning was used for the training to successfully detect small objects in high resolution images. The detection process achieved an</w:t>
      </w:r>
      <w:r w:rsidRPr="00EE532E">
        <w:rPr>
          <w:rFonts w:ascii="Times New Roman" w:eastAsia="Calibri" w:hAnsi="Times New Roman" w:cs="Arial"/>
          <w:sz w:val="24"/>
          <w:szCs w:val="24"/>
        </w:rPr>
        <w:t xml:space="preserve"> average precision score of 0.92 with a F1-score more than 0.9 in a variety of agriculture environments</w:t>
      </w:r>
      <w:r w:rsidRPr="00EE532E">
        <w:rPr>
          <w:rFonts w:ascii="Times New Roman" w:eastAsia="Calibri" w:hAnsi="Times New Roman" w:cs="Times New Roman"/>
          <w:sz w:val="24"/>
          <w:szCs w:val="24"/>
        </w:rPr>
        <w:t xml:space="preserve">. For each detected melon, feature extraction was applied by using the Chan Vese active contour </w:t>
      </w:r>
      <w:r w:rsidRPr="00EE532E">
        <w:rPr>
          <w:rFonts w:ascii="Times New Roman" w:eastAsia="Century" w:hAnsi="Times New Roman" w:cs="Times New Roman"/>
          <w:sz w:val="24"/>
          <w:szCs w:val="24"/>
          <w:lang w:bidi="en-US"/>
        </w:rPr>
        <w:t>algorithm</w:t>
      </w:r>
      <w:r w:rsidRPr="00EE532E">
        <w:rPr>
          <w:rFonts w:ascii="Times New Roman" w:eastAsia="Calibri" w:hAnsi="Times New Roman" w:cs="Times New Roman"/>
          <w:sz w:val="24"/>
          <w:szCs w:val="24"/>
        </w:rPr>
        <w:t xml:space="preserve"> and PCA ellipse fitting method. A regression model that ties the ellipse features to the melon’s weight is presented.</w:t>
      </w:r>
      <w:r w:rsidRPr="00EE532E">
        <w:rPr>
          <w:rFonts w:ascii="Times New Roman" w:eastAsia="Calibri" w:hAnsi="Times New Roman" w:cs="Arial"/>
          <w:sz w:val="20"/>
        </w:rPr>
        <w:t xml:space="preserve"> </w:t>
      </w:r>
      <w:r w:rsidRPr="00EE532E">
        <w:rPr>
          <w:rFonts w:ascii="Times New Roman" w:eastAsia="Calibri" w:hAnsi="Times New Roman" w:cs="Times New Roman"/>
          <w:sz w:val="24"/>
          <w:szCs w:val="24"/>
        </w:rPr>
        <w:t xml:space="preserve">The modified </w:t>
      </w:r>
      <w:r w:rsidRPr="00EE532E">
        <w:rPr>
          <w:rFonts w:ascii="Times New Roman" w:eastAsia="Calibri" w:hAnsi="Times New Roman" w:cs="Arial"/>
          <w:b/>
          <w:bCs/>
          <w:position w:val="-14"/>
          <w:sz w:val="20"/>
        </w:rPr>
        <w:object w:dxaOrig="440" w:dyaOrig="400" w14:anchorId="13AA736D">
          <v:shape id="_x0000_i1082" type="#_x0000_t75" style="width:22.1pt;height:18.1pt" o:ole="">
            <v:imagedata r:id="rId145" o:title=""/>
          </v:shape>
          <o:OLEObject Type="Embed" ProgID="Equation.DSMT4" ShapeID="_x0000_i1082" DrawAspect="Content" ObjectID="_1630666928" r:id="rId165"/>
        </w:object>
      </w:r>
      <w:r w:rsidRPr="00EE532E">
        <w:rPr>
          <w:rFonts w:ascii="Times New Roman" w:eastAsia="Calibri" w:hAnsi="Times New Roman" w:cs="Times New Roman"/>
          <w:sz w:val="24"/>
          <w:szCs w:val="24"/>
        </w:rPr>
        <w:t xml:space="preserve"> value of the regression model was 0.94. The system results for estimating the weight of a single melon measured by the </w:t>
      </w:r>
      <w:r w:rsidRPr="00EE532E">
        <w:rPr>
          <w:rFonts w:ascii="Times New Roman" w:eastAsia="Calibri" w:hAnsi="Times New Roman" w:cs="Arial"/>
          <w:sz w:val="24"/>
          <w:szCs w:val="24"/>
        </w:rPr>
        <w:t xml:space="preserve">mean absolute percentage error </w:t>
      </w:r>
      <w:r w:rsidRPr="00EE532E">
        <w:rPr>
          <w:rFonts w:ascii="Times New Roman" w:eastAsia="Calibri" w:hAnsi="Times New Roman" w:cs="Times New Roman"/>
          <w:sz w:val="24"/>
          <w:szCs w:val="24"/>
        </w:rPr>
        <w:t xml:space="preserve">index achieved 16 percent. Analysis revealed that this can be decreased to 12 percent error with more accurate geometrical feature extraction. Overall yield estimation derived by </w:t>
      </w:r>
      <w:r w:rsidRPr="00EE532E">
        <w:rPr>
          <w:rFonts w:ascii="Times New Roman" w:eastAsia="Calibri" w:hAnsi="Times New Roman" w:cs="Arial"/>
          <w:sz w:val="24"/>
          <w:szCs w:val="24"/>
        </w:rPr>
        <w:t xml:space="preserve">summarizing the weights of all melons in the field and resulted in </w:t>
      </w:r>
      <w:r w:rsidRPr="00EE532E">
        <w:rPr>
          <w:rFonts w:ascii="Times New Roman" w:eastAsia="Calibri" w:hAnsi="Times New Roman" w:cs="Times New Roman"/>
          <w:sz w:val="24"/>
          <w:szCs w:val="24"/>
        </w:rPr>
        <w:t xml:space="preserve">only 3 percent underestimation from total actual yield. </w:t>
      </w:r>
    </w:p>
    <w:p w14:paraId="530D499A" w14:textId="77777777" w:rsidR="00EE532E" w:rsidRPr="00EE532E" w:rsidRDefault="00EE532E" w:rsidP="001D18A7">
      <w:pPr>
        <w:bidi w:val="0"/>
        <w:spacing w:after="0" w:line="240" w:lineRule="auto"/>
        <w:ind w:right="-630"/>
        <w:rPr>
          <w:rFonts w:ascii="Arial" w:eastAsia="Times New Roman" w:hAnsi="Arial" w:cs="Arial"/>
          <w:sz w:val="24"/>
          <w:szCs w:val="24"/>
          <w:lang w:bidi="ar-SA"/>
        </w:rPr>
      </w:pPr>
      <w:r w:rsidRPr="00EE532E">
        <w:rPr>
          <w:rFonts w:ascii="Times New Roman" w:eastAsia="Times New Roman" w:hAnsi="Times New Roman" w:cs="Times New Roman"/>
          <w:b/>
          <w:bCs/>
          <w:sz w:val="24"/>
          <w:szCs w:val="24"/>
          <w:lang w:bidi="ar-SA"/>
        </w:rPr>
        <w:t xml:space="preserve">Keywords: </w:t>
      </w:r>
      <w:r w:rsidRPr="00EE532E">
        <w:rPr>
          <w:rFonts w:ascii="Times New Roman" w:eastAsia="Times New Roman" w:hAnsi="Times New Roman" w:cs="Times New Roman"/>
          <w:sz w:val="24"/>
          <w:szCs w:val="24"/>
          <w:lang w:bidi="ar-SA"/>
        </w:rPr>
        <w:t>Computer vision, Precision agriculture, Fruit detection, deep convolutional neural networks, Yield estimating/prediction, Weight estimating/prediction, Melon</w:t>
      </w:r>
    </w:p>
    <w:p w14:paraId="3FCD837E" w14:textId="77777777" w:rsidR="00EE532E" w:rsidRPr="00EE532E" w:rsidRDefault="00EE532E" w:rsidP="001D18A7">
      <w:pPr>
        <w:bidi w:val="0"/>
        <w:spacing w:after="0" w:line="240" w:lineRule="auto"/>
        <w:rPr>
          <w:rFonts w:ascii="Times New Roman" w:eastAsia="Times New Roman" w:hAnsi="Times New Roman" w:cs="Times New Roman"/>
          <w:i/>
          <w:iCs/>
          <w:sz w:val="24"/>
          <w:szCs w:val="24"/>
          <w:lang w:bidi="ar-SA"/>
        </w:rPr>
      </w:pPr>
    </w:p>
    <w:p w14:paraId="4A3A5DDA" w14:textId="77777777" w:rsidR="00EE532E" w:rsidRPr="00EE532E" w:rsidRDefault="00EE532E" w:rsidP="001D18A7">
      <w:pPr>
        <w:bidi w:val="0"/>
        <w:spacing w:after="0" w:line="240" w:lineRule="auto"/>
        <w:rPr>
          <w:rFonts w:ascii="Times New Roman" w:eastAsia="Times New Roman" w:hAnsi="Times New Roman" w:cs="Times New Roman"/>
          <w:i/>
          <w:iCs/>
          <w:sz w:val="24"/>
          <w:szCs w:val="24"/>
          <w:lang w:bidi="ar-SA"/>
        </w:rPr>
      </w:pPr>
    </w:p>
    <w:p w14:paraId="3C2F4F4F" w14:textId="77777777" w:rsidR="00EE532E" w:rsidRPr="00EE532E" w:rsidRDefault="00EE532E" w:rsidP="001D18A7">
      <w:pPr>
        <w:bidi w:val="0"/>
        <w:spacing w:after="0" w:line="240" w:lineRule="auto"/>
        <w:rPr>
          <w:rFonts w:ascii="Times New Roman" w:eastAsia="Times New Roman" w:hAnsi="Times New Roman" w:cs="Times New Roman"/>
          <w:i/>
          <w:iCs/>
          <w:sz w:val="24"/>
          <w:szCs w:val="24"/>
          <w:lang w:bidi="ar-SA"/>
        </w:rPr>
      </w:pPr>
    </w:p>
    <w:p w14:paraId="7E025EBD" w14:textId="77777777" w:rsidR="00EE532E" w:rsidRPr="00EE532E" w:rsidRDefault="00EE532E" w:rsidP="001D18A7">
      <w:pPr>
        <w:bidi w:val="0"/>
        <w:spacing w:after="0" w:line="240" w:lineRule="auto"/>
        <w:rPr>
          <w:rFonts w:ascii="Times New Roman" w:eastAsia="Times New Roman" w:hAnsi="Times New Roman" w:cs="Times New Roman"/>
          <w:i/>
          <w:iCs/>
          <w:sz w:val="24"/>
          <w:szCs w:val="24"/>
          <w:lang w:bidi="ar-SA"/>
        </w:rPr>
      </w:pPr>
    </w:p>
    <w:p w14:paraId="3BF97F15" w14:textId="77777777" w:rsidR="00EE532E" w:rsidRPr="00EE532E" w:rsidRDefault="00EE532E" w:rsidP="001D18A7">
      <w:pPr>
        <w:bidi w:val="0"/>
        <w:spacing w:after="0" w:line="240" w:lineRule="auto"/>
        <w:rPr>
          <w:rFonts w:ascii="Times New Roman" w:eastAsia="Times New Roman" w:hAnsi="Times New Roman" w:cs="Times New Roman"/>
          <w:i/>
          <w:iCs/>
          <w:sz w:val="24"/>
          <w:szCs w:val="24"/>
          <w:lang w:bidi="ar-SA"/>
        </w:rPr>
      </w:pPr>
      <w:r w:rsidRPr="00EE532E">
        <w:rPr>
          <w:rFonts w:ascii="Wingdings" w:eastAsia="Times New Roman" w:hAnsi="Wingdings" w:cs="Tahoma"/>
          <w:sz w:val="24"/>
          <w:szCs w:val="24"/>
          <w:lang w:bidi="ar-SA"/>
        </w:rPr>
        <w:t></w:t>
      </w:r>
      <w:r w:rsidRPr="00EE532E">
        <w:rPr>
          <w:rFonts w:ascii="Wingdings" w:eastAsia="Times New Roman" w:hAnsi="Wingdings" w:cs="Tahoma"/>
          <w:sz w:val="24"/>
          <w:szCs w:val="24"/>
          <w:lang w:bidi="ar-SA"/>
        </w:rPr>
        <w:tab/>
      </w:r>
      <w:hyperlink r:id="rId166" w:history="1">
        <w:r w:rsidRPr="00EE532E">
          <w:rPr>
            <w:rFonts w:ascii="Times New Roman" w:eastAsia="Times New Roman" w:hAnsi="Times New Roman" w:cs="Times New Roman"/>
            <w:color w:val="0000FF"/>
            <w:sz w:val="24"/>
            <w:szCs w:val="24"/>
            <w:u w:val="single"/>
            <w:lang w:bidi="ar-SA"/>
          </w:rPr>
          <w:t>kalantar@post.bgu.ac.il</w:t>
        </w:r>
      </w:hyperlink>
    </w:p>
    <w:p w14:paraId="6D8D1D5F" w14:textId="77777777" w:rsidR="00EE532E" w:rsidRPr="00EE532E" w:rsidRDefault="00EE532E" w:rsidP="001D18A7">
      <w:pPr>
        <w:bidi w:val="0"/>
        <w:spacing w:after="0" w:line="240" w:lineRule="auto"/>
        <w:rPr>
          <w:rFonts w:ascii="Times New Roman" w:eastAsia="Times New Roman" w:hAnsi="Times New Roman" w:cs="Times New Roman"/>
          <w:i/>
          <w:iCs/>
          <w:sz w:val="24"/>
          <w:szCs w:val="24"/>
          <w:lang w:bidi="ar-SA"/>
        </w:rPr>
      </w:pPr>
    </w:p>
    <w:p w14:paraId="59ACB00F" w14:textId="77777777" w:rsidR="00EE532E" w:rsidRPr="00EE532E" w:rsidRDefault="00EE532E" w:rsidP="001D18A7">
      <w:pPr>
        <w:bidi w:val="0"/>
        <w:spacing w:after="0" w:line="240" w:lineRule="auto"/>
        <w:rPr>
          <w:rFonts w:ascii="Times New Roman" w:eastAsia="Times New Roman" w:hAnsi="Times New Roman" w:cs="Times New Roman"/>
          <w:sz w:val="20"/>
          <w:szCs w:val="20"/>
          <w:lang w:bidi="ar-SA"/>
        </w:rPr>
      </w:pPr>
      <w:r w:rsidRPr="00EE532E">
        <w:rPr>
          <w:rFonts w:ascii="Times New Roman" w:eastAsia="Times New Roman" w:hAnsi="Times New Roman" w:cs="Times New Roman"/>
          <w:i/>
          <w:iCs/>
          <w:sz w:val="24"/>
          <w:szCs w:val="24"/>
          <w:lang w:bidi="ar-SA"/>
        </w:rPr>
        <w:br/>
      </w:r>
      <w:r w:rsidRPr="00EE532E">
        <w:rPr>
          <w:rFonts w:ascii="Times New Roman" w:eastAsia="Times New Roman" w:hAnsi="Times New Roman" w:cs="Times New Roman"/>
          <w:i/>
          <w:iCs/>
          <w:sz w:val="24"/>
          <w:szCs w:val="24"/>
          <w:vertAlign w:val="superscript"/>
          <w:lang w:bidi="ar-SA"/>
        </w:rPr>
        <w:t>1</w:t>
      </w:r>
      <w:r w:rsidRPr="00EE532E">
        <w:rPr>
          <w:rFonts w:ascii="Times New Roman" w:eastAsia="Times New Roman" w:hAnsi="Times New Roman" w:cs="Times New Roman"/>
          <w:i/>
          <w:iCs/>
          <w:sz w:val="24"/>
          <w:szCs w:val="24"/>
          <w:lang w:bidi="ar-SA"/>
        </w:rPr>
        <w:t xml:space="preserve"> Department of Industrial Engineering &amp; Management, Ben-Gurion University of the Negev,</w:t>
      </w:r>
      <w:r w:rsidRPr="00EE532E">
        <w:rPr>
          <w:rFonts w:ascii="Times New Roman" w:eastAsia="Times New Roman" w:hAnsi="Times New Roman" w:cs="Times New Roman"/>
          <w:i/>
          <w:iCs/>
          <w:sz w:val="24"/>
          <w:szCs w:val="24"/>
          <w:rtl/>
        </w:rPr>
        <w:t xml:space="preserve"> </w:t>
      </w:r>
      <w:r w:rsidRPr="00EE532E">
        <w:rPr>
          <w:rFonts w:ascii="Times New Roman" w:eastAsia="Times New Roman" w:hAnsi="Times New Roman" w:cs="Times New Roman"/>
          <w:i/>
          <w:iCs/>
          <w:sz w:val="24"/>
          <w:szCs w:val="24"/>
          <w:lang w:bidi="ar-SA"/>
        </w:rPr>
        <w:t>Beer Sheva 8410501, Israel</w:t>
      </w:r>
    </w:p>
    <w:p w14:paraId="50EB14AD" w14:textId="77777777" w:rsidR="00EE532E" w:rsidRPr="00EE532E" w:rsidRDefault="00EE532E" w:rsidP="001D18A7">
      <w:pPr>
        <w:bidi w:val="0"/>
        <w:spacing w:after="0" w:line="240" w:lineRule="auto"/>
        <w:rPr>
          <w:rFonts w:ascii="Times New Roman" w:eastAsia="Times New Roman" w:hAnsi="Times New Roman" w:cs="Times New Roman"/>
          <w:sz w:val="20"/>
          <w:szCs w:val="20"/>
          <w:lang w:bidi="ar-SA"/>
        </w:rPr>
      </w:pPr>
      <w:r w:rsidRPr="00EE532E">
        <w:rPr>
          <w:rFonts w:ascii="Times New Roman" w:eastAsia="Times New Roman" w:hAnsi="Times New Roman" w:cs="Times New Roman"/>
          <w:sz w:val="24"/>
          <w:szCs w:val="24"/>
          <w:vertAlign w:val="superscript"/>
          <w:lang w:bidi="ar-SA"/>
        </w:rPr>
        <w:t xml:space="preserve">2 </w:t>
      </w:r>
      <w:r w:rsidRPr="00EE532E">
        <w:rPr>
          <w:rFonts w:ascii="Times New Roman" w:eastAsia="Times New Roman" w:hAnsi="Times New Roman" w:cs="Times New Roman"/>
          <w:i/>
          <w:iCs/>
          <w:sz w:val="24"/>
          <w:szCs w:val="24"/>
          <w:lang w:bidi="ar-SA"/>
        </w:rPr>
        <w:t>Institute of Agricultural Engineering, Agricultural Research Organization (ARO), Volcani Center, Rishon-LeZion, Israel</w:t>
      </w:r>
    </w:p>
    <w:p w14:paraId="658519E5" w14:textId="77777777" w:rsidR="00EE532E" w:rsidRPr="00EE532E" w:rsidRDefault="00EE532E" w:rsidP="001D18A7">
      <w:pPr>
        <w:bidi w:val="0"/>
        <w:spacing w:after="0" w:line="240" w:lineRule="auto"/>
        <w:rPr>
          <w:rFonts w:ascii="Times New Roman" w:eastAsia="Times New Roman" w:hAnsi="Times New Roman" w:cs="Times New Roman"/>
          <w:i/>
          <w:iCs/>
          <w:sz w:val="24"/>
          <w:szCs w:val="24"/>
          <w:lang w:bidi="ar-SA"/>
        </w:rPr>
      </w:pPr>
      <w:r w:rsidRPr="00EE532E">
        <w:rPr>
          <w:rFonts w:ascii="Times New Roman" w:eastAsia="Times New Roman" w:hAnsi="Times New Roman" w:cs="Times New Roman"/>
          <w:sz w:val="20"/>
          <w:szCs w:val="20"/>
          <w:vertAlign w:val="superscript"/>
          <w:lang w:bidi="ar-SA"/>
        </w:rPr>
        <w:t>3</w:t>
      </w:r>
      <w:r w:rsidRPr="00EE532E">
        <w:rPr>
          <w:rFonts w:ascii="Times New Roman" w:eastAsia="Times New Roman" w:hAnsi="Times New Roman" w:cs="Times New Roman"/>
          <w:sz w:val="20"/>
          <w:szCs w:val="20"/>
          <w:lang w:bidi="ar-SA"/>
        </w:rPr>
        <w:t xml:space="preserve"> </w:t>
      </w:r>
      <w:r w:rsidRPr="00EE532E">
        <w:rPr>
          <w:rFonts w:ascii="Times New Roman" w:eastAsia="Times New Roman" w:hAnsi="Times New Roman" w:cs="Times New Roman"/>
          <w:i/>
          <w:iCs/>
          <w:sz w:val="24"/>
          <w:szCs w:val="24"/>
          <w:lang w:bidi="ar-SA"/>
        </w:rPr>
        <w:t>Newe Ya'ar, Agricultural Research Organization (ARO), Volcani Center, Ramat Ishay, Israel</w:t>
      </w:r>
    </w:p>
    <w:p w14:paraId="3E3F595B" w14:textId="77777777" w:rsidR="00EE532E" w:rsidRPr="00EE532E" w:rsidRDefault="00EE532E" w:rsidP="001D18A7">
      <w:pPr>
        <w:bidi w:val="0"/>
        <w:spacing w:after="0" w:line="240" w:lineRule="auto"/>
        <w:rPr>
          <w:rFonts w:ascii="Times New Roman" w:eastAsia="Times New Roman" w:hAnsi="Times New Roman" w:cs="Times New Roman"/>
          <w:sz w:val="20"/>
          <w:szCs w:val="20"/>
          <w:lang w:bidi="ar-SA"/>
        </w:rPr>
      </w:pPr>
    </w:p>
    <w:p w14:paraId="1F53D8DE" w14:textId="6736DBF4" w:rsidR="00EE532E" w:rsidRDefault="00EE532E" w:rsidP="001D18A7">
      <w:pPr>
        <w:bidi w:val="0"/>
        <w:spacing w:after="0" w:line="240" w:lineRule="auto"/>
        <w:rPr>
          <w:rFonts w:ascii="Times New Roman" w:eastAsia="Times New Roman" w:hAnsi="Times New Roman" w:cs="Times New Roman"/>
          <w:sz w:val="20"/>
          <w:szCs w:val="20"/>
          <w:lang w:bidi="ar-SA"/>
        </w:rPr>
      </w:pPr>
    </w:p>
    <w:p w14:paraId="3EA10FF5" w14:textId="43EE0E8F" w:rsidR="00EE532E" w:rsidRDefault="00EE532E" w:rsidP="001D18A7">
      <w:pPr>
        <w:bidi w:val="0"/>
        <w:spacing w:after="0" w:line="240" w:lineRule="auto"/>
        <w:rPr>
          <w:rFonts w:ascii="Times New Roman" w:eastAsia="Times New Roman" w:hAnsi="Times New Roman" w:cs="Times New Roman"/>
          <w:sz w:val="20"/>
          <w:szCs w:val="20"/>
          <w:lang w:bidi="ar-SA"/>
        </w:rPr>
      </w:pPr>
    </w:p>
    <w:p w14:paraId="1EB154A6" w14:textId="14092FD6" w:rsidR="00EE532E" w:rsidRDefault="00EE532E" w:rsidP="001D18A7">
      <w:pPr>
        <w:bidi w:val="0"/>
        <w:spacing w:after="0" w:line="240" w:lineRule="auto"/>
        <w:rPr>
          <w:rFonts w:ascii="Times New Roman" w:eastAsia="Times New Roman" w:hAnsi="Times New Roman" w:cs="Times New Roman"/>
          <w:sz w:val="20"/>
          <w:szCs w:val="20"/>
          <w:lang w:bidi="ar-SA"/>
        </w:rPr>
      </w:pPr>
    </w:p>
    <w:p w14:paraId="3F7CDBD1" w14:textId="77777777" w:rsidR="00EE532E" w:rsidRPr="00EE532E" w:rsidRDefault="00EE532E" w:rsidP="001D18A7">
      <w:pPr>
        <w:bidi w:val="0"/>
        <w:spacing w:after="0" w:line="240" w:lineRule="auto"/>
        <w:rPr>
          <w:rFonts w:ascii="Times New Roman" w:eastAsia="Times New Roman" w:hAnsi="Times New Roman" w:cs="Times New Roman"/>
          <w:sz w:val="20"/>
          <w:szCs w:val="20"/>
          <w:lang w:bidi="ar-SA"/>
        </w:rPr>
      </w:pPr>
    </w:p>
    <w:p w14:paraId="6EB38A32" w14:textId="77777777" w:rsidR="00EE532E" w:rsidRPr="00EE532E" w:rsidRDefault="00EE532E" w:rsidP="00511F6D">
      <w:pPr>
        <w:keepNext/>
        <w:bidi w:val="0"/>
        <w:spacing w:after="0" w:line="240" w:lineRule="auto"/>
        <w:outlineLvl w:val="0"/>
        <w:rPr>
          <w:rFonts w:ascii="Times New Roman" w:eastAsia="Times New Roman" w:hAnsi="Times New Roman" w:cs="Times New Roman"/>
          <w:b/>
          <w:bCs/>
          <w:color w:val="4472C4"/>
          <w:sz w:val="28"/>
          <w:szCs w:val="36"/>
          <w:lang w:bidi="ar-SA"/>
        </w:rPr>
      </w:pPr>
      <w:r w:rsidRPr="00EE532E">
        <w:rPr>
          <w:rFonts w:ascii="Times New Roman" w:eastAsia="Times New Roman" w:hAnsi="Times New Roman" w:cs="Times New Roman"/>
          <w:b/>
          <w:bCs/>
          <w:color w:val="4472C4"/>
          <w:sz w:val="28"/>
          <w:szCs w:val="36"/>
          <w:lang w:bidi="ar-SA"/>
        </w:rPr>
        <w:lastRenderedPageBreak/>
        <w:t>Introduction</w:t>
      </w:r>
      <w:r w:rsidRPr="00EE532E">
        <w:rPr>
          <w:rFonts w:ascii="Times New Roman" w:eastAsia="Times New Roman" w:hAnsi="Times New Roman" w:cs="Times New Roman"/>
          <w:b/>
          <w:bCs/>
          <w:color w:val="4472C4"/>
          <w:sz w:val="28"/>
          <w:szCs w:val="36"/>
          <w:lang w:bidi="ar-SA"/>
        </w:rPr>
        <w:tab/>
      </w:r>
    </w:p>
    <w:p w14:paraId="78C9A04A" w14:textId="77777777" w:rsidR="00EE532E" w:rsidRPr="00EE532E" w:rsidRDefault="00EE532E" w:rsidP="001D18A7">
      <w:pPr>
        <w:bidi w:val="0"/>
        <w:spacing w:line="276" w:lineRule="auto"/>
        <w:jc w:val="both"/>
        <w:rPr>
          <w:rFonts w:ascii="Times New Roman" w:eastAsia="Calibri" w:hAnsi="Times New Roman" w:cs="Times New Roman"/>
          <w:sz w:val="24"/>
          <w:szCs w:val="24"/>
        </w:rPr>
      </w:pPr>
      <w:r w:rsidRPr="00EE532E">
        <w:rPr>
          <w:rFonts w:ascii="Times New Roman" w:eastAsia="Calibri" w:hAnsi="Times New Roman" w:cs="Times New Roman"/>
          <w:sz w:val="24"/>
          <w:szCs w:val="24"/>
        </w:rPr>
        <w:t>Precise yield estimation has become an essential skill in the agricultural sector. Generation of yield maps enables to base</w:t>
      </w:r>
      <w:r w:rsidRPr="00EE532E">
        <w:rPr>
          <w:rFonts w:ascii="Times New Roman" w:eastAsia="Calibri" w:hAnsi="Times New Roman" w:cs="Times New Roman"/>
          <w:sz w:val="24"/>
          <w:szCs w:val="24"/>
          <w:lang w:val="en-GB"/>
        </w:rPr>
        <w:t xml:space="preserve"> </w:t>
      </w:r>
      <w:r w:rsidRPr="00EE532E">
        <w:rPr>
          <w:rFonts w:ascii="Times New Roman" w:eastAsia="Calibri" w:hAnsi="Times New Roman" w:cs="Times New Roman"/>
          <w:sz w:val="24"/>
          <w:szCs w:val="24"/>
        </w:rPr>
        <w:t xml:space="preserve">agronomic decisions related to resource management and marketing leading to improved production. In particular, during the growing season, accurate yield estimation is important for farmers to assess crop yield to retailers. </w:t>
      </w:r>
    </w:p>
    <w:p w14:paraId="6A172819" w14:textId="149F567B" w:rsidR="00EE532E" w:rsidRPr="00EE532E" w:rsidRDefault="00EE532E" w:rsidP="001D18A7">
      <w:pPr>
        <w:bidi w:val="0"/>
        <w:spacing w:line="276" w:lineRule="auto"/>
        <w:jc w:val="both"/>
        <w:rPr>
          <w:rFonts w:ascii="Times New Roman" w:eastAsia="Calibri" w:hAnsi="Times New Roman" w:cs="Times New Roman"/>
          <w:sz w:val="24"/>
          <w:szCs w:val="24"/>
        </w:rPr>
      </w:pPr>
      <w:r w:rsidRPr="00EE532E">
        <w:rPr>
          <w:rFonts w:ascii="Times New Roman" w:eastAsia="Calibri" w:hAnsi="Times New Roman" w:cs="Times New Roman"/>
          <w:sz w:val="24"/>
          <w:szCs w:val="24"/>
        </w:rPr>
        <w:t xml:space="preserve">Estimating the yield production before harvesting at the single fruit level is very labor intensive, since it requires a detailed account of accumulated yield and general yield distribution, and detailed measurements of fruit size and location. Manual evaluation is infeasible  due to lack of human resources and the high cost of human labor </w:t>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{"citationItems":[{"id":"ITEM-1","itemData":{"author":[{"dropping-particle":"","family":"van't Ooster","given":"Albertus","non-dropping-particle":"","parse-names":false,"suffix":""},{"dropping-particle":"","family":"Bontsema","given":"Jan","non-dropping-particle":"","parse-names":false,"suffix":""},{"dropping-particle":"","family":"Henten","given":"Eldert J","non-dropping-particle":"van","parse-names":false,"suffix":""},{"dropping-particle":"","family":"Hemming","given":"Silke","non-dropping-particle":"","parse-names":false,"suffix":""}],"container-title":"Biosystems Engineering","id":"ITEM-1","issued":{"date-parts":[["2014"]]},"page":"34-46","publisher":"Elsevier","title":"Simulation of harvest operations in a static rose cultivation system","type":"article-journal","volume":"120"},"uris":["http://www.mendeley.com/documents/?uuid=2a89f361-47ff-4421-8c84-656e70ea2024"]}],"mendeley":{"formattedCitation":"(van’t Ooster et al., 2014)","plainTextFormattedCitation":"(van’t Ooster et al., 2014)","previouslyFormattedCitation":"(van’t Ooster, Bontsema, van Henten, &amp; Hemming, 2014)"},"properties":{"noteIndex":0},"schema":"https://github.com/citation-style-language/schema/raw/master/csl-citation.json"}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001D18A7" w:rsidRPr="001D18A7">
        <w:rPr>
          <w:rFonts w:ascii="Times New Roman" w:eastAsia="Calibri" w:hAnsi="Times New Roman" w:cs="Times New Roman"/>
          <w:noProof/>
          <w:sz w:val="24"/>
          <w:szCs w:val="24"/>
        </w:rPr>
        <w:t>(van’t Ooster et al., 2014)</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 xml:space="preserve">. </w:t>
      </w:r>
    </w:p>
    <w:p w14:paraId="156A329B" w14:textId="660D7FD8" w:rsidR="00EE532E" w:rsidRPr="00EE532E" w:rsidRDefault="00EE532E" w:rsidP="001D18A7">
      <w:pPr>
        <w:bidi w:val="0"/>
        <w:spacing w:line="276" w:lineRule="auto"/>
        <w:jc w:val="both"/>
        <w:rPr>
          <w:rFonts w:ascii="Times New Roman" w:eastAsia="Calibri" w:hAnsi="Times New Roman" w:cs="Times New Roman"/>
          <w:sz w:val="24"/>
          <w:szCs w:val="24"/>
        </w:rPr>
      </w:pPr>
      <w:r w:rsidRPr="00EE532E">
        <w:rPr>
          <w:rFonts w:ascii="Times New Roman" w:eastAsia="Calibri" w:hAnsi="Times New Roman" w:cs="Times New Roman"/>
          <w:sz w:val="24"/>
          <w:szCs w:val="24"/>
        </w:rPr>
        <w:t xml:space="preserve">Significant progress in precision agriculture applications </w:t>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{"citationItems":[{"id":"ITEM-1","itemData":{"author":[{"dropping-particle":"","family":"Pereira","given":"Carlos S","non-dropping-particle":"","parse-names":false,"suffix":""},{"dropping-particle":"","family":"Morais","given":"Raul","non-dropping-particle":"","parse-names":false,"suffix":""},{"dropping-particle":"","family":"Reis","given":"Manuel J C S","non-dropping-particle":"","parse-names":false,"suffix":""}],"container-title":"2017 Intelligent Systems Conference (IntelliSys)","id":"ITEM-1","issued":{"date-parts":[["2017"]]},"page":"566-575","title":"Recent advances in image processing techniques for automated harvesting purposes: a review","type":"paper-conference"},"uris":["http://www.mendeley.com/documents/?uuid=f424576c-0717-433c-b702-c2f2b3f73107"]}],"mendeley":{"formattedCitation":"(Pereira et al., 2017)","plainTextFormattedCitation":"(Pereira et al., 2017)","previouslyFormattedCitation":"(Pereira, Morais, &amp; Reis, 2017)"},"properties":{"noteIndex":0},"schema":"https://github.com/citation-style-language/schema/raw/master/csl-citation.json"}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001D18A7" w:rsidRPr="001D18A7">
        <w:rPr>
          <w:rFonts w:ascii="Times New Roman" w:eastAsia="Calibri" w:hAnsi="Times New Roman" w:cs="Times New Roman"/>
          <w:noProof/>
          <w:sz w:val="24"/>
          <w:szCs w:val="24"/>
        </w:rPr>
        <w:t>(Pereira et al., 2017)</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{"citationItems":[{"id":"ITEM-1","itemData":{"ISSN":"14248220","abstract":"Machine learning has emerged with big data technologies and high-performance computing to create new opportunities for data intensive science in the multi-disciplinary agri-technologies domain. In this paper, we present a comprehensive review of research dedicated to applications of machine learning in agricultural production systems. The works analyzed were categorized in (a) crop management, including applications on yield prediction, disease detection, weed detection crop quality, and species recognition; (b) livestock management, including applications on animal welfare and livestock production; (c) water management; and (d) soil management. The filtering and classification of the presented articles demonstrate how agriculture will benefit from machine learning technologies. By applying machine learning to sensor data, farm management systems are evolving into real time artificial intelligence enabled programs that provide rich recommendations and insights for farmer decision support and action.","author":[{"dropping-particle":"","family":"Liakos","given":"Konstantinos G.","non-dropping-particle":"","parse-names":false,"suffix":""},{"dropping-particle":"","family":"Busato","given":"Patrizia","non-dropping-particle":"","parse-names":false,"suffix":""},{"dropping-particle":"","family":"Moshou","given":"Dimitrios","non-dropping-particle":"","parse-names":false,"suffix":""},{"dropping-particle":"","family":"Pearson","given":"Simon","non-dropping-particle":"","parse-names":false,"suffix":""},{"dropping-particle":"","family":"Bochtis","given":"Dionysis","non-dropping-particle":"","parse-names":false,"suffix":""}],"container-title":"Sensors (Switzerland)","id":"ITEM-1","issue":"8","issued":{"date-parts":[["2018"]]},"page":"1-29","title":"Machine learning in agriculture: A review","type":"article-journal","volume":"18"},"uris":["http://www.mendeley.com/documents/?uuid=2cbd13c7-bc9b-4487-99bd-5a50a071f3c8"]}],"mendeley":{"formattedCitation":"(Liakos et al., 2018)","plainTextFormattedCitation":"(Liakos et al., 2018)","previouslyFormattedCitation":"(Liakos, Busato, Moshou, Pearson, &amp; Bochtis, 2018)"},"properties":{"noteIndex":0},"schema":"https://github.com/citation-style-language/schema/raw/master/csl-citation.json"}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001D18A7" w:rsidRPr="001D18A7">
        <w:rPr>
          <w:rFonts w:ascii="Times New Roman" w:eastAsia="Calibri" w:hAnsi="Times New Roman" w:cs="Times New Roman"/>
          <w:noProof/>
          <w:sz w:val="24"/>
          <w:szCs w:val="24"/>
        </w:rPr>
        <w:t>(Liakos et al., 2018)</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Walsh, Wang, &amp; McCarthy, 2019a)"},"properties":{"noteIndex":0},"schema":"https://github.com/citation-style-language/schema/raw/master/csl-citation.json"}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001D18A7" w:rsidRPr="001D18A7">
        <w:rPr>
          <w:rFonts w:ascii="Times New Roman" w:eastAsia="Calibri" w:hAnsi="Times New Roman" w:cs="Times New Roman"/>
          <w:noProof/>
          <w:sz w:val="24"/>
          <w:szCs w:val="24"/>
        </w:rPr>
        <w:t>(Koirala et al., 2019a)</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 xml:space="preserve"> has been achieved using advanced technologies including computer vision, satellite navigation systems, remote sensing, geographic information systems, and unmanned aerial vehicles (UAV) </w:t>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{"citationItems":[{"id":"ITEM-1","itemData":{"abstract":"Accurate chemical thinning of apple trees requires estimation of their blooming intensity, and determination of the blooming peak date. Performing this task, as of today, requires human experts to be present in the orchards for the entire blossom period or extrapolate using a single observation. Since experts are rare and in high demand, there is a need to automate this process. The system presented in this paper is able to estimate the blooming intensity and the blooming peak date from a sequence of tree images, with close-to-human accuracy. For this purpose, a two years dataset was collected in 2014--2015, partially tagged for the flowers location and completely annotated for blooming intensity. Using this dataset, an algorithm was developed and trained with three stages: a visual flower detector based on a deep convolutional neural network, followed by a blooming level estimator, and a peak blooming day finding algorithm. Despite the challenging conditions, the trained detector was able to detect flowers on trees with an Average Precision (AP) score of 0.68, which is on a par with contemporary results of other objects in detection benchmarks. The blooming estimator was based on a linear regression component, which used the number of flowers detected and related statistics to estimate the blooming intensity. The Pearson correlation between the algorithm blooming estimation and human judgments of several experts indicated high agreement levels (0.78--0.93) which were similar to the correlations measured among the human experts. Moreover, the developed estimator was relatively stable across multiple years. The developed peak date finding algorithm identified correctly the orchard's blooming peak date, which was used to determine the thinning date in the current practice (the entire orchard is thinned in the same day). Experiments testing the algorithm's ability to find a blooming peak date for each tree independently showed encouraging results, which may lead upon refinement to a more precise practice for tree-specific thinning.","author":[{"dropping-particle":"","family":"Farjon","given":"Guy","non-dropping-particle":"","parse-names":false,"suffix":""},{"dropping-particle":"","family":"Krikeb","given":"Omri","non-dropping-particle":"","parse-names":false,"suffix":""},{"dropping-particle":"","family":"Hillel","given":"Aharon Bar","non-dropping-particle":"","parse-names":false,"suffix":""},{"dropping-particle":"","family":"Alchanatis","given":"Victor","non-dropping-particle":"","parse-names":false,"suffix":""}],"container-title":"Precision Agriculture","id":"ITEM-1","issued":{"date-parts":[["2019"]]},"title":"Detection and counting of flowers on apple trees for better chemical thinning decisions","type":"article-journal"},"uris":["http://www.mendeley.com/documents/?uuid=1b04b963-73b8-4c93-94d7-e8f795f6704f"]}],"mendeley":{"formattedCitation":"(Farjon et al., 2019)","plainTextFormattedCitation":"(Farjon et al., 2019)","previouslyFormattedCitation":"(Farjon, Krikeb, Hillel, &amp; Alchanatis, 2019)"},"properties":{"noteIndex":0},"schema":"https://github.com/citation-style-language/schema/raw/master/csl-citation.json"}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001D18A7" w:rsidRPr="001D18A7">
        <w:rPr>
          <w:rFonts w:ascii="Times New Roman" w:eastAsia="Calibri" w:hAnsi="Times New Roman" w:cs="Times New Roman"/>
          <w:noProof/>
          <w:sz w:val="24"/>
          <w:szCs w:val="24"/>
        </w:rPr>
        <w:t>(Farjon et al., 2019)</w:t>
      </w:r>
      <w:r w:rsidRPr="00EE532E">
        <w:rPr>
          <w:rFonts w:ascii="Times New Roman" w:eastAsia="Calibri" w:hAnsi="Times New Roman" w:cs="Times New Roman"/>
          <w:sz w:val="24"/>
          <w:szCs w:val="24"/>
        </w:rPr>
        <w:fldChar w:fldCharType="end"/>
      </w:r>
    </w:p>
    <w:p w14:paraId="262430E3" w14:textId="7B98DF94" w:rsidR="00EE532E" w:rsidRPr="00EE532E" w:rsidRDefault="00EE532E" w:rsidP="001D18A7">
      <w:pPr>
        <w:bidi w:val="0"/>
        <w:spacing w:line="276" w:lineRule="auto"/>
        <w:jc w:val="both"/>
        <w:rPr>
          <w:rFonts w:ascii="Times New Roman" w:eastAsia="Calibri" w:hAnsi="Times New Roman" w:cs="Times New Roman"/>
          <w:sz w:val="24"/>
          <w:szCs w:val="24"/>
        </w:rPr>
      </w:pPr>
      <w:r w:rsidRPr="00EE532E">
        <w:rPr>
          <w:rFonts w:ascii="Times New Roman" w:eastAsia="Calibri" w:hAnsi="Times New Roman" w:cs="Times New Roman"/>
          <w:sz w:val="24"/>
          <w:szCs w:val="24"/>
        </w:rPr>
        <w:t xml:space="preserve">The UAV has become an important tool for field monitoring and precision farming, it allows to explore the crop field in a short time to provide visual information associated with the yield. A prerequisite for observing and analyzing fields from UAV images is the ability to identify crops from image data </w:t>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author":[{"dropping-particle":"","family":"Milioto","given":"Andres","non-dropping-particle":"","parse-names":false,"suffix":""},{"dropping-particle":"","family":"Lottes","given":"Philipp","non-dropping-particle":"","parse-names":false,"suffix":""},{"dropping-particle":"","family":"Stachniss","given":"Cyrill","non-dropping-particle":"","parse-names":false,"suffix":""}],"container-title":"ISPRS Annals of the Photogrammetry, Remote Sensing and Spatial Information Sciences","id":"ITEM-1","issued":{"date-parts":[["2017"]]},"page":"41","publisher":"Copernicus GmbH","title":"Real-time blob-wise sugar beets vs weeds classification for monitoring fields using convolutional neural networks","type":"article-journal","volume":"4"},"uris":["http://www.mendeley.com/documents/?uuid=22f098dc-8980-4e51-be07-78b9c812a55b"]}],"mendeley":{"formattedCitation":"(Milioto et al., 2017)","plainTextFormattedCitation":"(Milioto et al., 2017)","previouslyFormattedCitation":"(Milioto, Lottes, &amp; Stachniss, 2017)"},"properties":{"noteIndex":0},"schema":"https://github.com/citation-style-language/schema/raw/master/csl-citation.json"}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001D18A7" w:rsidRPr="001D18A7">
        <w:rPr>
          <w:rFonts w:ascii="Times New Roman" w:eastAsia="Calibri" w:hAnsi="Times New Roman" w:cs="Times New Roman"/>
          <w:noProof/>
          <w:sz w:val="24"/>
          <w:szCs w:val="24"/>
        </w:rPr>
        <w:t>(Milioto et al., 2017)</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 xml:space="preserve">.  </w:t>
      </w:r>
    </w:p>
    <w:p w14:paraId="5574405E" w14:textId="28482DB4" w:rsidR="00EE532E" w:rsidRPr="00EE532E" w:rsidRDefault="00EE532E" w:rsidP="001D18A7">
      <w:pPr>
        <w:bidi w:val="0"/>
        <w:spacing w:line="276" w:lineRule="auto"/>
        <w:jc w:val="both"/>
        <w:rPr>
          <w:rFonts w:ascii="Times New Roman" w:eastAsia="Calibri" w:hAnsi="Times New Roman" w:cs="Times New Roman"/>
          <w:sz w:val="24"/>
          <w:szCs w:val="24"/>
        </w:rPr>
      </w:pPr>
      <w:r w:rsidRPr="00EE532E">
        <w:rPr>
          <w:rFonts w:ascii="Times New Roman" w:eastAsia="Calibri" w:hAnsi="Times New Roman" w:cs="Times New Roman"/>
          <w:sz w:val="24"/>
          <w:szCs w:val="24"/>
        </w:rPr>
        <w:t xml:space="preserve">Image recognition in agriculture is known as an extremely challenging task due to the unstructured nature of the environment and the objects </w:t>
      </w:r>
      <w:r w:rsidRPr="00EE532E">
        <w:rPr>
          <w:rFonts w:ascii="Times New Roman" w:eastAsia="Calibri" w:hAnsi="Times New Roman" w:cs="Times New Roman"/>
          <w:sz w:val="24"/>
          <w:szCs w:val="24"/>
        </w:rPr>
        <w:fldChar w:fldCharType="begin" w:fldLock="1"/>
      </w:r>
      <w:r w:rsidRPr="00EE532E">
        <w:rPr>
          <w:rFonts w:ascii="Times New Roman" w:eastAsia="Calibri" w:hAnsi="Times New Roman" w:cs="Times New Roman"/>
          <w:sz w:val="24"/>
          <w:szCs w:val="24"/>
        </w:rPr>
        <w:instrText>ADDIN CSL_CITATION {"citationItems":[{"id":"ITEM-1","itemData":{"ISSN":"18728286","abstract":"Deep learning algorithms are a subset of the machine learning algorithms, which aim at discovering multiple levels of distributed representations. Recently, numerous deep learning algorithms have been proposed to solve traditional artificial intelligence problems. This work aims to review the state-of-the-art in deep learning algorithms in computer vision by highlighting the contributions and challenges from over 210 recent research papers. It first gives an overview of various deep learning approaches and their recent developments, and then briefly describes their applications in diverse vision tasks, such as image classification, object detection, image retrieval, semantic segmentation and human pose estimation. Finally, the paper summarizes the future trends and challenges in designing and training deep neural networks.","author":[{"dropping-particle":"","family":"Guo","given":"Yanming","non-dropping-particle":"","parse-names":false,"suffix":""},{"dropping-particle":"","family":"Liu","given":"Yu","non-dropping-particle":"","parse-names":false,"suffix":""},{"dropping-particle":"","family":"Oerlemans","given":"Ard","non-dropping-particle":"","parse-names":false,"suffix":""},{"dropping-particle":"","family":"Lao","given":"Songyang","non-dropping-particle":"","parse-names":false,"suffix":""},{"dropping-particle":"","family":"Wu","given":"Song","non-dropping-particle":"","parse-names":false,"suffix":""},{"dropping-particle":"","family":"Lew","given":"Michael S.","non-dropping-particle":"","parse-names":false,"suffix":""}],"container-title":"Neurocomputing","id":"ITEM-1","issued":{"date-parts":[["2016"]]},"page":"27-48","title":"Deep learning for visual understanding: A review","type":"article-journal","volume":"187"},"uris":["http://www.mendeley.com/documents/?uuid=a96760b7-6fd4-4637-bf85-80a9d0b6a66b"]}],"mendeley":{"formattedCitation":"(Guo et al., 2016)","plainTextFormattedCitation":"(Guo et al., 2016)","previouslyFormattedCitation":"(Guo et al., 2016)"},"properties":{"noteIndex":0},"schema":"https://github.com/citation-style-language/schema/raw/master/csl-citation.json"}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(Guo et al., 2016)</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 xml:space="preserve">, </w:t>
      </w:r>
      <w:r w:rsidRPr="00EE532E">
        <w:rPr>
          <w:rFonts w:ascii="Times New Roman" w:eastAsia="Calibri" w:hAnsi="Times New Roman" w:cs="Times New Roman"/>
          <w:sz w:val="24"/>
          <w:szCs w:val="24"/>
        </w:rPr>
        <w:fldChar w:fldCharType="begin" w:fldLock="1"/>
      </w:r>
      <w:r w:rsidRPr="00EE532E">
        <w:rPr>
          <w:rFonts w:ascii="Times New Roman" w:eastAsia="Calibri" w:hAnsi="Times New Roman" w:cs="Times New Roman"/>
          <w:sz w:val="24"/>
          <w:szCs w:val="24"/>
        </w:rPr>
        <w:instrText>ADDIN CSL_CITATION {"citationItems":[{"id":"ITEM-1","itemData":{"author":[{"dropping-particle":"","family":"Carrio","given":"Adrian","non-dropping-particle":"","parse-names":false,"suffix":""},{"dropping-particle":"","family":"Sampedro","given":"Carlos","non-dropping-particle":"","parse-names":false,"suffix":""},{"dropping-particle":"","family":"Rodriguez-Ramos","given":"Alejandro","non-dropping-particle":"","parse-names":false,"suffix":""},{"dropping-particle":"","family":"Campoy","given":"Pascual","non-dropping-particle":"","parse-names":false,"suffix":""}],"container-title":"Journal of Sensors","id":"ITEM-1","issued":{"date-parts":[["2017"]]},"publisher":"Hindawi","title":"A review of deep learning methods and applications for unmanned aerial vehicles","type":"article-journal","volume":"2017"},"uris":["http://www.mendeley.com/documents/?uuid=71b670cd-c64a-42a8-a4f7-e2a3c1709153"]}],"mendeley":{"formattedCitation":"(Carrio, Sampedro, Rodriguez-Ramos, &amp; Campoy, 2017)","plainTextFormattedCitation":"(Carrio, Sampedro, Rodriguez-Ramos, &amp; Campoy, 2017)","previouslyFormattedCitation":"(Carrio, Sampedro, Rodriguez-Ramos, &amp; Campoy, 2017)"},"properties":{"noteIndex":0},"schema":"https://github.com/citation-style-language/schema/raw/master/csl-citation.json"}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(Carrio, Sampedro, Rodriguez-Ramos, &amp; Campoy, 2017)</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 xml:space="preserve">. Interpreting a digital color image of fruits captured in natural field environment is highly complicated due to adverse weather conditions, luminance variability and the presence of dust, insects, obstructions (branches and leaves) and other unavoidable image noises </w:t>
      </w:r>
      <w:r w:rsidRPr="00EE532E">
        <w:rPr>
          <w:rFonts w:ascii="Times New Roman" w:eastAsia="Calibri" w:hAnsi="Times New Roman" w:cs="Times New Roman"/>
          <w:sz w:val="24"/>
          <w:szCs w:val="24"/>
        </w:rPr>
        <w:fldChar w:fldCharType="begin" w:fldLock="1"/>
      </w:r>
      <w:r w:rsidRPr="00EE532E">
        <w:rPr>
          <w:rFonts w:ascii="Times New Roman" w:eastAsia="Calibri" w:hAnsi="Times New Roman" w:cs="Times New Roman"/>
          <w:sz w:val="24"/>
          <w:szCs w:val="24"/>
        </w:rPr>
        <w:instrText>ADDIN CSL_CITATION {"citationItems":[{"id":"ITEM-1","itemData":{"author":[{"dropping-particle":"","family":"Pereira","given":"Carlos S","non-dropping-particle":"","parse-names":false,"suffix":""},{"dropping-particle":"","family":"Morais","given":"Raul","non-dropping-particle":"","parse-names":false,"suffix":""},{"dropping-particle":"","family":"Reis","given":"Manuel J C S","non-dropping-particle":"","parse-names":false,"suffix":""}],"container-title":"2017 Intelligent Systems Conference (IntelliSys)","id":"ITEM-1","issued":{"date-parts":[["2017"]]},"page":"566-575","title":"Recent advances in image processing techniques for automated harvesting purposes: a review","type":"paper-conference"},"uris":["http://www.mendeley.com/documents/?uuid=f424576c-0717-433c-b702-c2f2b3f73107"]}],"mendeley":{"formattedCitation":"(Pereira et al., 2017)","plainTextFormattedCitation":"(Pereira et al., 2017)","previouslyFormattedCitation":"(Pereira et al., 2017)"},"properties":{"noteIndex":0},"schema":"https://github.com/citation-style-language/schema/raw/master/csl-citation.json"}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(Pereira et al., 2017)</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 The high variability in the objects which differ by shape, color, size, and texture further complicates this task</w:t>
      </w:r>
      <w:r w:rsidRPr="00EE532E">
        <w:rPr>
          <w:rFonts w:ascii="Times New Roman" w:eastAsia="Calibri" w:hAnsi="Times New Roman" w:cs="Times New Roman"/>
          <w:sz w:val="24"/>
          <w:szCs w:val="24"/>
        </w:rPr>
        <w:fldChar w:fldCharType="begin" w:fldLock="1"/>
      </w:r>
      <w:r w:rsidRPr="00EE532E">
        <w:rPr>
          <w:rFonts w:ascii="Times New Roman" w:eastAsia="Calibri" w:hAnsi="Times New Roman" w:cs="Times New Roman"/>
          <w:sz w:val="24"/>
          <w:szCs w:val="24"/>
        </w:rPr>
        <w:instrText>ADDIN CSL_CITATION {"citationItems":[{"id":"ITEM-1","itemData":{"author":[{"dropping-particle":"","family":"Patricio","given":"Diego Inácio","non-dropping-particle":"","parse-names":false,"suffix":""},{"dropping-particle":"","family":"Rieder","given":"Rafael","non-dropping-particle":"","parse-names":false,"suffix":""}],"container-title":"Computers and Electronics in Agriculture","id":"ITEM-1","issued":{"date-parts":[["2018"]]},"page":"69-81","publisher":"Elsevier","title":"Computer vision and artificial intelligence in precision agriculture for grain crops: A systematic review","type":"article-journal","volume":"153"},"uris":["http://www.mendeley.com/documents/?uuid=c98ec95b-53e7-4723-ac51-27c28e761750"]}],"mendeley":{"formattedCitation":"(Patricio &amp; Rieder, 2018)","plainTextFormattedCitation":"(Patricio &amp; Rieder, 2018)","previouslyFormattedCitation":"(Patricio &amp; Rieder, 2018)"},"properties":{"noteIndex":0},"schema":"https://github.com/citation-style-language/schema/raw/master/csl-citation.json"}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(Patricio &amp; Rieder, 2018)</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 xml:space="preserve">. Advanced R&amp;D has dealt with a wide range of problems in the agriculture field </w:t>
      </w:r>
      <w:r w:rsidRPr="00EE532E">
        <w:rPr>
          <w:rFonts w:ascii="Times New Roman" w:eastAsia="Calibri" w:hAnsi="Times New Roman" w:cs="Times New Roman"/>
          <w:sz w:val="24"/>
          <w:szCs w:val="24"/>
        </w:rPr>
        <w:fldChar w:fldCharType="begin" w:fldLock="1"/>
      </w:r>
      <w:r w:rsidRPr="00EE532E">
        <w:rPr>
          <w:rFonts w:ascii="Times New Roman" w:eastAsia="Calibri" w:hAnsi="Times New Roman" w:cs="Times New Roman"/>
          <w:sz w:val="24"/>
          <w:szCs w:val="24"/>
        </w:rPr>
        <w:instrText>ADDIN CSL_CITATION {"citationItems":[{"id":"ITEM-1","itemData":{"ISSN":"14248220","abstract":"Machine learning has emerged with big data technologies and high-performance computing to create new opportunities for data intensive science in the multi-disciplinary agri-technologies domain. In this paper, we present a comprehensive review of research dedicated to applications of machine learning in agricultural production systems. The works analyzed were categorized in (a) crop management, including applications on yield prediction, disease detection, weed detection crop quality, and species recognition; (b) livestock management, including applications on animal welfare and livestock production; (c) water management; and (d) soil management. The filtering and classification of the presented articles demonstrate how agriculture will benefit from machine learning technologies. By applying machine learning to sensor data, farm management systems are evolving into real time artificial intelligence enabled programs that provide rich recommendations and insights for farmer decision support and action.","author":[{"dropping-particle":"","family":"Liakos","given":"Konstantinos G.","non-dropping-particle":"","parse-names":false,"suffix":""},{"dropping-particle":"","family":"Busato","given":"Patrizia","non-dropping-particle":"","parse-names":false,"suffix":""},{"dropping-particle":"","family":"Moshou","given":"Dimitrios","non-dropping-particle":"","parse-names":false,"suffix":""},{"dropping-particle":"","family":"Pearson","given":"Simon","non-dropping-particle":"","parse-names":false,"suffix":""},{"dropping-particle":"","family":"Bochtis","given":"Dionysis","non-dropping-particle":"","parse-names":false,"suffix":""}],"container-title":"Sensors (Switzerland)","id":"ITEM-1","issue":"8","issued":{"date-parts":[["2018"]]},"page":"1-29","title":"Machine learning in agriculture: A review","type":"article-journal","volume":"18"},"uris":["http://www.mendeley.com/documents/?uuid=2cbd13c7-bc9b-4487-99bd-5a50a071f3c8"]}],"mendeley":{"formattedCitation":"(Liakos et al., 2018)","plainTextFormattedCitation":"(Liakos et al., 2018)","previouslyFormattedCitation":"(Liakos et al., 2018)"},"properties":{"noteIndex":0},"schema":"https://github.com/citation-style-language/schema/raw/master/csl-citation.json"}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(Liakos et al., 2018)</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w:t>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(Koirala et al., 2019a)</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w:t>
      </w:r>
      <w:r w:rsidRPr="00EE532E">
        <w:rPr>
          <w:rFonts w:ascii="Times New Roman" w:eastAsia="Calibri" w:hAnsi="Times New Roman" w:cs="Times New Roman"/>
          <w:sz w:val="24"/>
          <w:szCs w:val="24"/>
        </w:rPr>
        <w:fldChar w:fldCharType="begin" w:fldLock="1"/>
      </w:r>
      <w:r w:rsidRPr="00EE532E">
        <w:rPr>
          <w:rFonts w:ascii="Times New Roman" w:eastAsia="Calibri" w:hAnsi="Times New Roman" w:cs="Times New Roman"/>
          <w:sz w:val="24"/>
          <w:szCs w:val="24"/>
        </w:rPr>
        <w:instrText>ADDIN CSL_CITATION {"citationItems":[{"id":"ITEM-1","itemData":{"ISSN":"18728286","abstract":"Deep learning algorithms are a subset of the machine learning algorithms, which aim at discovering multiple levels of distributed representations. Recently, numerous deep learning algorithms have been proposed to solve traditional artificial intelligence problems. This work aims to review the state-of-the-art in deep learning algorithms in computer vision by highlighting the contributions and challenges from over 210 recent research papers. It first gives an overview of various deep learning approaches and their recent developments, and then briefly describes their applications in diverse vision tasks, such as image classification, object detection, image retrieval, semantic segmentation and human pose estimation. Finally, the paper summarizes the future trends and challenges in designing and training deep neural networks.","author":[{"dropping-particle":"","family":"Guo","given":"Yanming","non-dropping-particle":"","parse-names":false,"suffix":""},{"dropping-particle":"","family":"Liu","given":"Yu","non-dropping-particle":"","parse-names":false,"suffix":""},{"dropping-particle":"","family":"Oerlemans","given":"Ard","non-dropping-particle":"","parse-names":false,"suffix":""},{"dropping-particle":"","family":"Lao","given":"Songyang","non-dropping-particle":"","parse-names":false,"suffix":""},{"dropping-particle":"","family":"Wu","given":"Song","non-dropping-particle":"","parse-names":false,"suffix":""},{"dropping-particle":"","family":"Lew","given":"Michael S.","non-dropping-particle":"","parse-names":false,"suffix":""}],"container-title":"Neurocomputing","id":"ITEM-1","issued":{"date-parts":[["2016"]]},"page":"27-48","title":"Deep learning for visual understanding: A review","type":"article-journal","volume":"187"},"uris":["http://www.mendeley.com/documents/?uuid=a96760b7-6fd4-4637-bf85-80a9d0b6a66b"]}],"mendeley":{"formattedCitation":"(Guo et al., 2016)","plainTextFormattedCitation":"(Guo et al., 2016)","previouslyFormattedCitation":"(Guo et al., 2016)"},"properties":{"noteIndex":0},"schema":"https://github.com/citation-style-language/schema/raw/master/csl-citation.json"}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(Guo et al., 2016)</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 xml:space="preserve">. Appling computer vision (CV) techniques such as image recognition on images acquired from UAV, can provide the required information about the fruit location in the field, its size, shape and maturity </w:t>
      </w:r>
      <w:r w:rsidRPr="00EE532E">
        <w:rPr>
          <w:rFonts w:ascii="Times New Roman" w:eastAsia="Calibri" w:hAnsi="Times New Roman" w:cs="Times New Roman"/>
          <w:sz w:val="24"/>
          <w:szCs w:val="24"/>
        </w:rPr>
        <w:fldChar w:fldCharType="begin" w:fldLock="1"/>
      </w:r>
      <w:r w:rsidRPr="00EE532E">
        <w:rPr>
          <w:rFonts w:ascii="Times New Roman" w:eastAsia="Calibri" w:hAnsi="Times New Roman" w:cs="Times New Roman"/>
          <w:sz w:val="24"/>
          <w:szCs w:val="24"/>
        </w:rPr>
        <w:instrText>ADDIN CSL_CITATION {"citationItems":[{"id":"ITEM-1","itemData":{"author":[{"dropping-particle":"","family":"Carrio","given":"Adrian","non-dropping-particle":"","parse-names":false,"suffix":""},{"dropping-particle":"","family":"Sampedro","given":"Carlos","non-dropping-particle":"","parse-names":false,"suffix":""},{"dropping-particle":"","family":"Rodriguez-Ramos","given":"Alejandro","non-dropping-particle":"","parse-names":false,"suffix":""},{"dropping-particle":"","family":"Campoy","given":"Pascual","non-dropping-particle":"","parse-names":false,"suffix":""}],"container-title":"Journal of Sensors","id":"ITEM-1","issued":{"date-parts":[["2017"]]},"publisher":"Hindawi","title":"A review of deep learning methods and applications for unmanned aerial vehicles","type":"article-journal","volume":"2017"},"uris":["http://www.mendeley.com/documents/?uuid=71b670cd-c64a-42a8-a4f7-e2a3c1709153"]}],"mendeley":{"formattedCitation":"(Carrio et al., 2017)","plainTextFormattedCitation":"(Carrio et al., 2017)","previouslyFormattedCitation":"(Carrio et al., 2017)"},"properties":{"noteIndex":0},"schema":"https://github.com/citation-style-language/schema/raw/master/csl-citation.json"}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(Carrio et al., 2017)</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w:t>
      </w:r>
    </w:p>
    <w:p w14:paraId="67D6300F" w14:textId="7EBA4349" w:rsidR="00EE532E" w:rsidRPr="00EE532E" w:rsidRDefault="00EE532E" w:rsidP="001D18A7">
      <w:pPr>
        <w:bidi w:val="0"/>
        <w:spacing w:line="276" w:lineRule="auto"/>
        <w:jc w:val="both"/>
        <w:rPr>
          <w:rFonts w:ascii="Times New Roman" w:eastAsia="Calibri" w:hAnsi="Times New Roman" w:cs="Times New Roman"/>
          <w:sz w:val="24"/>
          <w:szCs w:val="24"/>
        </w:rPr>
      </w:pPr>
      <w:r w:rsidRPr="00EE532E">
        <w:rPr>
          <w:rFonts w:ascii="Times New Roman" w:eastAsia="Calibri" w:hAnsi="Times New Roman" w:cs="Times New Roman"/>
          <w:sz w:val="24"/>
          <w:szCs w:val="24"/>
        </w:rPr>
        <w:t xml:space="preserve">Emerging new approaches of image recognition based on machine learning algorithms, such as convolution neural networks, together with big data technologies and high-performance computing, creates new opportunities to unravel, quantify, and understand data intensive processes in agricultural operational environments </w:t>
      </w:r>
      <w:r w:rsidRPr="00EE532E">
        <w:rPr>
          <w:rFonts w:ascii="Times New Roman" w:eastAsia="Calibri" w:hAnsi="Times New Roman" w:cs="Times New Roman"/>
          <w:sz w:val="24"/>
          <w:szCs w:val="24"/>
        </w:rPr>
        <w:fldChar w:fldCharType="begin" w:fldLock="1"/>
      </w:r>
      <w:r w:rsidRPr="00EE532E">
        <w:rPr>
          <w:rFonts w:ascii="Times New Roman" w:eastAsia="Calibri" w:hAnsi="Times New Roman" w:cs="Times New Roman"/>
          <w:sz w:val="24"/>
          <w:szCs w:val="24"/>
        </w:rPr>
        <w:instrText>ADDIN CSL_CITATION {"citationItems":[{"id":"ITEM-1","itemData":{"ISSN":"14248220","abstract":"Machine learning has emerged with big data technologies and high-performance computing to create new opportunities for data intensive science in the multi-disciplinary agri-technologies domain. In this paper, we present a comprehensive review of research dedicated to applications of machine learning in agricultural production systems. The works analyzed were categorized in (a) crop management, including applications on yield prediction, disease detection, weed detection crop quality, and species recognition; (b) livestock management, including applications on animal welfare and livestock production; (c) water management; and (d) soil management. The filtering and classification of the presented articles demonstrate how agriculture will benefit from machine learning technologies. By applying machine learning to sensor data, farm management systems are evolving into real time artificial intelligence enabled programs that provide rich recommendations and insights for farmer decision support and action.","author":[{"dropping-particle":"","family":"Liakos","given":"Konstantinos G.","non-dropping-particle":"","parse-names":false,"suffix":""},{"dropping-particle":"","family":"Busato","given":"Patrizia","non-dropping-particle":"","parse-names":false,"suffix":""},{"dropping-particle":"","family":"Moshou","given":"Dimitrios","non-dropping-particle":"","parse-names":false,"suffix":""},{"dropping-particle":"","family":"Pearson","given":"Simon","non-dropping-particle":"","parse-names":false,"suffix":""},{"dropping-particle":"","family":"Bochtis","given":"Dionysis","non-dropping-particle":"","parse-names":false,"suffix":""}],"container-title":"Sensors (Switzerland)","id":"ITEM-1","issue":"8","issued":{"date-parts":[["2018"]]},"page":"1-29","title":"Machine learning in agriculture: A review","type":"article-journal","volume":"18"},"uris":["http://www.mendeley.com/documents/?uuid=2cbd13c7-bc9b-4487-99bd-5a50a071f3c8"]}],"mendeley":{"formattedCitation":"(Liakos et al., 2018)","plainTextFormattedCitation":"(Liakos et al., 2018)","previouslyFormattedCitation":"(Liakos et al., 2018)"},"properties":{"noteIndex":0},"schema":"https://github.com/citation-style-language/schema/raw/master/csl-citation.json"}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(Liakos et al., 2018)</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w:t>
      </w:r>
      <w:r w:rsidRPr="00EE532E">
        <w:rPr>
          <w:rFonts w:ascii="Times New Roman" w:eastAsia="Calibri" w:hAnsi="Times New Roman" w:cs="Times New Roman"/>
          <w:sz w:val="24"/>
          <w:szCs w:val="24"/>
        </w:rPr>
        <w:fldChar w:fldCharType="begin" w:fldLock="1"/>
      </w:r>
      <w:r w:rsidRPr="00EE532E">
        <w:rPr>
          <w:rFonts w:ascii="Times New Roman" w:eastAsia="Calibri" w:hAnsi="Times New Roman" w:cs="Times New Roman"/>
          <w:sz w:val="24"/>
          <w:szCs w:val="24"/>
        </w:rPr>
        <w:instrText>ADDIN CSL_CITATION {"citationItems":[{"id":"ITEM-1","itemData":{"author":[{"dropping-particle":"","family":"Patricio","given":"Diego Inácio","non-dropping-particle":"","parse-names":false,"suffix":""},{"dropping-particle":"","family":"Rieder","given":"Rafael","non-dropping-particle":"","parse-names":false,"suffix":""}],"container-title":"Computers and Electronics in Agriculture","id":"ITEM-1","issued":{"date-parts":[["2018"]]},"page":"69-81","publisher":"Elsevier","title":"Computer vision and artificial intelligence in precision agriculture for grain crops: A systematic review","type":"article-journal","volume":"153"},"uris":["http://www.mendeley.com/documents/?uuid=c98ec95b-53e7-4723-ac51-27c28e761750"]}],"mendeley":{"formattedCitation":"(Patricio &amp; Rieder, 2018)","plainTextFormattedCitation":"(Patricio &amp; Rieder, 2018)","previouslyFormattedCitation":"(Patricio &amp; Rieder, 2018)"},"properties":{"noteIndex":0},"schema":"https://github.com/citation-style-language/schema/raw/master/csl-citation.json"}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(Patricio &amp; Rieder, 2018)</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w:t>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{"citationItems":[{"id":"ITEM-1","itemData":{"author":[{"dropping-particle":"","family":"Koirala","given":"A.","non-dropping-particle":"","parse-names":false,"suffix":""},{"dropping-particle":"","family":"Walsh","given":"K. B.","non-dropping-particle":"","parse-names":false,"suffix":""},{"dropping-particle":"","family":"Wang","given":"Z.","non-dropping-particle":"","parse-names":false,"suffix":""},{"dropping-particle":"","family":"McCarthy","given":"C.","non-dropping-particle":"","parse-names":false,"suffix":""}],"container-title":"Precision Agriculture","id":"ITEM-1","issue":"0123456789","issued":{"date-parts":[["2019"]]},"publisher":"Springer US","title":"Deep learning for real-time fruit detection and orchard fruit load estimation: benchmarking of ‘MangoYOLO’","type":"article-journal"},"uris":["http://www.mendeley.com/documents/?uuid=29b73b10-9c51-4390-9c25-a70f218e27eb"]}],"mendeley":{"formattedCitation":"(Koirala et al., 2019b)","plainTextFormattedCitation":"(Koirala et al., 2019b)","previouslyFormattedCitation":"(Koirala, Walsh, Wang, &amp; McCarthy, 2019b)"},"properties":{"noteIndex":0},"schema":"https://github.com/citation-style-language/schema/raw/master/csl-citation.json"}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001D18A7" w:rsidRPr="001D18A7">
        <w:rPr>
          <w:rFonts w:ascii="Times New Roman" w:eastAsia="Calibri" w:hAnsi="Times New Roman" w:cs="Times New Roman"/>
          <w:noProof/>
          <w:sz w:val="24"/>
          <w:szCs w:val="24"/>
        </w:rPr>
        <w:t>(Koirala et al., 2019b)</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 xml:space="preserve"> . These supervised machine learning methods yield better results than traditional machine learning techniques, which were based on hand-engineered features to encode visual attributes </w:t>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(Koirala et al., 2019a)</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w:t>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{"citationItems":[{"id":"ITEM-1","itemData":{"author":[{"dropping-particle":"","family":"Grinblat","given":"Guillermo L","non-dropping-particle":"","parse-names":false,"suffix":""},{"dropping-particle":"","family":"Uzal","given":"Lucas C","non-dropping-particle":"","parse-names":false,"suffix":""},{"dropping-particle":"","family":"Larese","given":"Mónica G","non-dropping-particle":"","parse-names":false,"suffix":""},{"dropping-particle":"","family":"Granitto","given":"Pablo M","non-dropping-particle":"","parse-names":false,"suffix":""}],"container-title":"Computers and Electronics in Agriculture","id":"ITEM-1","issued":{"date-parts":[["2016"]]},"page":"418-424","publisher":"Elsevier","title":"Deep learning for plant identification using vein morphological patterns","type":"article-journal","volume":"127"},"uris":["http://www.mendeley.com/documents/?uuid=990f66e1-5bac-42c4-8ff8-b96bbc56d947"]}],"mendeley":{"formattedCitation":"(Grinblat et al., 2016)","plainTextFormattedCitation":"(Grinblat et al., 2016)","previouslyFormattedCitation":"(Grinblat, Uzal, Larese, &amp; Granitto, 2016)"},"properties":{"noteIndex":0},"schema":"https://github.com/citation-style-language/schema/raw/master/csl-citation.json"}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001D18A7" w:rsidRPr="001D18A7">
        <w:rPr>
          <w:rFonts w:ascii="Times New Roman" w:eastAsia="Calibri" w:hAnsi="Times New Roman" w:cs="Times New Roman"/>
          <w:noProof/>
          <w:sz w:val="24"/>
          <w:szCs w:val="24"/>
        </w:rPr>
        <w:t>(Grinblat et al., 2016)</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w:t>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{"citationItems":[{"id":"ITEM-1","itemData":{"ISSN":"01681699","abstract":"This paper reviews the research and development of machine vision systems for fruit detection and localization for robotic harvesting and/or crop-load estimation of specialty tree crops including apples, pears, and citrus. Variable lighting condition, occlusions, and clustering are some of the important issues needed to be addressed for accurate detection and localization of fruit in orchard environment. To address these issues, various techniques have been investigated using different types of sensors and their combinations as well as with different image processing techniques. This paper summarizes various techniques and their advantages and disadvantages in detecting fruit in plant or tree canopies. The paper also summarizes the sensors and systems developed and used by researchers to localize fruit as well as the potential and limitations of those systems. Finally, major challenges for the successful application of machine vision system for robotic fruit harvesting and crop-load estimation, and potential future directions for research and development are discussed.","author":[{"dropping-particle":"","family":"Gongal","given":"A.","non-dropping-particle":"","parse-names":false,"suffix":""},{"dropping-particle":"","family":"Amatya","given":"S.","non-dropping-particle":"","parse-names":false,"suffix":""},{"dropping-particle":"","family":"Karkee","given":"M.","non-dropping-particle":"","parse-names":false,"suffix":""},{"dropping-particle":"","family":"Zhang","given":"Q.","non-dropping-particle":"","parse-names":false,"suffix":""},{"dropping-particle":"","family":"Lewis","given":"K.","non-dropping-particle":"","parse-names":false,"suffix":""}],"container-title":"Computers and Electronics in Agriculture","id":"ITEM-1","issued":{"date-parts":[["2015"]]},"page":"8-19","publisher":"Elsevier B.V.","title":"Sensors and systems for fruit detection and localization: A review","type":"article-journal","volume":"116"},"uris":["http://www.mendeley.com/documents/?uuid=f034186f-2fa0-41e7-802d-afbc13ce6d8a"]}],"mendeley":{"formattedCitation":"(Gongal et al., 2015)","plainTextFormattedCitation":"(Gongal et al., 2015)","previouslyFormattedCitation":"(Gongal, Amatya, Karkee, Zhang, &amp; Lewis, 2015)"},"properties":{"noteIndex":0},"schema":"https://github.com/citation-style-language/schema/raw/master/csl-citation.json"}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001D18A7" w:rsidRPr="001D18A7">
        <w:rPr>
          <w:rFonts w:ascii="Times New Roman" w:eastAsia="Calibri" w:hAnsi="Times New Roman" w:cs="Times New Roman"/>
          <w:noProof/>
          <w:sz w:val="24"/>
          <w:szCs w:val="24"/>
        </w:rPr>
        <w:t>(Gongal et al., 2015)</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w:t>
      </w:r>
      <w:r w:rsidRPr="00EE532E">
        <w:rPr>
          <w:rFonts w:ascii="Times New Roman" w:eastAsia="Calibri" w:hAnsi="Times New Roman" w:cs="Times New Roman"/>
          <w:sz w:val="24"/>
          <w:szCs w:val="24"/>
        </w:rPr>
        <w:fldChar w:fldCharType="begin" w:fldLock="1"/>
      </w:r>
      <w:r w:rsidR="001D18A7">
        <w:rPr>
          <w:rFonts w:ascii="Times New Roman" w:eastAsia="Calibri" w:hAnsi="Times New Roman" w:cs="Times New Roman"/>
          <w:sz w:val="24"/>
          <w:szCs w:val="24"/>
        </w:rPr>
        <w:instrText>ADDIN CSL_CITATION {"citationItems":[{"id":"ITEM-1","itemData":{"author":[{"dropping-particle":"","family":"Koirala","given":"A","non-dropping-particle":"","parse-names":false,"suffix":""},{"dropping-particle":"","family":"Walsh","given":"K B","non-dropping-particle":"","parse-names":false,"suffix":""},{"dropping-particle":"","family":"Wang","given":"Z","non-dropping-particle":"","parse-names":false,"suffix":""},{"dropping-particle":"","family":"McCarthy","given":"C","non-dropping-particle":"","parse-names":false,"suffix":""}],"container-title":"Precision Agriculture","id":"ITEM-1","issued":{"date-parts":[["2019"]]},"page":"1-29","publisher":"Springer","title":"Deep learning for real-time fruit detection and orchard fruit load estimation: Benchmarking of ‘MangoYOLO’","type":"article-journal"},"uris":["http://www.mendeley.com/documents/?uuid=c2ee74a7-a214-4fbe-a48f-61a4fdffc965"]}],"mendeley":{"formattedCitation":"(Koirala, Walsh, Wang, &amp; McCarthy, 2019c)","plainTextFormattedCitation":"(Koirala, Walsh, Wang, &amp; McCarthy, 2019c)","previouslyFormattedCitation":"(Koirala, Walsh, Wang, &amp; McCarthy, 2019c)"},"properties":{"noteIndex":0},"schema":"https://github.com/citation-style-language/schema/raw/master/csl-citation.json"}</w:instrText>
      </w:r>
      <w:r w:rsidRPr="00EE532E">
        <w:rPr>
          <w:rFonts w:ascii="Times New Roman" w:eastAsia="Calibri" w:hAnsi="Times New Roman" w:cs="Times New Roman"/>
          <w:sz w:val="24"/>
          <w:szCs w:val="24"/>
        </w:rPr>
        <w:fldChar w:fldCharType="separate"/>
      </w:r>
      <w:r w:rsidRPr="00EE532E">
        <w:rPr>
          <w:rFonts w:ascii="Times New Roman" w:eastAsia="Calibri" w:hAnsi="Times New Roman" w:cs="Times New Roman"/>
          <w:noProof/>
          <w:sz w:val="24"/>
          <w:szCs w:val="24"/>
        </w:rPr>
        <w:t>(Koirala, Walsh, Wang, &amp; McCarthy, 2019c)</w:t>
      </w:r>
      <w:r w:rsidRPr="00EE532E">
        <w:rPr>
          <w:rFonts w:ascii="Times New Roman" w:eastAsia="Calibri" w:hAnsi="Times New Roman" w:cs="Times New Roman"/>
          <w:sz w:val="24"/>
          <w:szCs w:val="24"/>
        </w:rPr>
        <w:fldChar w:fldCharType="end"/>
      </w:r>
      <w:r w:rsidRPr="00EE532E">
        <w:rPr>
          <w:rFonts w:ascii="Times New Roman" w:eastAsia="Calibri" w:hAnsi="Times New Roman" w:cs="Times New Roman"/>
          <w:sz w:val="24"/>
          <w:szCs w:val="24"/>
        </w:rPr>
        <w:t>.</w:t>
      </w:r>
    </w:p>
    <w:p w14:paraId="1EFEAE74"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lastRenderedPageBreak/>
        <w:t>Yield estimation</w:t>
      </w:r>
    </w:p>
    <w:p w14:paraId="2B776D69" w14:textId="28FAF615" w:rsidR="00EE532E" w:rsidRPr="00EE532E" w:rsidRDefault="00EE532E" w:rsidP="001D18A7">
      <w:pPr>
        <w:bidi w:val="0"/>
        <w:spacing w:after="0" w:line="276" w:lineRule="auto"/>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Yield estimation research has focused on improving the accuracy of algorithms to predict the number of fruits within images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(Koirala et al., 2019a)</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Only few work relate fruit counts to actual yield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Stajnko","given":"Denis","non-dropping-particle":"","parse-names":false,"suffix":""},{"dropping-particle":"","family":"Rakun","given":"Jurij","non-dropping-particle":"","parse-names":false,"suffix":""},{"dropping-particle":"","family":"Blanke","given":"Michael","non-dropping-particle":"","parse-names":false,"suffix":""}],"container-title":"European journal of horticultural science","id":"ITEM-1","issue":"6","issued":{"date-parts":[["2009"]]},"page":"260","title":"Modelling apple fruit yield using image analysis for fruit colour, shape and texture","type":"article-journal","volume":"74"},"uris":["http://www.mendeley.com/documents/?uuid=9c42eddd-ee83-4763-8518-44382fb28350"]}],"mendeley":{"formattedCitation":"(Stajnko et al., 2009)","plainTextFormattedCitation":"(Stajnko et al., 2009)","previouslyFormattedCitation":"(Stajnko, Rakun, Blanke, &amp; others, 2009)"},"properties":{"noteIndex":0},"schema":"https://github.com/citation-style-language/schema/raw/master/csl-citation.json"}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(Stajnko et al., 2009)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{"citationItems":[{"id":"ITEM-1","itemData":{"author":[{"dropping-particle":"","family":"Calixto","given":"Renê Ripardo","non-dropping-particle":"","parse-names":false,"suffix":""},{"dropping-particle":"","family":"Neto","given":"Luis Gonzaga Pinheiro","non-dropping-particle":"","parse-names":false,"suffix":""},{"dropping-particle":"","family":"Silveira Cavalcante","given":"Tarique","non-dropping-particle":"da","parse-names":false,"suffix":""},{"dropping-particle":"","family":"Aragão","given":"Márcio Facundo","non-dropping-particle":"","parse-names":false,"suffix":""},{"dropping-particle":"","family":"Oliveira Silva","given":"Ebenezer","non-dropping-particle":"de","parse-names":false,"suffix":""}],"container-title":"Scientia Horticulturae","id":"ITEM-1","issued":{"date-parts":[["2019"]]},"page":"108521","publisher":"Elsevier","title":"A computer vision model development for size and weight estimation of yellow melon in the Brazilian northeast","type":"article-journal"},"uris":["http://www.mendeley.com/documents/?uuid=43527a49-9557-42f8-aa64-cf6c317a1cbb"]}],"mendeley":{"formattedCitation":"(Calixto et al., 2019)","plainTextFormattedCitation":"(Calixto et al., 2019)","previouslyFormattedCitation":"(Calixto, Neto, da Silveira Cavalcante, Aragão, &amp; de Oliveira Silva, 2019)"},"properties":{"noteIndex":0},"schema":"https://github.com/citation-style-language/schema/raw/master/csl-citation.json"}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(Calixto et al., 2019)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Cheng","given":"Hong","non-dropping-particle":"","parse-names":false,"suffix":""},{"dropping-particle":"","family":"Damerow","given":"Lutz","non-dropping-particle":"","parse-names":false,"suffix":""},{"dropping-particle":"","family":"Sun","given":"Yurui","non-dropping-particle":"","parse-names":false,"suffix":""},{"dropping-particle":"","family":"Blanke","given":"Michael","non-dropping-particle":"","parse-names":false,"suffix":""}],"container-title":"Journal of Imaging","id":"ITEM-1","issue":"1","issued":{"date-parts":[["2017"]]},"page":"6","publisher":"Multidisciplinary Digital Publishing Institute","title":"Early yield prediction using image analysis of apple fruit and tree canopy features with neural networks","type":"article-journal","volume":"3"},"uris":["http://www.mendeley.com/documents/?uuid=4c9721ca-d1db-4e46-94f4-35cedfc65176"]}],"mendeley":{"formattedCitation":"(H. Cheng et al., 2017)","plainTextFormattedCitation":"(H. Cheng et al., 2017)","previouslyFormattedCitation":"(Cheng, Damerow, Sun, &amp; Blanke, 2017)"},"properties":{"noteIndex":0},"schema":"https://github.com/citation-style-language/schema/raw/master/csl-citation.json"}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(H. Cheng et al., 2017)</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Rahman","given":"Muhammad","non-dropping-particle":"","parse-names":false,"suffix":""},{"dropping-particle":"","family":"Robson","given":"Andrew","non-dropping-particle":"","parse-names":false,"suffix":""},{"dropping-particle":"","family":"Bristow","given":"Mila","non-dropping-particle":"","parse-names":false,"suffix":""}],"container-title":"Remote Sensing","id":"ITEM-1","issue":"12","issued":{"date-parts":[["2018"]]},"page":"1866","publisher":"Multidisciplinary Digital Publishing Institute","title":"Exploring the Potential of High Resolution WorldView-3 Imagery for Estimating Yield of Mango","type":"article-journal","volume":"10"},"uris":["http://www.mendeley.com/documents/?uuid=b0fed923-e4e3-4f7d-a5cd-8bfdcfeba7e6"]}],"mendeley":{"formattedCitation":"(Rahman et al., 2018)","plainTextFormattedCitation":"(Rahman et al., 2018)","previouslyFormattedCitation":"(Rahman, Robson, &amp; Bristow, 2018)"},"properties":{"noteIndex":0},"schema":"https://github.com/citation-style-language/schema/raw/master/csl-citation.json"}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(Rahman et al., 2018)</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In the majority of research, the problem of yield estimation is devised as a fruit detection task that was formulated as a more generic object counting problem and solved by either indirectly by using object detectors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Bargoti","given":"Suchet","non-dropping-particle":"","parse-names":false,"suffix":""},{"dropping-particle":"","family":"Underwood","given":"James","non-dropping-particle":"","parse-names":false,"suffix":""}],"container-title":"2017 IEEE International Conference on Robotics and Automation (ICRA)","id":"ITEM-1","issued":{"date-parts":[["2017"]]},"page":"3626-3633","title":"Deep fruit detection in orchards","type":"paper-conference"},"uris":["http://www.mendeley.com/documents/?uuid=81205465-7a5d-47f6-bdcc-3d45159a27fa"]}],"mendeley":{"formattedCitation":"(Bargoti &amp; Underwood, 2017a)","plainTextFormattedCitation":"(Bargoti &amp; Underwood, 2017a)","previouslyFormattedCitation":"(Bargoti &amp; Underwood, 2017a)"},"properties":{"noteIndex":0},"schema":"https://github.com/citation-style-language/schema/raw/master/csl-citation.json"}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(Bargoti &amp; Underwood, 2017a)</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or explicitly with architectures that learn to count and set up a regression problem to directly infer the number of object instances in the image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Rahnemoonfar","given":"Maryam","non-dropping-particle":"","parse-names":false,"suffix":""},{"dropping-particle":"","family":"Sheppard","given":"Clay","non-dropping-particle":"","parse-names":false,"suffix":""}],"container-title":"Sensors","id":"ITEM-1","issue":"4","issued":{"date-parts":[["2017"]]},"page":"905","publisher":"Multidisciplinary Digital Publishing Institute","title":"Deep count: fruit counting based on deep simulated learning","type":"article-journal","volume":"17"},"uris":["http://www.mendeley.com/documents/?uuid=b1a53fd1-3d98-4704-b016-d2e16734f7f5"]}],"mendeley":{"formattedCitation":"(Rahnemoonfar &amp; Sheppard, 2017a)","plainTextFormattedCitation":"(Rahnemoonfar &amp; Sheppard, 2017a)","previouslyFormattedCitation":"(Rahnemoonfar &amp; Sheppard, 2017)"},"properties":{"noteIndex":0},"schema":"https://github.com/citation-style-language/schema/raw/master/csl-citation.json"}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(Rahnemoonfar &amp; Sheppard, 2017a)</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{"citationItems":[{"id":"ITEM-1","itemData":{"author":[{"dropping-particle":"","family":"Chen","given":"Steven W","non-dropping-particle":"","parse-names":false,"suffix":""},{"dropping-particle":"","family":"Shivakumar","given":"Shreyas S","non-dropping-particle":"","parse-names":false,"suffix":""},{"dropping-particle":"","family":"Dcunha","given":"Sandeep","non-dropping-particle":"","parse-names":false,"suffix":""},{"dropping-particle":"","family":"Das","given":"Jnaneshwar","non-dropping-particle":"","parse-names":false,"suffix":""},{"dropping-particle":"","family":"Okon","given":"Edidiong","non-dropping-particle":"","parse-names":false,"suffix":""},{"dropping-particle":"","family":"Qu","given":"Chao","non-dropping-particle":"","parse-names":false,"suffix":""},{"dropping-particle":"","family":"Taylor","given":"Camillo J","non-dropping-particle":"","parse-names":false,"suffix":""},{"dropping-particle":"","family":"Kumar","given":"Vijay","non-dropping-particle":"","parse-names":false,"suffix":""}],"container-title":"IEEE Robotics and Automation Letters","id":"ITEM-1","issue":"2","issued":{"date-parts":[["2017"]]},"page":"781-788","publisher":"IEEE","title":"Counting apples and oranges with deep learning: A data-driven approach","type":"article-journal","volume":"2"},"uris":["http://www.mendeley.com/documents/?uuid=f2515b78-dbf7-4f36-a215-54a92f4f2f73"]}],"mendeley":{"formattedCitation":"(Chen et al., 2017)","plainTextFormattedCitation":"(Chen et al., 2017)","previouslyFormattedCitation":"(Chen et al., 2017)"},"properties":{"noteIndex":0},"schema":"https://github.com/citation-style-language/schema/raw/master/csl-citation.json"}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(Chen et al., 2017)</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R-CNN networks for fruit detection resulted with  F1 scores of 0.84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Sa","given":"Inkyu","non-dropping-particle":"","parse-names":false,"suffix":""},{"dropping-particle":"","family":"Ge","given":"Zongyuan","non-dropping-particle":"","parse-names":false,"suffix":""},{"dropping-particle":"","family":"Dayoub","given":"Feras","non-dropping-particle":"","parse-names":false,"suffix":""},{"dropping-particle":"","family":"Upcroft","given":"Ben","non-dropping-particle":"","parse-names":false,"suffix":""},{"dropping-particle":"","family":"Perez","given":"Tristan","non-dropping-particle":"","parse-names":false,"suffix":""},{"dropping-particle":"","family":"McCool","given":"Chris","non-dropping-particle":"","parse-names":false,"suffix":""}],"container-title":"Sensors","id":"ITEM-1","issue":"8","issued":{"date-parts":[["2016"]]},"page":"1222","publisher":"Multidisciplinary Digital Publishing Institute","title":"Deepfruits: A fruit detection system using deep neural networks","type":"article-journal","volume":"16"},"uris":["http://www.mendeley.com/documents/?uuid=3daed289-5aeb-4fa7-8fd9-b3181ea34de6"]}],"mendeley":{"formattedCitation":"(Sa et al., 2016)","plainTextFormattedCitation":"(Sa et al., 2016)","previouslyFormattedCitation":"(Sa et al., 2016)"},"properties":{"noteIndex":0},"schema":"https://github.com/citation-style-language/schema/raw/master/csl-citation.json"}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(Sa et al., 2016)</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and 0.9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Bargoti","given":"Suchet","non-dropping-particle":"","parse-names":false,"suffix":""},{"dropping-particle":"","family":"Underwood","given":"James","non-dropping-particle":"","parse-names":false,"suffix":""}],"container-title":"2017 IEEE International Conference on Robotics and Automation (ICRA)","id":"ITEM-1","issued":{"date-parts":[["2017"]]},"page":"3626-3633","title":"Deep fruit detection in orchards","type":"paper-conference"},"uris":["http://www.mendeley.com/documents/?uuid=81205465-7a5d-47f6-bdcc-3d45159a27fa"]}],"mendeley":{"formattedCitation":"(Bargoti &amp; Underwood, 2017a)","plainTextFormattedCitation":"(Bargoti &amp; Underwood, 2017a)","previouslyFormattedCitation":"(Bargoti &amp; Underwood, 2017a)"},"properties":{"noteIndex":0},"schema":"https://github.com/citation-style-language/schema/raw/master/csl-citation.json"}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(Bargoti &amp; Underwood, 2017a)</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while detecting apples and mangos over 112 and 270 images respectively, which contains between 100-1000 fruit per image. In another study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{"citationItems":[{"id":"ITEM-1","itemData":{"author":[{"dropping-particle":"","family":"Bargoti","given":"Suchet","non-dropping-particle":"","parse-names":false,"suffix":""},{"dropping-particle":"","family":"Underwood","given":"James P","non-dropping-particle":"","parse-names":false,"suffix":""}],"container-title":"Journal of Field Robotics","id":"ITEM-1","issue":"6","issued":{"date-parts":[["2017"]]},"page":"1039-1060","publisher":"Wiley Online Library","title":"Image segmentation for fruit detection and yield estimation in apple orchards","type":"article-journal","volume":"34"},"uris":["http://www.mendeley.com/documents/?uuid=9dd4d723-c591-4d4c-b102-55aaabb6b03e"]}],"mendeley":{"formattedCitation":"(Bargoti &amp; Underwood, 2017b)","plainTextFormattedCitation":"(Bargoti &amp; Underwood, 2017b)","previouslyFormattedCitation":"(Bargoti &amp; Underwood, 2017b)"},"properties":{"noteIndex":0},"schema":"https://github.com/citation-style-language/schema/raw/master/csl-citation.json"}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(Bargoti &amp; Underwood, 2017b)</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a pixel wise CNN segmentation and regression scheme showed apple counting with F1 score=0.861.  Additional examples of research that used a deeper CNN for counting yield using an object detection pre-defined network with Yolo and SSD architectures were developed for mango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Liang","given":"Qiaokang","non-dropping-particle":"","parse-names":false,"suffix":""},{"dropping-particle":"","family":"Zhu","given":"Wei","non-dropping-particle":"","parse-names":false,"suffix":""},{"dropping-particle":"","family":"Long","given":"Jianyong","non-dropping-particle":"","parse-names":false,"suffix":""},{"dropping-particle":"","family":"Wang","given":"Yaonan","non-dropping-particle":"","parse-names":false,"suffix":""},{"dropping-particle":"","family":"Sun","given":"Wei","non-dropping-particle":"","parse-names":false,"suffix":""},{"dropping-particle":"","family":"Wu","given":"Wanneng","non-dropping-particle":"","parse-names":false,"suffix":""}],"container-title":"International Conference on Intelligent Robotics and Applications","id":"ITEM-1","issued":{"date-parts":[["2018"]]},"page":"423-436","title":"A Real-Time Detection Framework for On-Tree Mango Based on SSD Network","type":"paper-conference"},"uris":["http://www.mendeley.com/documents/?uuid=b5589651-3147-46de-a410-966cba322a98"]}],"mendeley":{"formattedCitation":"(Liang et al., 2018)","plainTextFormattedCitation":"(Liang et al., 2018)","previouslyFormattedCitation":"(Liang et al., 2018)"},"properties":{"noteIndex":0},"schema":"https://github.com/citation-style-language/schema/raw/master/csl-citation.json"}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(Liang et al., 2018)</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apple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{"citationItems":[{"id":"ITEM-1","itemData":{"author":[{"dropping-particle":"","family":"Bresilla","given":"Kushtrim","non-dropping-particle":"","parse-names":false,"suffix":""},{"dropping-particle":"","family":"Perulli","given":"Giulio Demetrio","non-dropping-particle":"","parse-names":false,"suffix":""},{"dropping-particle":"","family":"Boini","given":"Alexandra","non-dropping-particle":"","parse-names":false,"suffix":""},{"dropping-particle":"","family":"Morandi","given":"Brunella","non-dropping-particle":"","parse-names":false,"suffix":""},{"dropping-particle":"","family":"Grappadelli","given":"Luca Corelli","non-dropping-particle":"","parse-names":false,"suffix":""},{"dropping-particle":"","family":"Manfrini","given":"Luigi","non-dropping-particle":"","parse-names":false,"suffix":""}],"container-title":"Frontiers in plant science","id":"ITEM-1","issued":{"date-parts":[["2019"]]},"publisher":"Frontiers Media SA","title":"Single-shot convolution neural networks for real-time fruit detection within the tree","type":"article-journal","volume":"10"},"uris":["http://www.mendeley.com/documents/?uuid=4daff12c-5017-47c9-a49d-7c502f9efe6d"]}],"mendeley":{"formattedCitation":"(Bresilla et al., 2019)","plainTextFormattedCitation":"(Bresilla et al., 2019)","previouslyFormattedCitation":"(Bresilla et al., 2019)"},"properties":{"noteIndex":0},"schema":"https://github.com/citation-style-language/schema/raw/master/csl-citation.json"}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(Bresilla et al., 2019)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and strawberry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{"citationItems":[{"id":"ITEM-1","itemData":{"author":[{"dropping-particle":"","family":"Lamb","given":"Nikolas","non-dropping-particle":"","parse-names":false,"suffix":""},{"dropping-particle":"","family":"Chuah","given":"Mooi Choo","non-dropping-particle":"","parse-names":false,"suffix":""}],"container-title":"2018 IEEE International Conference on Big Data (Big Data)","id":"ITEM-1","issued":{"date-parts":[["2018"]]},"page":"2515-2520","title":"A Strawberry Detection System Using Convolutional Neural Networks","type":"paper-conference"},"uris":["http://www.mendeley.com/documents/?uuid=4a1bcf30-b50b-4cf3-af1f-638b21d6232e"]}],"mendeley":{"formattedCitation":"(Lamb &amp; Chuah, 2018)","plainTextFormattedCitation":"(Lamb &amp; Chuah, 2018)","previouslyFormattedCitation":"(Lamb &amp; Chuah, 2018)"},"properties":{"noteIndex":0},"schema":"https://github.com/citation-style-language/schema/raw/master/csl-citation.json"}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(Lamb &amp; Chuah, 2018)</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detection with F1 scores of 0.9 and average precision of 0.842. A new deep CNN named 'MangoNet'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Kestur","given":"Ramesh","non-dropping-particle":"","parse-names":false,"suffix":""},{"dropping-particle":"","family":"Meduri","given":"Avadesh","non-dropping-particle":"","parse-names":false,"suffix":""},{"dropping-particle":"","family":"Narasipura","given":"Omkar","non-dropping-particle":"","parse-names":false,"suffix":""}],"container-title":"Engineering Applications of Artificial Intelligence","id":"ITEM-1","issued":{"date-parts":[["2019"]]},"page":"59-69","publisher":"Elsevier","title":"MangoNet: A deep semantic segmentation architecture for a method to detect and count mangoes in an open orchard","type":"article-journal","volume":"77"},"uris":["http://www.mendeley.com/documents/?uuid=8be55fa5-bddc-4fdf-9e87-2bada406a795"]}],"mendeley":{"formattedCitation":"(Kestur et al., 2019)","plainTextFormattedCitation":"(Kestur et al., 2019)","previouslyFormattedCitation":"(Kestur, Meduri, &amp; Narasipura, 2019)"},"properties":{"noteIndex":0},"schema":"https://github.com/citation-style-language/schema/raw/master/csl-citation.json"}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(Kestur et al., 2019)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used a full convolutional deep CNN to segment mango fruit in the images followed by connected object detection for fruit counting in images. Results of the network demonstrate the robustness of detection for a multitude of factors characteristic to open field conditions such as scale, occlusion, distance and illumination conditions. </w:t>
      </w:r>
    </w:p>
    <w:p w14:paraId="1FAD23BF" w14:textId="3B0D6A90"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Another approach to provide yield estimation is counting by regression. A very common and simple implementation of the approach is to use the slope of the linear regression between the machine vision image count and harvest count for a set of calibration trees for fruit load estimation (e.g.,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Rahnemoonfar","given":"Maryam","non-dropping-particle":"","parse-names":false,"suffix":""},{"dropping-particle":"","family":"Sheppard","given":"Clay","non-dropping-particle":"","parse-names":false,"suffix":""}],"container-title":"Sensors","id":"ITEM-1","issue":"4","issued":{"date-parts":[["2017"]]},"page":"905","publisher":"Multidisciplinary Digital Publishing Institute","title":"Deep count: fruit counting based on deep simulated learning","type":"article-journal","volume":"17"},"uris":["http://www.mendeley.com/documents/?uuid=b1a53fd1-3d98-4704-b016-d2e16734f7f5"]}],"mendeley":{"formattedCitation":"(Rahnemoonfar &amp; Sheppard, 2017a)","plainTextFormattedCitation":"(Rahnemoonfar &amp; Sheppard, 2017a)","previouslyFormattedCitation":"(Rahnemoonfar &amp; Sheppard, 2017)"},"properties":{"noteIndex":0},"schema":"https://github.com/citation-style-language/schema/raw/master/csl-citation.json"}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(Rahnemoonfar &amp; Sheppard, 2017a)</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{"citationItems":[{"id":"ITEM-1","itemData":{"author":[{"dropping-particle":"","family":"Chen","given":"Steven W","non-dropping-particle":"","parse-names":false,"suffix":""},{"dropping-particle":"","family":"Shivakumar","given":"Shreyas S","non-dropping-particle":"","parse-names":false,"suffix":""},{"dropping-particle":"","family":"Dcunha","given":"Sandeep","non-dropping-particle":"","parse-names":false,"suffix":""},{"dropping-particle":"","family":"Das","given":"Jnaneshwar","non-dropping-particle":"","parse-names":false,"suffix":""},{"dropping-particle":"","family":"Okon","given":"Edidiong","non-dropping-particle":"","parse-names":false,"suffix":""},{"dropping-particle":"","family":"Qu","given":"Chao","non-dropping-particle":"","parse-names":false,"suffix":""},{"dropping-particle":"","family":"Taylor","given":"Camillo J","non-dropping-particle":"","parse-names":false,"suffix":""},{"dropping-particle":"","family":"Kumar","given":"Vijay","non-dropping-particle":"","parse-names":false,"suffix":""}],"container-title":"IEEE Robotics and Automation Letters","id":"ITEM-1","issue":"2","issued":{"date-parts":[["2017"]]},"page":"781-788","publisher":"IEEE","title":"Counting apples and oranges with deep learning: A data-driven approach","type":"article-journal","volume":"2"},"uris":["http://www.mendeley.com/documents/?uuid=f2515b78-dbf7-4f36-a215-54a92f4f2f73"]}],"mendeley":{"formattedCitation":"(Chen et al., 2017)","plainTextFormattedCitation":"(Chen et al., 2017)","previouslyFormattedCitation":"(Chen et al., 2017)"},"properties":{"noteIndex":0},"schema":"https://github.com/citation-style-language/schema/raw/master/csl-citation.json"}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(Chen et al., 2017)</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w:t>
      </w:r>
    </w:p>
    <w:p w14:paraId="50411E9E"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t>Fruit weight estimation using computer vision</w:t>
      </w:r>
    </w:p>
    <w:p w14:paraId="6D407122" w14:textId="5FCAD50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Estimating total yield in terms of weight is a complex task that requires both accurate recognition of the fruits in the field and estimation of individual fruit size. Fruit weight can be correlated to linear dimensions in many fruits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Sa","given":"Inkyu","non-dropping-particle":"","parse-names":false,"suffix":""},{"dropping-particle":"","family":"Ge","given":"Zongyuan","non-dropping-particle":"","parse-names":false,"suffix":""},{"dropping-particle":"","family":"Dayoub","given":"Feras","non-dropping-particle":"","parse-names":false,"suffix":""},{"dropping-particle":"","family":"Upcroft","given":"Ben","non-dropping-particle":"","parse-names":false,"suffix":""},{"dropping-particle":"","family":"Perez","given":"Tristan","non-dropping-particle":"","parse-names":false,"suffix":""},{"dropping-particle":"","family":"McCool","given":"Chris","non-dropping-particle":"","parse-names":false,"suffix":""}],"container-title":"Sensors","id":"ITEM-1","issue":"8","issued":{"date-parts":[["2016"]]},"page":"1222","publisher":"Multidisciplinary Digital Publishing Institute","title":"Deepfruits: A fruit detection system using deep neural networks","type":"article-journal","volume":"16"},"uris":["http://www.mendeley.com/documents/?uuid=3daed289-5aeb-4fa7-8fd9-b3181ea34de6"]}],"mendeley":{"formattedCitation":"(Sa et al., 2016)","plainTextFormattedCitation":"(Sa et al., 2016)","previouslyFormattedCitation":"(Sa et al., 2016)"},"properties":{"noteIndex":0},"schema":"https://github.com/citation-style-language/schema/raw/master/csl-citation.json"}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(Sa et al., 2016)</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{"citationItems":[{"id":"ITEM-1","itemData":{"author":[{"dropping-particle":"","family":"Calixto","given":"Renê Ripardo","non-dropping-particle":"","parse-names":false,"suffix":""},{"dropping-particle":"","family":"Neto","given":"Luis Gonzaga Pinheiro","non-dropping-particle":"","parse-names":false,"suffix":""},{"dropping-particle":"","family":"Silveira Cavalcante","given":"Tarique","non-dropping-particle":"da","parse-names":false,"suffix":""},{"dropping-particle":"","family":"Aragão","given":"Márcio Facundo","non-dropping-particle":"","parse-names":false,"suffix":""},{"dropping-particle":"","family":"Oliveira Silva","given":"Ebenezer","non-dropping-particle":"de","parse-names":false,"suffix":""}],"container-title":"Scientia Horticulturae","id":"ITEM-1","issued":{"date-parts":[["2019"]]},"page":"108521","publisher":"Elsevier","title":"A computer vision model development for size and weight estimation of yellow melon in the Brazilian northeast","type":"article-journal"},"uris":["http://www.mendeley.com/documents/?uuid=43527a49-9557-42f8-aa64-cf6c317a1cbb"]}],"mendeley":{"formattedCitation":"(Calixto et al., 2019)","plainTextFormattedCitation":"(Calixto et al., 2019)","previouslyFormattedCitation":"(Calixto et al., 2019)"},"properties":{"noteIndex":0},"schema":"https://github.com/citation-style-language/schema/raw/master/csl-citation.json"}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(Calixto et al., 2019)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Such a relationship allows fruit weight to be estimated using machine vision, given a measure of camera to fruit distance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(Koirala et al., 2019a)</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In another work, weight estimation of yellow melons was achieved using contour detection that relied on Otsu's segmentation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{"citationItems":[{"id":"ITEM-1","itemData":{"author":[{"dropping-particle":"","family":"Otsu","given":"Nobuyuki","non-dropping-particle":"","parse-names":false,"suffix":""}],"container-title":"IEEE transactions on systems, man, and cybernetics","id":"ITEM-1","issue":"1","issued":{"date-parts":[["1979"]]},"page":"62-66","publisher":"IEEE","title":"A threshold selection method from gray-level histograms","type":"article-journal","volume":"9"},"uris":["http://www.mendeley.com/documents/?uuid=24a2d614-92f1-4d12-aba3-566b00217ff5"]}],"mendeley":{"formattedCitation":"(Otsu, 1979)","plainTextFormattedCitation":"(Otsu, 1979)","previouslyFormattedCitation":"(Otsu, 1979)"},"properties":{"noteIndex":0},"schema":"https://github.com/citation-style-language/schema/raw/master/csl-citation.json"}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(Otsu, 1979)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An artificial neutral network was used in another research to learn the relation between fruit segmentation and the fruit weight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Cheng","given":"Hong","non-dropping-particle":"","parse-names":false,"suffix":""},{"dropping-particle":"","family":"Damerow","given":"Lutz","non-dropping-particle":"","parse-names":false,"suffix":""},{"dropping-particle":"","family":"Sun","given":"Yurui","non-dropping-particle":"","parse-names":false,"suffix":""},{"dropping-particle":"","family":"Blanke","given":"Michael","non-dropping-particle":"","parse-names":false,"suffix":""}],"container-title":"Journal of Imaging","id":"ITEM-1","issue":"1","issued":{"date-parts":[["2017"]]},"page":"6","publisher":"Multidisciplinary Digital Publishing Institute","title":"Early yield prediction using image analysis of apple fruit and tree canopy features with neural networks","type":"article-journal","volume":"3"},"uris":["http://www.mendeley.com/documents/?uuid=4c9721ca-d1db-4e46-94f4-35cedfc65176"]}],"mendeley":{"formattedCitation":"(H. Cheng et al., 2017)","plainTextFormattedCitation":"(H. Cheng et al., 2017)","previouslyFormattedCitation":"(Cheng et al., 2017)"},"properties":{"noteIndex":0},"schema":"https://github.com/citation-style-language/schema/raw/master/csl-citation.json"}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(H. Cheng et al., 2017)</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w:t>
      </w:r>
    </w:p>
    <w:p w14:paraId="5C41081B" w14:textId="6FACDC94" w:rsidR="00EE532E" w:rsidRPr="00EE532E" w:rsidRDefault="00EE532E" w:rsidP="001D18A7">
      <w:pPr>
        <w:bidi w:val="0"/>
        <w:spacing w:before="120" w:after="0" w:line="240" w:lineRule="auto"/>
        <w:jc w:val="both"/>
        <w:rPr>
          <w:rFonts w:ascii="Times New Roman" w:eastAsia="Times New Roman" w:hAnsi="Times New Roman" w:cs="Times New Roman"/>
          <w:bCs/>
          <w:sz w:val="24"/>
          <w:szCs w:val="24"/>
          <w:lang w:bidi="ar-SA"/>
        </w:rPr>
      </w:pPr>
      <w:r w:rsidRPr="00EE532E">
        <w:rPr>
          <w:rFonts w:ascii="Times New Roman" w:eastAsia="Times New Roman" w:hAnsi="Times New Roman" w:cs="Times New Roman"/>
          <w:bCs/>
          <w:sz w:val="24"/>
          <w:szCs w:val="24"/>
          <w:lang w:bidi="ar-SA"/>
        </w:rPr>
        <w:t xml:space="preserve">This work presents a framework for detection and yield estimation of melons from color images acquired from a digital camera mounted on an unmanned aerial vehicle drone. The work is a step forward from previous work </w:t>
      </w:r>
      <w:r w:rsidRPr="00EE532E">
        <w:rPr>
          <w:rFonts w:ascii="Times New Roman" w:eastAsia="Times New Roman" w:hAnsi="Times New Roman" w:cs="Times New Roman"/>
          <w:bCs/>
          <w:sz w:val="24"/>
          <w:szCs w:val="24"/>
          <w:lang w:bidi="ar-SA"/>
        </w:rPr>
        <w:fldChar w:fldCharType="begin" w:fldLock="1"/>
      </w:r>
      <w:r w:rsidRPr="00EE532E">
        <w:rPr>
          <w:rFonts w:ascii="Times New Roman" w:eastAsia="Times New Roman" w:hAnsi="Times New Roman" w:cs="Times New Roman"/>
          <w:bCs/>
          <w:sz w:val="24"/>
          <w:szCs w:val="24"/>
          <w:lang w:bidi="ar-SA"/>
        </w:rPr>
        <w:instrText>ADDIN CSL_CITATION {"citationItems":[{"id":"ITEM-1","itemData":{"author":[{"dropping-particle":"","family":"Dashuta","given":"Artium","non-dropping-particle":"","parse-names":false,"suffix":""},{"dropping-particle":"","family":"Klapp","given":"Iftach","non-dropping-particle":"","parse-names":false,"suffix":""}],"container-title":"Optics and Photonics for Energy and the Environment","id":"ITEM-1","issued":{"date-parts":[["2018"]]},"page":"ET4A--2","title":"Melon Recognition in UAV Images to Estimate Yield of a Breeding Process","type":"paper-conference"},"uris":["http://www.mendeley.com/documents/?uuid=3ea14765-3fc0-4104-a286-4bbd97ac3669"]}],"mendeley":{"formattedCitation":"(Dashuta &amp; Klapp, 2018)","plainTextFormattedCitation":"(Dashuta &amp; Klapp, 2018)","previouslyFormattedCitation":"(Dashuta &amp; Klapp, 2018)"},"properties":{"noteIndex":0},"schema":"https://github.com/citation-style-language/schema/raw/master/csl-citation.json"}</w:instrText>
      </w:r>
      <w:r w:rsidRPr="00EE532E">
        <w:rPr>
          <w:rFonts w:ascii="Times New Roman" w:eastAsia="Times New Roman" w:hAnsi="Times New Roman" w:cs="Times New Roman"/>
          <w:bCs/>
          <w:sz w:val="24"/>
          <w:szCs w:val="24"/>
          <w:lang w:bidi="ar-SA"/>
        </w:rPr>
        <w:fldChar w:fldCharType="separate"/>
      </w:r>
      <w:r w:rsidRPr="00EE532E">
        <w:rPr>
          <w:rFonts w:ascii="Times New Roman" w:eastAsia="Times New Roman" w:hAnsi="Times New Roman" w:cs="Times New Roman"/>
          <w:bCs/>
          <w:noProof/>
          <w:sz w:val="24"/>
          <w:szCs w:val="24"/>
          <w:lang w:bidi="ar-SA"/>
        </w:rPr>
        <w:t>(Dashuta &amp; Klapp, 2018)</w:t>
      </w:r>
      <w:r w:rsidRPr="00EE532E">
        <w:rPr>
          <w:rFonts w:ascii="Times New Roman" w:eastAsia="Times New Roman" w:hAnsi="Times New Roman" w:cs="Times New Roman"/>
          <w:bCs/>
          <w:sz w:val="24"/>
          <w:szCs w:val="24"/>
          <w:lang w:bidi="ar-SA"/>
        </w:rPr>
        <w:fldChar w:fldCharType="end"/>
      </w:r>
      <w:r w:rsidRPr="00EE532E">
        <w:rPr>
          <w:rFonts w:ascii="Times New Roman" w:eastAsia="Times New Roman" w:hAnsi="Times New Roman" w:cs="Times New Roman"/>
          <w:bCs/>
          <w:sz w:val="24"/>
          <w:szCs w:val="24"/>
          <w:lang w:bidi="ar-SA"/>
        </w:rPr>
        <w:t>,</w:t>
      </w:r>
      <w:r w:rsidRPr="00EE532E">
        <w:rPr>
          <w:rFonts w:ascii="Times New Roman" w:eastAsia="Times New Roman" w:hAnsi="Times New Roman" w:cs="Times New Roman"/>
          <w:bCs/>
          <w:sz w:val="24"/>
          <w:szCs w:val="24"/>
          <w:lang w:bidi="ar-SA"/>
        </w:rPr>
        <w:fldChar w:fldCharType="begin" w:fldLock="1"/>
      </w:r>
      <w:r w:rsidRPr="00EE532E">
        <w:rPr>
          <w:rFonts w:ascii="Times New Roman" w:eastAsia="Times New Roman" w:hAnsi="Times New Roman" w:cs="Times New Roman"/>
          <w:bCs/>
          <w:sz w:val="24"/>
          <w:szCs w:val="24"/>
          <w:lang w:bidi="ar-SA"/>
        </w:rPr>
        <w:instrText>ADDIN CSL_CITATION {"citationItems":[{"id":"ITEM-1","itemData":{"author":[{"dropping-particle":"","family":"Kalantar","given":"A","non-dropping-particle":"","parse-names":false,"suffix":""},{"dropping-particle":"","family":"Dashuta","given":"A","non-dropping-particle":"","parse-names":false,"suffix":""},{"dropping-particle":"","family":"Edan","given":"Y","non-dropping-particle":"","parse-names":false,"suffix":""},{"dropping-particle":"","family":"Dafna","given":"A","non-dropping-particle":"","parse-names":false,"suffix":""},{"dropping-particle":"","family":"Gur","given":"A","non-dropping-particle":"","parse-names":false,"suffix":""},{"dropping-particle":"","family":"Klapp","given":"I","non-dropping-particle":"","parse-names":false,"suffix":""}],"container-title":"Precision agriculture’19","id":"ITEM-1","issued":{"date-parts":[["2019"]]},"page":"1386-1393","publisher":"Wageningen Academic Publishers","title":"Estimating melon yield for breeding processes by machine-vision processing of UAV images","type":"chapter"},"uris":["http://www.mendeley.com/documents/?uuid=bb17559c-25e7-4450-b7f6-4f3c74591b46"]}],"mendeley":{"formattedCitation":"(Kalantar et al., 2019)","plainTextFormattedCitation":"(Kalantar et al., 2019)","previouslyFormattedCitation":"(Kalantar et al., 2019)"},"properties":{"noteIndex":0},"schema":"https://github.com/citation-style-language/schema/raw/master/csl-citation.json"}</w:instrText>
      </w:r>
      <w:r w:rsidRPr="00EE532E">
        <w:rPr>
          <w:rFonts w:ascii="Times New Roman" w:eastAsia="Times New Roman" w:hAnsi="Times New Roman" w:cs="Times New Roman"/>
          <w:bCs/>
          <w:sz w:val="24"/>
          <w:szCs w:val="24"/>
          <w:lang w:bidi="ar-SA"/>
        </w:rPr>
        <w:fldChar w:fldCharType="separate"/>
      </w:r>
      <w:r w:rsidRPr="00EE532E">
        <w:rPr>
          <w:rFonts w:ascii="Times New Roman" w:eastAsia="Times New Roman" w:hAnsi="Times New Roman" w:cs="Times New Roman"/>
          <w:bCs/>
          <w:noProof/>
          <w:sz w:val="24"/>
          <w:szCs w:val="24"/>
          <w:lang w:bidi="ar-SA"/>
        </w:rPr>
        <w:t xml:space="preserve">(Kalantar et </w:t>
      </w:r>
      <w:r w:rsidRPr="00EE532E">
        <w:rPr>
          <w:rFonts w:ascii="Times New Roman" w:eastAsia="Times New Roman" w:hAnsi="Times New Roman" w:cs="Times New Roman"/>
          <w:bCs/>
          <w:noProof/>
          <w:sz w:val="24"/>
          <w:szCs w:val="24"/>
          <w:lang w:bidi="ar-SA"/>
        </w:rPr>
        <w:lastRenderedPageBreak/>
        <w:t>al., 2019)</w:t>
      </w:r>
      <w:r w:rsidRPr="00EE532E">
        <w:rPr>
          <w:rFonts w:ascii="Times New Roman" w:eastAsia="Times New Roman" w:hAnsi="Times New Roman" w:cs="Times New Roman"/>
          <w:bCs/>
          <w:sz w:val="24"/>
          <w:szCs w:val="24"/>
          <w:lang w:bidi="ar-SA"/>
        </w:rPr>
        <w:fldChar w:fldCharType="end"/>
      </w:r>
      <w:r w:rsidRPr="00EE532E">
        <w:rPr>
          <w:rFonts w:ascii="Times New Roman" w:eastAsia="Times New Roman" w:hAnsi="Times New Roman" w:cs="Times New Roman"/>
          <w:bCs/>
          <w:sz w:val="24"/>
          <w:szCs w:val="24"/>
          <w:lang w:bidi="ar-SA"/>
        </w:rPr>
        <w:t xml:space="preserve"> in which a pipeline for yield estimation of melons from top view UAV images of a melon field was suggested. The pipeline included three main stages: melon recognition, geometric feature extraction, and individual melon weight estimation.  While the previous research </w:t>
      </w:r>
      <w:r w:rsidRPr="00EE532E">
        <w:rPr>
          <w:rFonts w:ascii="Times New Roman" w:eastAsia="Times New Roman" w:hAnsi="Times New Roman" w:cs="Times New Roman"/>
          <w:bCs/>
          <w:sz w:val="24"/>
          <w:szCs w:val="24"/>
          <w:lang w:bidi="ar-SA"/>
        </w:rPr>
        <w:fldChar w:fldCharType="begin" w:fldLock="1"/>
      </w:r>
      <w:r w:rsidRPr="00EE532E">
        <w:rPr>
          <w:rFonts w:ascii="Times New Roman" w:eastAsia="Times New Roman" w:hAnsi="Times New Roman" w:cs="Times New Roman"/>
          <w:bCs/>
          <w:sz w:val="24"/>
          <w:szCs w:val="24"/>
          <w:lang w:bidi="ar-SA"/>
        </w:rPr>
        <w:instrText>ADDIN CSL_CITATION {"citationItems":[{"id":"ITEM-1","itemData":{"author":[{"dropping-particle":"","family":"Dashuta","given":"Artium","non-dropping-particle":"","parse-names":false,"suffix":""},{"dropping-particle":"","family":"Klapp","given":"Iftach","non-dropping-particle":"","parse-names":false,"suffix":""}],"container-title":"Optics and Photonics for Energy and the Environment","id":"ITEM-1","issued":{"date-parts":[["2018"]]},"page":"ET4A--2","title":"Melon Recognition in UAV Images to Estimate Yield of a Breeding Process","type":"paper-conference"},"uris":["http://www.mendeley.com/documents/?uuid=3ea14765-3fc0-4104-a286-4bbd97ac3669"]}],"mendeley":{"formattedCitation":"(Dashuta &amp; Klapp, 2018)","plainTextFormattedCitation":"(Dashuta &amp; Klapp, 2018)","previouslyFormattedCitation":"(Dashuta &amp; Klapp, 2018)"},"properties":{"noteIndex":0},"schema":"https://github.com/citation-style-language/schema/raw/master/csl-citation.json"}</w:instrText>
      </w:r>
      <w:r w:rsidRPr="00EE532E">
        <w:rPr>
          <w:rFonts w:ascii="Times New Roman" w:eastAsia="Times New Roman" w:hAnsi="Times New Roman" w:cs="Times New Roman"/>
          <w:bCs/>
          <w:sz w:val="24"/>
          <w:szCs w:val="24"/>
          <w:lang w:bidi="ar-SA"/>
        </w:rPr>
        <w:fldChar w:fldCharType="separate"/>
      </w:r>
      <w:r w:rsidRPr="00EE532E">
        <w:rPr>
          <w:rFonts w:ascii="Times New Roman" w:eastAsia="Times New Roman" w:hAnsi="Times New Roman" w:cs="Times New Roman"/>
          <w:bCs/>
          <w:noProof/>
          <w:sz w:val="24"/>
          <w:szCs w:val="24"/>
          <w:lang w:bidi="ar-SA"/>
        </w:rPr>
        <w:t>(Dashuta &amp; Klapp, 2018)</w:t>
      </w:r>
      <w:r w:rsidRPr="00EE532E">
        <w:rPr>
          <w:rFonts w:ascii="Times New Roman" w:eastAsia="Times New Roman" w:hAnsi="Times New Roman" w:cs="Times New Roman"/>
          <w:bCs/>
          <w:sz w:val="24"/>
          <w:szCs w:val="24"/>
          <w:lang w:bidi="ar-SA"/>
        </w:rPr>
        <w:fldChar w:fldCharType="end"/>
      </w:r>
      <w:r w:rsidRPr="00EE532E">
        <w:rPr>
          <w:rFonts w:ascii="Times New Roman" w:eastAsia="Times New Roman" w:hAnsi="Times New Roman" w:cs="Times New Roman"/>
          <w:bCs/>
          <w:sz w:val="24"/>
          <w:szCs w:val="24"/>
          <w:lang w:bidi="ar-SA"/>
        </w:rPr>
        <w:t>,</w:t>
      </w:r>
      <w:r w:rsidRPr="00EE532E">
        <w:rPr>
          <w:rFonts w:ascii="Times New Roman" w:eastAsia="Times New Roman" w:hAnsi="Times New Roman" w:cs="Times New Roman"/>
          <w:bCs/>
          <w:sz w:val="24"/>
          <w:szCs w:val="24"/>
          <w:lang w:bidi="ar-SA"/>
        </w:rPr>
        <w:fldChar w:fldCharType="begin" w:fldLock="1"/>
      </w:r>
      <w:r w:rsidRPr="00EE532E">
        <w:rPr>
          <w:rFonts w:ascii="Times New Roman" w:eastAsia="Times New Roman" w:hAnsi="Times New Roman" w:cs="Times New Roman"/>
          <w:bCs/>
          <w:sz w:val="24"/>
          <w:szCs w:val="24"/>
          <w:lang w:bidi="ar-SA"/>
        </w:rPr>
        <w:instrText>ADDIN CSL_CITATION {"citationItems":[{"id":"ITEM-1","itemData":{"author":[{"dropping-particle":"","family":"Kalantar","given":"A","non-dropping-particle":"","parse-names":false,"suffix":""},{"dropping-particle":"","family":"Dashuta","given":"A","non-dropping-particle":"","parse-names":false,"suffix":""},{"dropping-particle":"","family":"Edan","given":"Y","non-dropping-particle":"","parse-names":false,"suffix":""},{"dropping-particle":"","family":"Dafna","given":"A","non-dropping-particle":"","parse-names":false,"suffix":""},{"dropping-particle":"","family":"Gur","given":"A","non-dropping-particle":"","parse-names":false,"suffix":""},{"dropping-particle":"","family":"Klapp","given":"I","non-dropping-particle":"","parse-names":false,"suffix":""}],"container-title":"Precision agriculture’19","id":"ITEM-1","issued":{"date-parts":[["2019"]]},"page":"1386-1393","publisher":"Wageningen Academic Publishers","title":"Estimating melon yield for breeding processes by machine-vision processing of UAV images","type":"chapter"},"uris":["http://www.mendeley.com/documents/?uuid=bb17559c-25e7-4450-b7f6-4f3c74591b46"]}],"mendeley":{"formattedCitation":"(Kalantar et al., 2019)","plainTextFormattedCitation":"(Kalantar et al., 2019)","previouslyFormattedCitation":"(Kalantar et al., 2019)"},"properties":{"noteIndex":0},"schema":"https://github.com/citation-style-language/schema/raw/master/csl-citation.json"}</w:instrText>
      </w:r>
      <w:r w:rsidRPr="00EE532E">
        <w:rPr>
          <w:rFonts w:ascii="Times New Roman" w:eastAsia="Times New Roman" w:hAnsi="Times New Roman" w:cs="Times New Roman"/>
          <w:bCs/>
          <w:sz w:val="24"/>
          <w:szCs w:val="24"/>
          <w:lang w:bidi="ar-SA"/>
        </w:rPr>
        <w:fldChar w:fldCharType="separate"/>
      </w:r>
      <w:r w:rsidRPr="00EE532E">
        <w:rPr>
          <w:rFonts w:ascii="Times New Roman" w:eastAsia="Times New Roman" w:hAnsi="Times New Roman" w:cs="Times New Roman"/>
          <w:bCs/>
          <w:noProof/>
          <w:sz w:val="24"/>
          <w:szCs w:val="24"/>
          <w:lang w:bidi="ar-SA"/>
        </w:rPr>
        <w:t>(Kalantar et al., 2019)</w:t>
      </w:r>
      <w:r w:rsidRPr="00EE532E">
        <w:rPr>
          <w:rFonts w:ascii="Times New Roman" w:eastAsia="Times New Roman" w:hAnsi="Times New Roman" w:cs="Times New Roman"/>
          <w:bCs/>
          <w:sz w:val="24"/>
          <w:szCs w:val="24"/>
          <w:lang w:bidi="ar-SA"/>
        </w:rPr>
        <w:fldChar w:fldCharType="end"/>
      </w:r>
      <w:r w:rsidRPr="00EE532E">
        <w:rPr>
          <w:rFonts w:ascii="Times New Roman" w:eastAsia="Times New Roman" w:hAnsi="Times New Roman" w:cs="Times New Roman"/>
          <w:bCs/>
          <w:sz w:val="24"/>
          <w:szCs w:val="24"/>
          <w:lang w:bidi="ar-SA"/>
        </w:rPr>
        <w:t xml:space="preserve"> provided an end to end solution to determine individual melon weight, estimation suffered from inaccuracies, resulting from false positive detection of the melons regions. This was due to limitations of the relatively simple CNN classification model used and errors in the proposed active contour schema. In this paper, the the two step region proposal was replaced by a more accurate RetinaNet based neural network </w:t>
      </w:r>
      <w:r w:rsidRPr="00EE532E">
        <w:rPr>
          <w:rFonts w:ascii="Times New Roman" w:eastAsia="Times New Roman" w:hAnsi="Times New Roman" w:cs="Times New Roman"/>
          <w:bCs/>
          <w:sz w:val="24"/>
          <w:szCs w:val="24"/>
          <w:lang w:bidi="ar-SA"/>
        </w:rPr>
        <w:fldChar w:fldCharType="begin" w:fldLock="1"/>
      </w:r>
      <w:r w:rsidR="001D18A7">
        <w:rPr>
          <w:rFonts w:ascii="Times New Roman" w:eastAsia="Times New Roman" w:hAnsi="Times New Roman" w:cs="Times New Roman"/>
          <w:bCs/>
          <w:sz w:val="24"/>
          <w:szCs w:val="24"/>
          <w:lang w:bidi="ar-SA"/>
        </w:rPr>
        <w:instrText>ADDIN CSL_CITATION {"citationItems":[{"id":"ITEM-1","itemData":{"author":[{"dropping-particle":"","family":"Lin","given":"Tsung-Yi","non-dropping-particle":"","parse-names":false,"suffix":""},{"dropping-particle":"","family":"Goyal","given":"Priya","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international conference on computer vision","id":"ITEM-1","issued":{"date-parts":[["2017"]]},"page":"2980-2988","title":"Focal loss for dense object detection","type":"paper-conference"},"uris":["http://www.mendeley.com/documents/?uuid=7535023d-768f-4968-ad98-fea907925c8c"]}],"mendeley":{"formattedCitation":"(Lin, Goyal, et al., 2017)","plainTextFormattedCitation":"(Lin, Goyal, et al., 2017)","previouslyFormattedCitation":"(Lin, Goyal, Girshick, He, &amp; Dollár, 2017)"},"properties":{"noteIndex":0},"schema":"https://github.com/citation-style-language/schema/raw/master/csl-citation.json"}</w:instrText>
      </w:r>
      <w:r w:rsidRPr="00EE532E">
        <w:rPr>
          <w:rFonts w:ascii="Times New Roman" w:eastAsia="Times New Roman" w:hAnsi="Times New Roman" w:cs="Times New Roman"/>
          <w:bCs/>
          <w:sz w:val="24"/>
          <w:szCs w:val="24"/>
          <w:lang w:bidi="ar-SA"/>
        </w:rPr>
        <w:fldChar w:fldCharType="separate"/>
      </w:r>
      <w:r w:rsidR="001D18A7" w:rsidRPr="001D18A7">
        <w:rPr>
          <w:rFonts w:ascii="Times New Roman" w:eastAsia="Times New Roman" w:hAnsi="Times New Roman" w:cs="Times New Roman"/>
          <w:bCs/>
          <w:noProof/>
          <w:sz w:val="24"/>
          <w:szCs w:val="24"/>
          <w:lang w:bidi="ar-SA"/>
        </w:rPr>
        <w:t>(Lin, Goyal, et al., 2017)</w:t>
      </w:r>
      <w:r w:rsidRPr="00EE532E">
        <w:rPr>
          <w:rFonts w:ascii="Times New Roman" w:eastAsia="Times New Roman" w:hAnsi="Times New Roman" w:cs="Times New Roman"/>
          <w:bCs/>
          <w:sz w:val="24"/>
          <w:szCs w:val="24"/>
          <w:lang w:bidi="ar-SA"/>
        </w:rPr>
        <w:fldChar w:fldCharType="end"/>
      </w:r>
      <w:r w:rsidRPr="00EE532E">
        <w:rPr>
          <w:rFonts w:ascii="Times New Roman" w:eastAsia="Times New Roman" w:hAnsi="Times New Roman" w:cs="Times New Roman"/>
          <w:bCs/>
          <w:sz w:val="24"/>
          <w:szCs w:val="24"/>
          <w:lang w:bidi="ar-SA"/>
        </w:rPr>
        <w:t xml:space="preserve">. Additionally, the active contour algorithm for feature extraction was improved. In the new model presented in this paper ellipse fitting by minimizing the PCA </w:t>
      </w:r>
      <w:r w:rsidRPr="00EE532E">
        <w:rPr>
          <w:rFonts w:ascii="Times New Roman" w:eastAsia="Century" w:hAnsi="Times New Roman" w:cs="Times New Roman"/>
          <w:i/>
          <w:sz w:val="24"/>
          <w:szCs w:val="24"/>
          <w:lang w:bidi="en-US"/>
        </w:rPr>
        <w:fldChar w:fldCharType="begin" w:fldLock="1"/>
      </w:r>
      <w:r w:rsidRPr="00EE532E">
        <w:rPr>
          <w:rFonts w:ascii="Times New Roman" w:eastAsia="Century" w:hAnsi="Times New Roman" w:cs="Times New Roman"/>
          <w:i/>
          <w:sz w:val="24"/>
          <w:szCs w:val="24"/>
          <w:lang w:bidi="en-US"/>
        </w:rPr>
        <w:instrText>ADDIN CSL_CITATION {"citationItems":[{"id":"ITEM-1","itemData":{"author":[{"dropping-particle":"","family":"Wijewickrema","given":"Sudanthi N R","non-dropping-particle":"","parse-names":false,"suffix":""},{"dropping-particle":"","family":"Paplinski","given":"Andrew P","non-dropping-particle":"","parse-names":false,"suffix":""}],"container-title":"Full Papers/WSCG","id":"ITEM-1","issued":{"date-parts":[["2005"]]},"title":"Principal component analysis for the approximation of a fruit as an ellipse","type":"article-journal"},"uris":["http://www.mendeley.com/documents/?uuid=a4c09638-be85-4814-aa67-18d83c58cc69"]}],"mendeley":{"formattedCitation":"(Wijewickrema &amp; Paplinski, 2005)","plainTextFormattedCitation":"(Wijewickrema &amp; Paplinski, 2005)","previouslyFormattedCitation":"(Wijewickrema &amp; Paplinski, 2005)"},"properties":{"noteIndex":0},"schema":"https://github.com/citation-style-language/schema/raw/master/csl-citation.json"}</w:instrText>
      </w:r>
      <w:r w:rsidRPr="00EE532E">
        <w:rPr>
          <w:rFonts w:ascii="Times New Roman" w:eastAsia="Century" w:hAnsi="Times New Roman" w:cs="Times New Roman"/>
          <w:i/>
          <w:sz w:val="24"/>
          <w:szCs w:val="24"/>
          <w:lang w:bidi="en-US"/>
        </w:rPr>
        <w:fldChar w:fldCharType="separate"/>
      </w:r>
      <w:r w:rsidRPr="00EE532E">
        <w:rPr>
          <w:rFonts w:ascii="Times New Roman" w:eastAsia="Century" w:hAnsi="Times New Roman" w:cs="Times New Roman"/>
          <w:noProof/>
          <w:sz w:val="24"/>
          <w:szCs w:val="24"/>
          <w:lang w:bidi="en-US"/>
        </w:rPr>
        <w:t>(Wijewickrema &amp; Paplinski, 2005)</w:t>
      </w:r>
      <w:r w:rsidRPr="00EE532E">
        <w:rPr>
          <w:rFonts w:ascii="Times New Roman" w:eastAsia="Century" w:hAnsi="Times New Roman" w:cs="Times New Roman"/>
          <w:i/>
          <w:sz w:val="24"/>
          <w:szCs w:val="24"/>
          <w:lang w:bidi="en-US"/>
        </w:rPr>
        <w:fldChar w:fldCharType="end"/>
      </w:r>
      <w:r w:rsidRPr="00EE532E">
        <w:rPr>
          <w:rFonts w:ascii="Times New Roman" w:eastAsia="Century" w:hAnsi="Times New Roman" w:cs="Times New Roman"/>
          <w:i/>
          <w:sz w:val="24"/>
          <w:szCs w:val="24"/>
          <w:lang w:bidi="en-US"/>
        </w:rPr>
        <w:t xml:space="preserve"> </w:t>
      </w:r>
      <w:r w:rsidRPr="00EE532E">
        <w:rPr>
          <w:rFonts w:ascii="Times New Roman" w:eastAsia="Century" w:hAnsi="Times New Roman" w:cs="Times New Roman"/>
          <w:iCs/>
          <w:sz w:val="24"/>
          <w:szCs w:val="24"/>
          <w:lang w:bidi="en-US"/>
        </w:rPr>
        <w:t>is applied on the results of a</w:t>
      </w:r>
      <w:r w:rsidRPr="00EE532E">
        <w:rPr>
          <w:rFonts w:ascii="Times New Roman" w:eastAsia="Times New Roman" w:hAnsi="Times New Roman" w:cs="Times New Roman"/>
          <w:bCs/>
          <w:sz w:val="24"/>
          <w:szCs w:val="24"/>
          <w:lang w:bidi="ar-SA"/>
        </w:rPr>
        <w:t xml:space="preserve"> Chan-Vese active contour </w:t>
      </w:r>
      <w:r w:rsidRPr="00EE532E">
        <w:rPr>
          <w:rFonts w:ascii="Times New Roman" w:eastAsia="Times New Roman" w:hAnsi="Times New Roman" w:cs="Times New Roman"/>
          <w:bCs/>
          <w:sz w:val="24"/>
          <w:szCs w:val="24"/>
          <w:lang w:bidi="ar-SA"/>
        </w:rPr>
        <w:fldChar w:fldCharType="begin" w:fldLock="1"/>
      </w:r>
      <w:r w:rsidRPr="00EE532E">
        <w:rPr>
          <w:rFonts w:ascii="Times New Roman" w:eastAsia="Times New Roman" w:hAnsi="Times New Roman" w:cs="Times New Roman"/>
          <w:bCs/>
          <w:sz w:val="24"/>
          <w:szCs w:val="24"/>
          <w:lang w:bidi="ar-SA"/>
        </w:rPr>
        <w:instrText>ADDIN CSL_CITATION {"citationItems":[{"id":"ITEM-1","itemData":{"author":[{"dropping-particle":"","family":"Chan","given":"Tony","non-dropping-particle":"","parse-names":false,"suffix":""},{"dropping-particle":"","family":"Vese","given":"Luminita","non-dropping-particle":"","parse-names":false,"suffix":""}],"container-title":"International Conference on Scale-Space Theories in Computer Vision","id":"ITEM-1","issued":{"date-parts":[["1999"]]},"page":"141-151","title":"An active contour model without edges","type":"paper-conference"},"uris":["http://www.mendeley.com/documents/?uuid=a62b8cbe-b004-423c-b984-2ed825d35a9c"]}],"mendeley":{"formattedCitation":"(Chan &amp; Vese, 1999)","plainTextFormattedCitation":"(Chan &amp; Vese, 1999)","previouslyFormattedCitation":"(Chan &amp; Vese, 1999)"},"properties":{"noteIndex":0},"schema":"https://github.com/citation-style-language/schema/raw/master/csl-citation.json"}</w:instrText>
      </w:r>
      <w:r w:rsidRPr="00EE532E">
        <w:rPr>
          <w:rFonts w:ascii="Times New Roman" w:eastAsia="Times New Roman" w:hAnsi="Times New Roman" w:cs="Times New Roman"/>
          <w:bCs/>
          <w:sz w:val="24"/>
          <w:szCs w:val="24"/>
          <w:lang w:bidi="ar-SA"/>
        </w:rPr>
        <w:fldChar w:fldCharType="separate"/>
      </w:r>
      <w:r w:rsidRPr="00EE532E">
        <w:rPr>
          <w:rFonts w:ascii="Times New Roman" w:eastAsia="Times New Roman" w:hAnsi="Times New Roman" w:cs="Times New Roman"/>
          <w:bCs/>
          <w:noProof/>
          <w:sz w:val="24"/>
          <w:szCs w:val="24"/>
          <w:lang w:bidi="ar-SA"/>
        </w:rPr>
        <w:t>(Chan &amp; Vese, 1999)</w:t>
      </w:r>
      <w:r w:rsidRPr="00EE532E">
        <w:rPr>
          <w:rFonts w:ascii="Times New Roman" w:eastAsia="Times New Roman" w:hAnsi="Times New Roman" w:cs="Times New Roman"/>
          <w:bCs/>
          <w:sz w:val="24"/>
          <w:szCs w:val="24"/>
          <w:lang w:bidi="ar-SA"/>
        </w:rPr>
        <w:fldChar w:fldCharType="end"/>
      </w:r>
      <w:r w:rsidRPr="00EE532E">
        <w:rPr>
          <w:rFonts w:ascii="Times New Roman" w:eastAsia="Times New Roman" w:hAnsi="Times New Roman" w:cs="Times New Roman"/>
          <w:bCs/>
          <w:sz w:val="24"/>
          <w:szCs w:val="24"/>
          <w:lang w:bidi="ar-SA"/>
        </w:rPr>
        <w:t xml:space="preserve">, then perform. </w:t>
      </w:r>
    </w:p>
    <w:p w14:paraId="45E0DD3C" w14:textId="77777777" w:rsidR="00EE532E" w:rsidRPr="00EE532E" w:rsidRDefault="00EE532E" w:rsidP="001D18A7">
      <w:pPr>
        <w:bidi w:val="0"/>
        <w:spacing w:line="276" w:lineRule="auto"/>
        <w:jc w:val="both"/>
        <w:rPr>
          <w:rFonts w:ascii="Times New Roman" w:eastAsia="Calibri" w:hAnsi="Times New Roman" w:cs="Times New Roman"/>
          <w:sz w:val="24"/>
          <w:szCs w:val="24"/>
        </w:rPr>
      </w:pPr>
    </w:p>
    <w:p w14:paraId="5E941013" w14:textId="77777777" w:rsidR="00EE532E" w:rsidRPr="00EE532E" w:rsidRDefault="00EE532E" w:rsidP="001D18A7">
      <w:pPr>
        <w:bidi w:val="0"/>
        <w:spacing w:line="276" w:lineRule="auto"/>
        <w:jc w:val="both"/>
        <w:rPr>
          <w:rFonts w:ascii="Times New Roman" w:eastAsia="Calibri" w:hAnsi="Times New Roman" w:cs="Times New Roman"/>
          <w:sz w:val="24"/>
          <w:szCs w:val="24"/>
        </w:rPr>
      </w:pPr>
      <w:r w:rsidRPr="00EE532E">
        <w:rPr>
          <w:rFonts w:ascii="Times New Roman" w:eastAsia="Calibri" w:hAnsi="Times New Roman" w:cs="Times New Roman"/>
          <w:sz w:val="24"/>
          <w:szCs w:val="24"/>
        </w:rPr>
        <w:t xml:space="preserve">The rest of the paper is organized as follows: Section 2 details the materials and methods applied in the research. The algorithm is presented in Section 3. Results and discussion of the tested system provided in section 4. Section 5 include conclusions and recommendations for future work. </w:t>
      </w:r>
    </w:p>
    <w:p w14:paraId="71399B77" w14:textId="77777777" w:rsidR="00EE532E" w:rsidRPr="00EE532E" w:rsidRDefault="00EE532E" w:rsidP="001D18A7">
      <w:pPr>
        <w:bidi w:val="0"/>
        <w:spacing w:after="0" w:line="240" w:lineRule="auto"/>
        <w:rPr>
          <w:rFonts w:ascii="Times New Roman" w:eastAsia="Calibri" w:hAnsi="Times New Roman" w:cs="Times New Roman"/>
          <w:sz w:val="24"/>
          <w:szCs w:val="24"/>
          <w:lang w:bidi="ar-SA"/>
        </w:rPr>
      </w:pPr>
    </w:p>
    <w:p w14:paraId="4A0E1A04" w14:textId="77777777" w:rsidR="00EE532E" w:rsidRPr="00EE532E" w:rsidRDefault="00EE532E" w:rsidP="001D18A7">
      <w:pPr>
        <w:keepNext/>
        <w:bidi w:val="0"/>
        <w:spacing w:after="0" w:line="240" w:lineRule="auto"/>
        <w:ind w:left="360"/>
        <w:outlineLvl w:val="0"/>
        <w:rPr>
          <w:rFonts w:ascii="Times New Roman" w:eastAsia="Times New Roman" w:hAnsi="Times New Roman" w:cs="Times New Roman"/>
          <w:b/>
          <w:bCs/>
          <w:color w:val="4472C4"/>
          <w:sz w:val="28"/>
          <w:szCs w:val="36"/>
          <w:lang w:bidi="ar-SA"/>
        </w:rPr>
      </w:pPr>
      <w:r w:rsidRPr="00EE532E">
        <w:rPr>
          <w:rFonts w:ascii="Times New Roman" w:eastAsia="Times New Roman" w:hAnsi="Times New Roman" w:cs="Times New Roman"/>
          <w:b/>
          <w:bCs/>
          <w:color w:val="4472C4"/>
          <w:sz w:val="28"/>
          <w:szCs w:val="36"/>
          <w:lang w:bidi="ar-SA"/>
        </w:rPr>
        <w:t>Materials and Methods</w:t>
      </w:r>
    </w:p>
    <w:p w14:paraId="1A08F9FA"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t>Dataset acquisition</w:t>
      </w:r>
    </w:p>
    <w:p w14:paraId="656A9C39"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The data was acquired at midday on 23 July 2018 from a 180X260 meter open field at Newe Ya‘ar (32°43'05.4"N 35°10'47.7"E) in Israel. The melon plants were at ripening stage.</w:t>
      </w:r>
    </w:p>
    <w:p w14:paraId="45F81D95" w14:textId="77777777" w:rsidR="00EE532E" w:rsidRPr="00EE532E" w:rsidRDefault="00EE532E" w:rsidP="001D18A7">
      <w:pPr>
        <w:bidi w:val="0"/>
        <w:spacing w:after="0" w:line="276" w:lineRule="auto"/>
        <w:jc w:val="both"/>
        <w:rPr>
          <w:rFonts w:ascii="Times New Roman" w:eastAsia="Times New Roman" w:hAnsi="Times New Roman" w:cs="Times New Roman"/>
          <w:sz w:val="20"/>
          <w:szCs w:val="20"/>
          <w:lang w:bidi="ar-SA"/>
        </w:rPr>
      </w:pPr>
      <w:r w:rsidRPr="00EE532E">
        <w:rPr>
          <w:rFonts w:ascii="Times New Roman" w:eastAsia="Times New Roman" w:hAnsi="Times New Roman" w:cs="Times New Roman"/>
          <w:noProof/>
          <w:sz w:val="20"/>
          <w:szCs w:val="20"/>
          <w:lang w:bidi="ar-SA"/>
        </w:rPr>
        <w:t xml:space="preserve"> </w:t>
      </w:r>
      <w:r w:rsidRPr="00EE532E">
        <w:rPr>
          <w:rFonts w:ascii="Times New Roman" w:eastAsia="Times New Roman" w:hAnsi="Times New Roman" w:cs="Times New Roman"/>
          <w:noProof/>
          <w:sz w:val="20"/>
          <w:szCs w:val="20"/>
        </w:rPr>
        <w:drawing>
          <wp:inline distT="0" distB="0" distL="0" distR="0" wp14:anchorId="77D9B843" wp14:editId="767EE6CF">
            <wp:extent cx="535813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2187" cy="1426395"/>
                    </a:xfrm>
                    <a:prstGeom prst="rect">
                      <a:avLst/>
                    </a:prstGeom>
                  </pic:spPr>
                </pic:pic>
              </a:graphicData>
            </a:graphic>
          </wp:inline>
        </w:drawing>
      </w:r>
    </w:p>
    <w:p w14:paraId="5A93C607" w14:textId="77777777" w:rsidR="00EE532E" w:rsidRPr="00EE532E" w:rsidRDefault="00EE532E" w:rsidP="001D18A7">
      <w:pPr>
        <w:keepNext/>
        <w:keepLines/>
        <w:tabs>
          <w:tab w:val="left" w:pos="357"/>
        </w:tabs>
        <w:bidi w:val="0"/>
        <w:spacing w:after="200" w:line="276" w:lineRule="auto"/>
        <w:jc w:val="both"/>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Figure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figure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noProof/>
          <w:color w:val="44546A"/>
          <w:lang w:bidi="ar-SA"/>
        </w:rPr>
        <w:t>1</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Tested melon field at Newe Ya‘ar (left), a typical image with marked melon (right)</w:t>
      </w:r>
    </w:p>
    <w:p w14:paraId="7220DFC5"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Data was collected using a “Phantom 4 Pro” UAV equipped with a color RGB camera DJI FC6310 type. The UAV hovered about 15 m above the field, with the camera facing vertically downward during the image acquisition. The images resolution were 5472 × 3648 pixels, with each image containing hundreds of melons of different size, shape and color. Before image acquisition the following operations were conducted in the field: </w:t>
      </w:r>
    </w:p>
    <w:p w14:paraId="7235719D" w14:textId="77777777" w:rsidR="00EE532E" w:rsidRPr="00EE532E" w:rsidRDefault="00EE532E" w:rsidP="001D18A7">
      <w:pPr>
        <w:numPr>
          <w:ilvl w:val="0"/>
          <w:numId w:val="3"/>
        </w:numPr>
        <w:bidi w:val="0"/>
        <w:spacing w:after="0" w:line="276" w:lineRule="auto"/>
        <w:ind w:firstLine="0"/>
        <w:contextualSpacing/>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Irrigation was stopped one week before to reduce foliage. </w:t>
      </w:r>
    </w:p>
    <w:p w14:paraId="0754875B" w14:textId="77777777" w:rsidR="00EE532E" w:rsidRPr="00EE532E" w:rsidRDefault="00EE532E" w:rsidP="001D18A7">
      <w:pPr>
        <w:numPr>
          <w:ilvl w:val="0"/>
          <w:numId w:val="3"/>
        </w:numPr>
        <w:bidi w:val="0"/>
        <w:spacing w:after="0" w:line="276" w:lineRule="auto"/>
        <w:ind w:firstLine="0"/>
        <w:contextualSpacing/>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Just before the image acquisition 138 melons were randomly selected and marked in the field by placing a sign next to them. The sign was faced up, towards the drone so that it could be recognized in the image. These melons </w:t>
      </w:r>
      <w:r w:rsidRPr="00EE532E">
        <w:rPr>
          <w:rFonts w:ascii="Times New Roman" w:eastAsia="Century" w:hAnsi="Times New Roman" w:cs="Times New Roman"/>
          <w:sz w:val="24"/>
          <w:szCs w:val="24"/>
          <w:lang w:bidi="en-US"/>
        </w:rPr>
        <w:lastRenderedPageBreak/>
        <w:t xml:space="preserve">were used as ground-truth data and were analyzed in the image processing stage by a "Tomato Analyzer" tool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{"citationItems":[{"id":"ITEM-1","itemData":{"author":[{"dropping-particle":"","family":"Gonzalo","given":"Maria Jose","non-dropping-particle":"","parse-names":false,"suffix":""},{"dropping-particle":"","family":"Brewer","given":"Marin Talbot","non-dropping-particle":"","parse-names":false,"suffix":""},{"dropping-particle":"","family":"Anderson","given":"Claire","non-dropping-particle":"","parse-names":false,"suffix":""},{"dropping-particle":"","family":"Sullivan","given":"David","non-dropping-particle":"","parse-names":false,"suffix":""},{"dropping-particle":"","family":"Gray","given":"Simon","non-dropping-particle":"","parse-names":false,"suffix":""},{"dropping-particle":"","family":"Knaap","given":"Esther","non-dropping-particle":"van der","parse-names":false,"suffix":""}],"container-title":"Journal of the American Society for Horticultural Science","id":"ITEM-1","issue":"1","issued":{"date-parts":[["2009"]]},"page":"77-87","publisher":"American Society for Horticultural Science","title":"Tomato fruit shape analysis using morphometric and morphology attributes implemented in Tomato Analyzer software program","type":"article-journal","volume":"134"},"uris":["http://www.mendeley.com/documents/?uuid=e7fec6c8-fbe4-4353-bfe6-47e392277e24"]}],"mendeley":{"formattedCitation":"(Gonzalo et al., 2009)","plainTextFormattedCitation":"(Gonzalo et al., 2009)","previouslyFormattedCitation":"(Gonzalo et al., 2009)"},"properties":{"noteIndex":0},"schema":"https://github.com/citation-style-language/schema/raw/master/csl-citation.json"}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(Gonzalo et al., 2009)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providing for each melon its size and weight characteristics. </w:t>
      </w:r>
    </w:p>
    <w:p w14:paraId="50D95026"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Since several of melons were damaged during the collecting and measuring process, it was measured only 116 melons. As a result an additional data that were collected the year before at the same place with a Sony ILCE-5000 camera mounted on a Quad-Copter drone was also used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Kalantar","given":"A","non-dropping-particle":"","parse-names":false,"suffix":""},{"dropping-particle":"","family":"Dashuta","given":"A","non-dropping-particle":"","parse-names":false,"suffix":""},{"dropping-particle":"","family":"Edan","given":"Y","non-dropping-particle":"","parse-names":false,"suffix":""},{"dropping-particle":"","family":"Dafna","given":"A","non-dropping-particle":"","parse-names":false,"suffix":""},{"dropping-particle":"","family":"Gur","given":"A","non-dropping-particle":"","parse-names":false,"suffix":""},{"dropping-particle":"","family":"Klapp","given":"I","non-dropping-particle":"","parse-names":false,"suffix":""}],"container-title":"Precision agriculture’19","id":"ITEM-1","issued":{"date-parts":[["2019"]]},"page":"1386-1393","publisher":"Wageningen Academic Publishers","title":"Estimating melon yield for breeding processes by machine-vision processing of UAV images","type":"chapter"},"uris":["http://www.mendeley.com/documents/?uuid=bb17559c-25e7-4450-b7f6-4f3c74591b46"]}],"mendeley":{"formattedCitation":"(Kalantar et al., 2019)","plainTextFormattedCitation":"(Kalantar et al., 2019)","previouslyFormattedCitation":"(Kalantar et al., 2019)"},"properties":{"noteIndex":0},"schema":"https://github.com/citation-style-language/schema/raw/master/csl-citation.json"}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(Kalantar et al., 2019)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This data contained 32 measured melons which were used later to build the yield estimation regression model. The testing process was conducted on an image from another dataset that was collected 2 years before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Dashuta","given":"Artium","non-dropping-particle":"","parse-names":false,"suffix":""},{"dropping-particle":"","family":"Klapp","given":"Iftach","non-dropping-particle":"","parse-names":false,"suffix":""}],"container-title":"Optics and Photonics for Energy and the Environment","id":"ITEM-1","issued":{"date-parts":[["2018"]]},"page":"ET4A--2","title":"Melon Recognition in UAV Images to Estimate Yield of a Breeding Process","type":"paper-conference"},"uris":["http://www.mendeley.com/documents/?uuid=3ea14765-3fc0-4104-a286-4bbd97ac3669"]}],"mendeley":{"formattedCitation":"(Dashuta &amp; Klapp, 2018)","plainTextFormattedCitation":"(Dashuta &amp; Klapp, 2018)","previouslyFormattedCitation":"(Dashuta &amp; Klapp, 2018)"},"properties":{"noteIndex":0},"schema":"https://github.com/citation-style-language/schema/raw/master/csl-citation.json"}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(Dashuta &amp; Klapp, 2018)</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w:t>
      </w:r>
    </w:p>
    <w:p w14:paraId="3BE4B472"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t>Data preparation</w:t>
      </w:r>
    </w:p>
    <w:p w14:paraId="4FEB4FCE"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To reduce computational time the images were divided </w:t>
      </w:r>
      <w:r w:rsidRPr="00EE532E">
        <w:rPr>
          <w:rFonts w:ascii="Times New Roman" w:eastAsia="Century" w:hAnsi="Times New Roman" w:cs="Times New Roman"/>
          <w:sz w:val="24"/>
          <w:szCs w:val="24"/>
          <w:lang w:val="en-GB" w:bidi="en-US"/>
        </w:rPr>
        <w:t>in</w:t>
      </w:r>
      <w:r w:rsidRPr="00EE532E">
        <w:rPr>
          <w:rFonts w:ascii="Times New Roman" w:eastAsia="Century" w:hAnsi="Times New Roman" w:cs="Times New Roman"/>
          <w:sz w:val="24"/>
          <w:szCs w:val="24"/>
          <w:lang w:bidi="en-US"/>
        </w:rPr>
        <w:t xml:space="preserve">to 592 × 394 sub images with a small overlap between the sub images to prevent loss of melon's images.  To preserve image aspect ratio, the height overlap was set to 30 pixels and the width overlap was set in the following proportion: </w:t>
      </w:r>
    </w:p>
    <w:p w14:paraId="63E7E0F0"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p>
    <w:p w14:paraId="51AD3A8B" w14:textId="77777777" w:rsidR="00EE532E" w:rsidRPr="00EE532E" w:rsidRDefault="00EE532E" w:rsidP="001D18A7">
      <w:pPr>
        <w:bidi w:val="0"/>
        <w:spacing w:after="0" w:line="276" w:lineRule="auto"/>
        <w:ind w:left="2160"/>
        <w:jc w:val="both"/>
        <w:rPr>
          <w:rFonts w:ascii="Times New Roman" w:eastAsia="Century" w:hAnsi="Times New Roman" w:cs="Times New Roman"/>
          <w:sz w:val="24"/>
          <w:szCs w:val="24"/>
          <w:lang w:bidi="en-US"/>
        </w:rPr>
      </w:pPr>
      <m:oMath>
        <m:r>
          <w:rPr>
            <w:rFonts w:ascii="Cambria Math" w:eastAsia="Century" w:hAnsi="Cambria Math" w:cs="Times New Roman"/>
            <w:sz w:val="24"/>
            <w:szCs w:val="24"/>
            <w:lang w:bidi="en-US"/>
          </w:rPr>
          <m:t>width</m:t>
        </m:r>
        <m:r>
          <m:rPr>
            <m:sty m:val="p"/>
          </m:rPr>
          <w:rPr>
            <w:rFonts w:ascii="Cambria Math" w:eastAsia="Century" w:hAnsi="Cambria Math" w:cs="Times New Roman"/>
            <w:sz w:val="24"/>
            <w:szCs w:val="24"/>
            <w:lang w:bidi="en-US"/>
          </w:rPr>
          <m:t xml:space="preserve"> </m:t>
        </m:r>
        <m:r>
          <w:rPr>
            <w:rFonts w:ascii="Cambria Math" w:eastAsia="Century" w:hAnsi="Cambria Math" w:cs="Times New Roman"/>
            <w:sz w:val="24"/>
            <w:szCs w:val="24"/>
            <w:lang w:bidi="en-US"/>
          </w:rPr>
          <m:t>overlap</m:t>
        </m:r>
        <m:r>
          <m:rPr>
            <m:sty m:val="p"/>
          </m:rPr>
          <w:rPr>
            <w:rFonts w:ascii="Cambria Math" w:eastAsia="Century" w:hAnsi="Cambria Math" w:cs="Times New Roman"/>
            <w:sz w:val="24"/>
            <w:szCs w:val="24"/>
            <w:lang w:bidi="en-US"/>
          </w:rPr>
          <m:t>=30*</m:t>
        </m:r>
        <m:f>
          <m:fPr>
            <m:ctrlPr>
              <w:rPr>
                <w:rFonts w:ascii="Cambria Math" w:eastAsia="Century" w:hAnsi="Cambria Math" w:cs="Times New Roman"/>
                <w:sz w:val="24"/>
                <w:szCs w:val="24"/>
                <w:lang w:bidi="en-US"/>
              </w:rPr>
            </m:ctrlPr>
          </m:fPr>
          <m:num>
            <m:r>
              <w:rPr>
                <w:rFonts w:ascii="Cambria Math" w:eastAsia="Century" w:hAnsi="Cambria Math" w:cs="Times New Roman"/>
                <w:sz w:val="24"/>
                <w:szCs w:val="24"/>
                <w:lang w:bidi="en-US"/>
              </w:rPr>
              <m:t>width</m:t>
            </m:r>
          </m:num>
          <m:den>
            <m:r>
              <w:rPr>
                <w:rFonts w:ascii="Cambria Math" w:eastAsia="Century" w:hAnsi="Cambria Math" w:cs="Times New Roman"/>
                <w:sz w:val="24"/>
                <w:szCs w:val="24"/>
                <w:lang w:bidi="en-US"/>
              </w:rPr>
              <m:t>hieght</m:t>
            </m:r>
          </m:den>
        </m:f>
      </m:oMath>
      <w:r w:rsidRPr="00EE532E">
        <w:rPr>
          <w:rFonts w:ascii="Times New Roman" w:eastAsia="Century" w:hAnsi="Times New Roman" w:cs="Times New Roman"/>
          <w:sz w:val="24"/>
          <w:szCs w:val="24"/>
          <w:lang w:bidi="en-US"/>
        </w:rPr>
        <w:tab/>
      </w:r>
      <w:r w:rsidRPr="00EE532E">
        <w:rPr>
          <w:rFonts w:ascii="Times New Roman" w:eastAsia="Century" w:hAnsi="Times New Roman" w:cs="Times New Roman"/>
          <w:sz w:val="24"/>
          <w:szCs w:val="24"/>
          <w:lang w:bidi="en-US"/>
        </w:rPr>
        <w:tab/>
      </w:r>
      <w:r w:rsidRPr="00EE532E">
        <w:rPr>
          <w:rFonts w:ascii="Times New Roman" w:eastAsia="Century" w:hAnsi="Times New Roman" w:cs="Times New Roman"/>
          <w:sz w:val="24"/>
          <w:szCs w:val="24"/>
          <w:lang w:bidi="en-US"/>
        </w:rPr>
        <w:tab/>
      </w:r>
      <w:r w:rsidRPr="00EE532E">
        <w:rPr>
          <w:rFonts w:ascii="Times New Roman" w:eastAsia="Century" w:hAnsi="Times New Roman" w:cs="Times New Roman"/>
          <w:sz w:val="24"/>
          <w:szCs w:val="24"/>
          <w:lang w:bidi="en-US"/>
        </w:rPr>
        <w:tab/>
        <w:t>(1)</w:t>
      </w:r>
    </w:p>
    <w:p w14:paraId="7DABBAC9"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All sub images were annotated by an expert who marked manually bounding boxes of the melons using a graphical image annotation tool "labelImg" version 1.8.1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{"citationItems":[{"id":"ITEM-1","itemData":{"URL":"https://github.com/tzutalin/labelImg ","id":"ITEM-1","issued":{"date-parts":[["2018"]]},"title":"Labelimg, graphical image annotation tool","type":"webpage"},"uris":["http://www.mendeley.com/documents/?uuid=1fb32c78-6db4-4b28-b107-7b2a07717986"]}],"mendeley":{"formattedCitation":"(“Labelimg, graphical image annotation tool,” 2018)","plainTextFormattedCitation":"(“Labelimg, graphical image annotation tool,” 2018)","previouslyFormattedCitation":"(“Labelimg, graphical image annotation tool,” 2018)"},"properties":{"noteIndex":0},"schema":"https://github.com/citation-style-language/schema/raw/master/csl-citation.json"}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(“Labelimg, graphical image annotation tool,” 2018)</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w:t>
      </w:r>
    </w:p>
    <w:p w14:paraId="4029BE7C"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p>
    <w:p w14:paraId="1C7D727E" w14:textId="77777777" w:rsidR="00EE532E" w:rsidRPr="00EE532E" w:rsidRDefault="00EE532E" w:rsidP="001D18A7">
      <w:pPr>
        <w:bidi w:val="0"/>
        <w:spacing w:after="0" w:line="276" w:lineRule="auto"/>
        <w:jc w:val="both"/>
        <w:rPr>
          <w:rFonts w:ascii="Times New Roman" w:eastAsia="Century" w:hAnsi="Times New Roman" w:cs="Times New Roman"/>
          <w:sz w:val="24"/>
          <w:szCs w:val="24"/>
          <w:rtl/>
        </w:rPr>
      </w:pPr>
      <w:r w:rsidRPr="00EE532E">
        <w:rPr>
          <w:rFonts w:ascii="Times New Roman" w:eastAsia="Century" w:hAnsi="Times New Roman" w:cs="Times New Roman"/>
          <w:sz w:val="24"/>
          <w:szCs w:val="24"/>
          <w:lang w:bidi="en-US"/>
        </w:rPr>
        <w:t xml:space="preserve">Eight images were selected, six of them from 2018 season, one of them from 2017 season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Kalantar","given":"A","non-dropping-particle":"","parse-names":false,"suffix":""},{"dropping-particle":"","family":"Dashuta","given":"A","non-dropping-particle":"","parse-names":false,"suffix":""},{"dropping-particle":"","family":"Edan","given":"Y","non-dropping-particle":"","parse-names":false,"suffix":""},{"dropping-particle":"","family":"Dafna","given":"A","non-dropping-particle":"","parse-names":false,"suffix":""},{"dropping-particle":"","family":"Gur","given":"A","non-dropping-particle":"","parse-names":false,"suffix":""},{"dropping-particle":"","family":"Klapp","given":"I","non-dropping-particle":"","parse-names":false,"suffix":""}],"container-title":"Precision agriculture’19","id":"ITEM-1","issued":{"date-parts":[["2019"]]},"page":"1386-1393","publisher":"Wageningen Academic Publishers","title":"Estimating melon yield for breeding processes by machine-vision processing of UAV images","type":"chapter"},"uris":["http://www.mendeley.com/documents/?uuid=bb17559c-25e7-4450-b7f6-4f3c74591b46"]}],"mendeley":{"formattedCitation":"(Kalantar et al., 2019)","plainTextFormattedCitation":"(Kalantar et al., 2019)","previouslyFormattedCitation":"(Kalantar et al., 2019)"},"properties":{"noteIndex":0},"schema":"https://github.com/citation-style-language/schema/raw/master/csl-citation.json"}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(Kalantar et al., 2019)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and one from 2016 season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Dashuta","given":"Artium","non-dropping-particle":"","parse-names":false,"suffix":""},{"dropping-particle":"","family":"Klapp","given":"Iftach","non-dropping-particle":"","parse-names":false,"suffix":""}],"container-title":"Optics and Photonics for Energy and the Environment","id":"ITEM-1","issued":{"date-parts":[["2018"]]},"page":"ET4A--2","title":"Melon Recognition in UAV Images to Estimate Yield of a Breeding Process","type":"paper-conference"},"uris":["http://www.mendeley.com/documents/?uuid=3ea14765-3fc0-4104-a286-4bbd97ac3669"]}],"mendeley":{"formattedCitation":"(Dashuta &amp; Klapp, 2018)","plainTextFormattedCitation":"(Dashuta &amp; Klapp, 2018)","previouslyFormattedCitation":"(Dashuta &amp; Klapp, 2018)"},"properties":{"noteIndex":0},"schema":"https://github.com/citation-style-language/schema/raw/master/csl-citation.json"}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(Dashuta &amp; Klapp, 2018)</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All images were subdivided into a grid of 10x10 resulted in 800 sub-images where each one of them was manually tagged. Four images from the 2018 season were allocated for the training process, the remaining four images were used for testing the model’s performance.</w:t>
      </w:r>
    </w:p>
    <w:p w14:paraId="139DFE47" w14:textId="77777777" w:rsidR="00EE532E" w:rsidRPr="00EE532E" w:rsidRDefault="00EE532E" w:rsidP="001D18A7">
      <w:pPr>
        <w:bidi w:val="0"/>
        <w:spacing w:after="0" w:line="240" w:lineRule="auto"/>
        <w:rPr>
          <w:rFonts w:ascii="Times New Roman" w:eastAsia="Century" w:hAnsi="Times New Roman" w:cs="Times New Roman"/>
          <w:sz w:val="24"/>
          <w:szCs w:val="24"/>
        </w:rPr>
      </w:pPr>
    </w:p>
    <w:p w14:paraId="2F30AD9B"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t>Algorithm, transfer learning and augmentation</w:t>
      </w:r>
    </w:p>
    <w:p w14:paraId="7980D58B" w14:textId="0B3B01FC"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The algorithm relied on transfer learning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Huh","given":"Minyoung","non-dropping-particle":"","parse-names":false,"suffix":""},{"dropping-particle":"","family":"Agrawal","given":"Pulkit","non-dropping-particle":"","parse-names":false,"suffix":""},{"dropping-particle":"","family":"Efros","given":"Alexei A","non-dropping-particle":"","parse-names":false,"suffix":""}],"container-title":"arXiv preprint arXiv:1608.08614","id":"ITEM-1","issued":{"date-parts":[["2016"]]},"title":"What makes ImageNet good for transfer learning?","type":"article-journal"},"uris":["http://www.mendeley.com/documents/?uuid=9f0fd571-4db0-478d-b2e9-cbcf9034d691"]}],"mendeley":{"formattedCitation":"(Huh et al., 2016)","plainTextFormattedCitation":"(Huh et al., 2016)","previouslyFormattedCitation":"(Huh, Agrawal, &amp; Efros, 2016)"},"properties":{"noteIndex":0},"schema":"https://github.com/citation-style-language/schema/raw/master/csl-citation.json"}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(Huh et al., 2016)</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Wang","given":"Xuezhi","non-dropping-particle":"","parse-names":false,"suffix":""},{"dropping-particle":"","family":"Schneider","given":"Jeff","non-dropping-particle":"","parse-names":false,"suffix":""}],"container-title":"Advances in Neural Information Processing Systems 27","editor":[{"dropping-particle":"","family":"Ghahramani","given":"Z","non-dropping-particle":"","parse-names":false,"suffix":""},{"dropping-particle":"","family":"Welling","given":"M","non-dropping-particle":"","parse-names":false,"suffix":""},{"dropping-particle":"","family":"Cortes","given":"C","non-dropping-particle":"","parse-names":false,"suffix":""},{"dropping-particle":"","family":"Lawrence","given":"N D","non-dropping-particle":"","parse-names":false,"suffix":""},{"dropping-particle":"","family":"Weinberger","given":"K Q","non-dropping-particle":"","parse-names":false,"suffix":""}],"id":"ITEM-1","issued":{"date-parts":[["2014"]]},"page":"1898-1906","publisher":"Curran Associates, Inc.","title":"Flexible Transfer Learning under Support and Model Shift","type":"chapter"},"uris":["http://www.mendeley.com/documents/?uuid=adf339ae-e22e-45ec-b60d-3618bd66eccb"]}],"mendeley":{"formattedCitation":"(X. Wang &amp; Schneider, 2014)","plainTextFormattedCitation":"(X. Wang &amp; Schneider, 2014)","previouslyFormattedCitation":"(X. Wang &amp; Schneider, 2014)"},"properties":{"noteIndex":0},"schema":"https://github.com/citation-style-language/schema/raw/master/csl-citation.json"}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(X. Wang &amp; Schneider, 2014)</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Yosinski","given":"Jason","non-dropping-particle":"","parse-names":false,"suffix":""},{"dropping-particle":"","family":"Clune","given":"Jeff","non-dropping-particle":"","parse-names":false,"suffix":""},{"dropping-particle":"","family":"Bengio","given":"Yoshua","non-dropping-particle":"","parse-names":false,"suffix":""},{"dropping-particle":"","family":"Lipson","given":"Hod","non-dropping-particle":"","parse-names":false,"suffix":""}],"container-title":"Advances in Neural Information Processing Systems 27","editor":[{"dropping-particle":"","family":"Ghahramani","given":"Z","non-dropping-particle":"","parse-names":false,"suffix":""},{"dropping-particle":"","family":"Welling","given":"M","non-dropping-particle":"","parse-names":false,"suffix":""},{"dropping-particle":"","family":"Cortes","given":"C","non-dropping-particle":"","parse-names":false,"suffix":""},{"dropping-particle":"","family":"Lawrence","given":"N D","non-dropping-particle":"","parse-names":false,"suffix":""},{"dropping-particle":"","family":"Weinberger","given":"K Q","non-dropping-particle":"","parse-names":false,"suffix":""}],"id":"ITEM-1","issued":{"date-parts":[["2014"]]},"page":"3320-3328","publisher":"Curran Associates, Inc.","title":"How transferable are features in deep neural networks?","type":"chapter"},"uris":["http://www.mendeley.com/documents/?uuid=dfe9e6cb-a1e9-4534-83f2-b0935b236952"]}],"mendeley":{"formattedCitation":"(Yosinski et al., 2014)","plainTextFormattedCitation":"(Yosinski et al., 2014)","previouslyFormattedCitation":"(Yosinski, Clune, Bengio, &amp; Lipson, 2014)"},"properties":{"noteIndex":0},"schema":"https://github.com/citation-style-language/schema/raw/master/csl-citation.json"}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(Yosinski et al., 2014)</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systems","id":"ITEM-1","issued":{"date-parts":[["2012"]]},"page":"1097-1105","title":"Imagenet classification with deep convolutional neural networks","type":"paper-conference"},"uris":["http://www.mendeley.com/documents/?uuid=a0b63467-0f56-4464-804c-8d41db613b80"]}],"mendeley":{"formattedCitation":"(Krizhevsky et al., 2012)","plainTextFormattedCitation":"(Krizhevsky et al., 2012)","previouslyFormattedCitation":"(Krizhevsky, Sutskever, &amp; Hinton, 2012)"},"properties":{"noteIndex":0},"schema":"https://github.com/citation-style-language/schema/raw/master/csl-citation.json"}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(Krizhevsky et al., 2012)</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Donahue","given":"Jeff","non-dropping-particle":"","parse-names":false,"suffix":""},{"dropping-particle":"","family":"Jia","given":"Yangqing","non-dropping-particle":"","parse-names":false,"suffix":""},{"dropping-particle":"","family":"Vinyals","given":"Oriol","non-dropping-particle":"","parse-names":false,"suffix":""},{"dropping-particle":"","family":"Hoffman","given":"Judy","non-dropping-particle":"","parse-names":false,"suffix":""},{"dropping-particle":"","family":"Zhang","given":"Ning","non-dropping-particle":"","parse-names":false,"suffix":""},{"dropping-particle":"","family":"Tzeng","given":"Eric","non-dropping-particle":"","parse-names":false,"suffix":""},{"dropping-particle":"","family":"Darrell","given":"Trevor","non-dropping-particle":"","parse-names":false,"suffix":""}],"container-title":"International conference on machine learning","id":"ITEM-1","issued":{"date-parts":[["2014"]]},"page":"647-655","title":"Decaf: A deep convolutional activation feature for generic visual recognition","type":"paper-conference"},"uris":["http://www.mendeley.com/documents/?uuid=6235a579-5bd4-4a57-8501-238e41fcce9d"]}],"mendeley":{"formattedCitation":"(Donahue et al., 2014)","plainTextFormattedCitation":"(Donahue et al., 2014)","previouslyFormattedCitation":"(Donahue et al., 2014)"},"properties":{"noteIndex":0},"schema":"https://github.com/citation-style-language/schema/raw/master/csl-citation.json"}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(Donahue et al., 2014)</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using the RetinaNet pre-trained CNN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Lin","given":"Tsung-Yi","non-dropping-particle":"","parse-names":false,"suffix":""},{"dropping-particle":"","family":"Goyal","given":"Priya","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international conference on computer vision","id":"ITEM-1","issued":{"date-parts":[["2017"]]},"page":"2980-2988","title":"Focal loss for dense object detection","type":"paper-conference"},"uris":["http://www.mendeley.com/documents/?uuid=7535023d-768f-4968-ad98-fea907925c8c"]}],"mendeley":{"formattedCitation":"(Lin, Goyal, et al., 2017)","plainTextFormattedCitation":"(Lin, Goyal, et al., 2017)","previouslyFormattedCitation":"(Lin et al., 2017)"},"properties":{"noteIndex":0},"schema":"https://github.com/citation-style-language/schema/raw/master/csl-citation.json"}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(Lin, Goyal, et al., 2017)</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The RetinaNet network was originally trained on the ImageNet dataset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systems","id":"ITEM-1","issued":{"date-parts":[["2012"]]},"page":"1097-1105","title":"Imagenet classification with deep convolutional neural networks","type":"paper-conference"},"uris":["http://www.mendeley.com/documents/?uuid=a0b63467-0f56-4464-804c-8d41db613b80"]}],"mendeley":{"formattedCitation":"(Krizhevsky et al., 2012)","plainTextFormattedCitation":"(Krizhevsky et al., 2012)","previouslyFormattedCitation":"(Krizhevsky et al., 2012)"},"properties":{"noteIndex":0},"schema":"https://github.com/citation-style-language/schema/raw/master/csl-citation.json"}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(Krizhevsky et al., 2012)</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and then finetuned using the transfer learning method.  4220 labeled melons taken from 4 different images were used for the transfer learning. This data set was enlarged by data augmentation preformed </w:t>
      </w:r>
      <w:r w:rsidRPr="00EE532E" w:rsidDel="00341E58">
        <w:rPr>
          <w:rFonts w:ascii="Times New Roman" w:eastAsia="Century" w:hAnsi="Times New Roman" w:cs="Times New Roman"/>
          <w:sz w:val="24"/>
          <w:szCs w:val="24"/>
          <w:lang w:bidi="en-US"/>
        </w:rPr>
        <w:t>during</w:t>
      </w:r>
      <w:r w:rsidRPr="00EE532E">
        <w:rPr>
          <w:rFonts w:ascii="Times New Roman" w:eastAsia="Century" w:hAnsi="Times New Roman" w:cs="Times New Roman"/>
          <w:sz w:val="24"/>
          <w:szCs w:val="24"/>
          <w:lang w:bidi="en-US"/>
        </w:rPr>
        <w:t xml:space="preserve"> the fine tuning process of melon fruit detector. Several types of augmentation were performed in different combinations including rotation, translation, shear, scaling and flipping operation, (Table 1). </w:t>
      </w:r>
    </w:p>
    <w:p w14:paraId="5E8D2536"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The algorithm was developed on a NVIDIA GeForce GTX 1080ti GPU, Intel® Core™ i7-8700, 64-bit six-core 3.2GHz CPU, 32 GB memory running on Microsoft Windows 10 system.</w:t>
      </w:r>
    </w:p>
    <w:p w14:paraId="67D98239"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p>
    <w:p w14:paraId="1E65BD58" w14:textId="77777777" w:rsidR="00EE532E" w:rsidRPr="00EE532E" w:rsidRDefault="00EE532E" w:rsidP="001D18A7">
      <w:pPr>
        <w:bidi w:val="0"/>
        <w:spacing w:after="0" w:line="240" w:lineRule="auto"/>
        <w:rPr>
          <w:rFonts w:ascii="Times New Roman" w:eastAsia="Times New Roman" w:hAnsi="Times New Roman" w:cs="Times New Roman"/>
          <w:sz w:val="20"/>
          <w:szCs w:val="20"/>
          <w:lang w:bidi="ar-SA"/>
        </w:rPr>
      </w:pPr>
    </w:p>
    <w:p w14:paraId="401D9D61" w14:textId="77777777" w:rsidR="00EE532E" w:rsidRPr="00EE532E" w:rsidRDefault="00EE532E" w:rsidP="001D18A7">
      <w:pPr>
        <w:bidi w:val="0"/>
        <w:spacing w:after="0" w:line="276" w:lineRule="auto"/>
        <w:jc w:val="center"/>
        <w:rPr>
          <w:rFonts w:ascii="Times New Roman" w:eastAsia="Century" w:hAnsi="Times New Roman" w:cs="Times New Roman"/>
          <w:sz w:val="24"/>
          <w:szCs w:val="24"/>
        </w:rPr>
      </w:pPr>
      <w:r w:rsidRPr="00EE532E">
        <w:rPr>
          <w:rFonts w:ascii="Times New Roman" w:eastAsia="Times New Roman" w:hAnsi="Times New Roman" w:cs="Times New Roman"/>
          <w:sz w:val="24"/>
          <w:szCs w:val="24"/>
          <w:lang w:bidi="ar-SA"/>
        </w:rPr>
        <w:t xml:space="preserve">Table </w:t>
      </w:r>
      <w:r w:rsidRPr="00EE532E">
        <w:rPr>
          <w:rFonts w:ascii="Times New Roman" w:eastAsia="Times New Roman" w:hAnsi="Times New Roman" w:cs="Times New Roman"/>
          <w:sz w:val="24"/>
          <w:szCs w:val="24"/>
          <w:lang w:bidi="ar-SA"/>
        </w:rPr>
        <w:fldChar w:fldCharType="begin"/>
      </w:r>
      <w:r w:rsidRPr="00EE532E">
        <w:rPr>
          <w:rFonts w:ascii="Times New Roman" w:eastAsia="Times New Roman" w:hAnsi="Times New Roman" w:cs="Times New Roman"/>
          <w:sz w:val="24"/>
          <w:szCs w:val="24"/>
          <w:lang w:bidi="ar-SA"/>
        </w:rPr>
        <w:instrText xml:space="preserve"> SEQ Table \* ARABIC </w:instrText>
      </w:r>
      <w:r w:rsidRPr="00EE532E">
        <w:rPr>
          <w:rFonts w:ascii="Times New Roman" w:eastAsia="Times New Roman" w:hAnsi="Times New Roman" w:cs="Times New Roman"/>
          <w:sz w:val="24"/>
          <w:szCs w:val="24"/>
          <w:lang w:bidi="ar-SA"/>
        </w:rPr>
        <w:fldChar w:fldCharType="separate"/>
      </w:r>
      <w:r w:rsidRPr="00EE532E">
        <w:rPr>
          <w:rFonts w:ascii="Times New Roman" w:eastAsia="Times New Roman" w:hAnsi="Times New Roman" w:cs="Times New Roman"/>
          <w:noProof/>
          <w:sz w:val="24"/>
          <w:szCs w:val="24"/>
          <w:lang w:bidi="ar-SA"/>
        </w:rPr>
        <w:t>1</w:t>
      </w:r>
      <w:r w:rsidRPr="00EE532E">
        <w:rPr>
          <w:rFonts w:ascii="Times New Roman" w:eastAsia="Times New Roman" w:hAnsi="Times New Roman" w:cs="Times New Roman"/>
          <w:sz w:val="24"/>
          <w:szCs w:val="24"/>
          <w:lang w:bidi="ar-SA"/>
        </w:rPr>
        <w:fldChar w:fldCharType="end"/>
      </w:r>
      <w:r w:rsidRPr="00EE532E">
        <w:rPr>
          <w:rFonts w:ascii="Times New Roman" w:eastAsia="Times New Roman" w:hAnsi="Times New Roman" w:cs="Times New Roman"/>
          <w:sz w:val="20"/>
          <w:szCs w:val="20"/>
          <w:lang w:bidi="ar-SA"/>
        </w:rPr>
        <w:t xml:space="preserve"> - </w:t>
      </w:r>
      <w:r w:rsidRPr="00EE532E">
        <w:rPr>
          <w:rFonts w:ascii="Times New Roman" w:eastAsia="Century" w:hAnsi="Times New Roman" w:cs="Times New Roman"/>
          <w:sz w:val="24"/>
          <w:szCs w:val="24"/>
          <w:lang w:bidi="en-US"/>
        </w:rPr>
        <w:t>The augmentation operations values which were observed.</w:t>
      </w:r>
    </w:p>
    <w:tbl>
      <w:tblPr>
        <w:tblStyle w:val="GridTable1Light1"/>
        <w:tblW w:w="8217" w:type="dxa"/>
        <w:tblLook w:val="04A0" w:firstRow="1" w:lastRow="0" w:firstColumn="1" w:lastColumn="0" w:noHBand="0" w:noVBand="1"/>
      </w:tblPr>
      <w:tblGrid>
        <w:gridCol w:w="6941"/>
        <w:gridCol w:w="1276"/>
      </w:tblGrid>
      <w:tr w:rsidR="00EE532E" w:rsidRPr="00EE532E" w14:paraId="2FCED7A7" w14:textId="77777777" w:rsidTr="00EE532E">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6941" w:type="dxa"/>
            <w:noWrap/>
            <w:hideMark/>
          </w:tcPr>
          <w:p w14:paraId="4B2B65DC" w14:textId="77777777" w:rsidR="00EE532E" w:rsidRPr="00EE532E" w:rsidRDefault="00EE532E" w:rsidP="001D18A7">
            <w:pPr>
              <w:bidi w:val="0"/>
              <w:rPr>
                <w:sz w:val="24"/>
                <w:szCs w:val="24"/>
                <w:lang w:bidi="ar-SA"/>
              </w:rPr>
            </w:pPr>
            <w:r w:rsidRPr="00EE532E">
              <w:rPr>
                <w:sz w:val="24"/>
                <w:szCs w:val="24"/>
                <w:lang w:bidi="ar-SA"/>
              </w:rPr>
              <w:t>Augmentation Type</w:t>
            </w:r>
          </w:p>
        </w:tc>
        <w:tc>
          <w:tcPr>
            <w:tcW w:w="1276" w:type="dxa"/>
            <w:noWrap/>
            <w:hideMark/>
          </w:tcPr>
          <w:p w14:paraId="5AEF77AC"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Values</w:t>
            </w:r>
          </w:p>
        </w:tc>
      </w:tr>
      <w:tr w:rsidR="00EE532E" w:rsidRPr="00EE532E" w14:paraId="685E0249" w14:textId="77777777" w:rsidTr="00EE532E">
        <w:trPr>
          <w:trHeight w:val="310"/>
        </w:trPr>
        <w:tc>
          <w:tcPr>
            <w:cnfStyle w:val="001000000000" w:firstRow="0" w:lastRow="0" w:firstColumn="1" w:lastColumn="0" w:oddVBand="0" w:evenVBand="0" w:oddHBand="0" w:evenHBand="0" w:firstRowFirstColumn="0" w:firstRowLastColumn="0" w:lastRowFirstColumn="0" w:lastRowLastColumn="0"/>
            <w:tcW w:w="6941" w:type="dxa"/>
            <w:noWrap/>
            <w:hideMark/>
          </w:tcPr>
          <w:p w14:paraId="2D33F72A" w14:textId="77777777" w:rsidR="00EE532E" w:rsidRPr="00EE532E" w:rsidRDefault="00EE532E" w:rsidP="001D18A7">
            <w:pPr>
              <w:bidi w:val="0"/>
              <w:rPr>
                <w:sz w:val="24"/>
                <w:szCs w:val="24"/>
                <w:lang w:bidi="ar-SA"/>
              </w:rPr>
            </w:pPr>
            <w:r w:rsidRPr="00EE532E">
              <w:rPr>
                <w:sz w:val="24"/>
                <w:szCs w:val="24"/>
                <w:lang w:bidi="ar-SA"/>
              </w:rPr>
              <w:t>minimum rotation in radians for the transform as scalar.</w:t>
            </w:r>
          </w:p>
        </w:tc>
        <w:tc>
          <w:tcPr>
            <w:tcW w:w="1276" w:type="dxa"/>
            <w:noWrap/>
            <w:hideMark/>
          </w:tcPr>
          <w:p w14:paraId="3D9DC366"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-0.1</w:t>
            </w:r>
          </w:p>
        </w:tc>
      </w:tr>
      <w:tr w:rsidR="00EE532E" w:rsidRPr="00EE532E" w14:paraId="70601BDB" w14:textId="77777777" w:rsidTr="00EE532E">
        <w:trPr>
          <w:trHeight w:val="310"/>
        </w:trPr>
        <w:tc>
          <w:tcPr>
            <w:cnfStyle w:val="001000000000" w:firstRow="0" w:lastRow="0" w:firstColumn="1" w:lastColumn="0" w:oddVBand="0" w:evenVBand="0" w:oddHBand="0" w:evenHBand="0" w:firstRowFirstColumn="0" w:firstRowLastColumn="0" w:lastRowFirstColumn="0" w:lastRowLastColumn="0"/>
            <w:tcW w:w="6941" w:type="dxa"/>
            <w:noWrap/>
            <w:hideMark/>
          </w:tcPr>
          <w:p w14:paraId="798A8960" w14:textId="77777777" w:rsidR="00EE532E" w:rsidRPr="00EE532E" w:rsidRDefault="00EE532E" w:rsidP="001D18A7">
            <w:pPr>
              <w:bidi w:val="0"/>
              <w:rPr>
                <w:sz w:val="24"/>
                <w:szCs w:val="24"/>
                <w:lang w:bidi="ar-SA"/>
              </w:rPr>
            </w:pPr>
            <w:r w:rsidRPr="00EE532E">
              <w:rPr>
                <w:sz w:val="24"/>
                <w:szCs w:val="24"/>
                <w:lang w:bidi="ar-SA"/>
              </w:rPr>
              <w:t>maximum rotation in radians for the transform as scalar.</w:t>
            </w:r>
          </w:p>
        </w:tc>
        <w:tc>
          <w:tcPr>
            <w:tcW w:w="1276" w:type="dxa"/>
            <w:noWrap/>
            <w:hideMark/>
          </w:tcPr>
          <w:p w14:paraId="52C5266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0.1</w:t>
            </w:r>
          </w:p>
        </w:tc>
      </w:tr>
      <w:tr w:rsidR="00EE532E" w:rsidRPr="00EE532E" w14:paraId="6463E11C" w14:textId="77777777" w:rsidTr="00EE532E">
        <w:trPr>
          <w:trHeight w:val="310"/>
        </w:trPr>
        <w:tc>
          <w:tcPr>
            <w:cnfStyle w:val="001000000000" w:firstRow="0" w:lastRow="0" w:firstColumn="1" w:lastColumn="0" w:oddVBand="0" w:evenVBand="0" w:oddHBand="0" w:evenHBand="0" w:firstRowFirstColumn="0" w:firstRowLastColumn="0" w:lastRowFirstColumn="0" w:lastRowLastColumn="0"/>
            <w:tcW w:w="6941" w:type="dxa"/>
            <w:noWrap/>
            <w:hideMark/>
          </w:tcPr>
          <w:p w14:paraId="32198EDB" w14:textId="77777777" w:rsidR="00EE532E" w:rsidRPr="00EE532E" w:rsidRDefault="00EE532E" w:rsidP="001D18A7">
            <w:pPr>
              <w:bidi w:val="0"/>
              <w:rPr>
                <w:sz w:val="24"/>
                <w:szCs w:val="24"/>
                <w:lang w:bidi="ar-SA"/>
              </w:rPr>
            </w:pPr>
            <w:r w:rsidRPr="00EE532E">
              <w:rPr>
                <w:sz w:val="24"/>
                <w:szCs w:val="24"/>
                <w:lang w:bidi="ar-SA"/>
              </w:rPr>
              <w:t>minimum translation for the transform as 2D column vector.</w:t>
            </w:r>
          </w:p>
        </w:tc>
        <w:tc>
          <w:tcPr>
            <w:tcW w:w="1276" w:type="dxa"/>
            <w:noWrap/>
            <w:hideMark/>
          </w:tcPr>
          <w:p w14:paraId="198A296C"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(-0.1, -0.1)</w:t>
            </w:r>
          </w:p>
        </w:tc>
      </w:tr>
      <w:tr w:rsidR="00EE532E" w:rsidRPr="00EE532E" w14:paraId="413686E5" w14:textId="77777777" w:rsidTr="00EE532E">
        <w:trPr>
          <w:trHeight w:val="310"/>
        </w:trPr>
        <w:tc>
          <w:tcPr>
            <w:cnfStyle w:val="001000000000" w:firstRow="0" w:lastRow="0" w:firstColumn="1" w:lastColumn="0" w:oddVBand="0" w:evenVBand="0" w:oddHBand="0" w:evenHBand="0" w:firstRowFirstColumn="0" w:firstRowLastColumn="0" w:lastRowFirstColumn="0" w:lastRowLastColumn="0"/>
            <w:tcW w:w="6941" w:type="dxa"/>
            <w:noWrap/>
            <w:hideMark/>
          </w:tcPr>
          <w:p w14:paraId="66BFD6F2" w14:textId="77777777" w:rsidR="00EE532E" w:rsidRPr="00EE532E" w:rsidRDefault="00EE532E" w:rsidP="001D18A7">
            <w:pPr>
              <w:bidi w:val="0"/>
              <w:rPr>
                <w:sz w:val="24"/>
                <w:szCs w:val="24"/>
                <w:lang w:bidi="ar-SA"/>
              </w:rPr>
            </w:pPr>
            <w:r w:rsidRPr="00EE532E">
              <w:rPr>
                <w:sz w:val="24"/>
                <w:szCs w:val="24"/>
                <w:lang w:bidi="ar-SA"/>
              </w:rPr>
              <w:t>maximum translation for the transform as 2D column vector.</w:t>
            </w:r>
          </w:p>
        </w:tc>
        <w:tc>
          <w:tcPr>
            <w:tcW w:w="1276" w:type="dxa"/>
            <w:noWrap/>
            <w:hideMark/>
          </w:tcPr>
          <w:p w14:paraId="68A5F1B4"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( 0.1,  0.1)</w:t>
            </w:r>
          </w:p>
        </w:tc>
      </w:tr>
      <w:tr w:rsidR="00EE532E" w:rsidRPr="00EE532E" w14:paraId="51DDDD61" w14:textId="77777777" w:rsidTr="00EE532E">
        <w:trPr>
          <w:trHeight w:val="310"/>
        </w:trPr>
        <w:tc>
          <w:tcPr>
            <w:cnfStyle w:val="001000000000" w:firstRow="0" w:lastRow="0" w:firstColumn="1" w:lastColumn="0" w:oddVBand="0" w:evenVBand="0" w:oddHBand="0" w:evenHBand="0" w:firstRowFirstColumn="0" w:firstRowLastColumn="0" w:lastRowFirstColumn="0" w:lastRowLastColumn="0"/>
            <w:tcW w:w="6941" w:type="dxa"/>
            <w:noWrap/>
            <w:hideMark/>
          </w:tcPr>
          <w:p w14:paraId="63E1C65F" w14:textId="77777777" w:rsidR="00EE532E" w:rsidRPr="00EE532E" w:rsidRDefault="00EE532E" w:rsidP="001D18A7">
            <w:pPr>
              <w:bidi w:val="0"/>
              <w:rPr>
                <w:sz w:val="24"/>
                <w:szCs w:val="24"/>
                <w:lang w:bidi="ar-SA"/>
              </w:rPr>
            </w:pPr>
            <w:r w:rsidRPr="00EE532E">
              <w:rPr>
                <w:sz w:val="24"/>
                <w:szCs w:val="24"/>
                <w:lang w:bidi="ar-SA"/>
              </w:rPr>
              <w:t>minimum shear angle for the transform in radians.</w:t>
            </w:r>
          </w:p>
        </w:tc>
        <w:tc>
          <w:tcPr>
            <w:tcW w:w="1276" w:type="dxa"/>
            <w:noWrap/>
            <w:hideMark/>
          </w:tcPr>
          <w:p w14:paraId="678419C7"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-0.1</w:t>
            </w:r>
          </w:p>
        </w:tc>
      </w:tr>
      <w:tr w:rsidR="00EE532E" w:rsidRPr="00EE532E" w14:paraId="50CCADB5" w14:textId="77777777" w:rsidTr="00EE532E">
        <w:trPr>
          <w:trHeight w:val="310"/>
        </w:trPr>
        <w:tc>
          <w:tcPr>
            <w:cnfStyle w:val="001000000000" w:firstRow="0" w:lastRow="0" w:firstColumn="1" w:lastColumn="0" w:oddVBand="0" w:evenVBand="0" w:oddHBand="0" w:evenHBand="0" w:firstRowFirstColumn="0" w:firstRowLastColumn="0" w:lastRowFirstColumn="0" w:lastRowLastColumn="0"/>
            <w:tcW w:w="6941" w:type="dxa"/>
            <w:noWrap/>
            <w:hideMark/>
          </w:tcPr>
          <w:p w14:paraId="4782B644" w14:textId="77777777" w:rsidR="00EE532E" w:rsidRPr="00EE532E" w:rsidRDefault="00EE532E" w:rsidP="001D18A7">
            <w:pPr>
              <w:bidi w:val="0"/>
              <w:rPr>
                <w:sz w:val="24"/>
                <w:szCs w:val="24"/>
                <w:lang w:bidi="ar-SA"/>
              </w:rPr>
            </w:pPr>
            <w:r w:rsidRPr="00EE532E">
              <w:rPr>
                <w:sz w:val="24"/>
                <w:szCs w:val="24"/>
                <w:lang w:bidi="ar-SA"/>
              </w:rPr>
              <w:t>maximum shear angle for the transform in radians.</w:t>
            </w:r>
          </w:p>
        </w:tc>
        <w:tc>
          <w:tcPr>
            <w:tcW w:w="1276" w:type="dxa"/>
            <w:noWrap/>
            <w:hideMark/>
          </w:tcPr>
          <w:p w14:paraId="7C973B59"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0.1</w:t>
            </w:r>
          </w:p>
        </w:tc>
      </w:tr>
      <w:tr w:rsidR="00EE532E" w:rsidRPr="00EE532E" w14:paraId="75E5E8AF" w14:textId="77777777" w:rsidTr="00EE532E">
        <w:trPr>
          <w:trHeight w:val="310"/>
        </w:trPr>
        <w:tc>
          <w:tcPr>
            <w:cnfStyle w:val="001000000000" w:firstRow="0" w:lastRow="0" w:firstColumn="1" w:lastColumn="0" w:oddVBand="0" w:evenVBand="0" w:oddHBand="0" w:evenHBand="0" w:firstRowFirstColumn="0" w:firstRowLastColumn="0" w:lastRowFirstColumn="0" w:lastRowLastColumn="0"/>
            <w:tcW w:w="6941" w:type="dxa"/>
            <w:noWrap/>
            <w:hideMark/>
          </w:tcPr>
          <w:p w14:paraId="5730D3A4" w14:textId="77777777" w:rsidR="00EE532E" w:rsidRPr="00EE532E" w:rsidRDefault="00EE532E" w:rsidP="001D18A7">
            <w:pPr>
              <w:bidi w:val="0"/>
              <w:rPr>
                <w:sz w:val="24"/>
                <w:szCs w:val="24"/>
                <w:lang w:bidi="ar-SA"/>
              </w:rPr>
            </w:pPr>
            <w:r w:rsidRPr="00EE532E">
              <w:rPr>
                <w:sz w:val="24"/>
                <w:szCs w:val="24"/>
                <w:lang w:bidi="ar-SA"/>
              </w:rPr>
              <w:t>minimum scaling for the transform as 2D column vector.</w:t>
            </w:r>
          </w:p>
        </w:tc>
        <w:tc>
          <w:tcPr>
            <w:tcW w:w="1276" w:type="dxa"/>
            <w:noWrap/>
            <w:hideMark/>
          </w:tcPr>
          <w:p w14:paraId="07342115"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( 0.9,  0.9)</w:t>
            </w:r>
          </w:p>
        </w:tc>
      </w:tr>
      <w:tr w:rsidR="00EE532E" w:rsidRPr="00EE532E" w14:paraId="2123F428" w14:textId="77777777" w:rsidTr="00EE532E">
        <w:trPr>
          <w:trHeight w:val="310"/>
        </w:trPr>
        <w:tc>
          <w:tcPr>
            <w:cnfStyle w:val="001000000000" w:firstRow="0" w:lastRow="0" w:firstColumn="1" w:lastColumn="0" w:oddVBand="0" w:evenVBand="0" w:oddHBand="0" w:evenHBand="0" w:firstRowFirstColumn="0" w:firstRowLastColumn="0" w:lastRowFirstColumn="0" w:lastRowLastColumn="0"/>
            <w:tcW w:w="6941" w:type="dxa"/>
            <w:noWrap/>
            <w:hideMark/>
          </w:tcPr>
          <w:p w14:paraId="101C7B69" w14:textId="77777777" w:rsidR="00EE532E" w:rsidRPr="00EE532E" w:rsidRDefault="00EE532E" w:rsidP="001D18A7">
            <w:pPr>
              <w:bidi w:val="0"/>
              <w:rPr>
                <w:sz w:val="24"/>
                <w:szCs w:val="24"/>
                <w:lang w:bidi="ar-SA"/>
              </w:rPr>
            </w:pPr>
            <w:r w:rsidRPr="00EE532E">
              <w:rPr>
                <w:sz w:val="24"/>
                <w:szCs w:val="24"/>
                <w:lang w:bidi="ar-SA"/>
              </w:rPr>
              <w:t>maximum scaling for the transform as 2D column vector.</w:t>
            </w:r>
          </w:p>
        </w:tc>
        <w:tc>
          <w:tcPr>
            <w:tcW w:w="1276" w:type="dxa"/>
            <w:noWrap/>
            <w:hideMark/>
          </w:tcPr>
          <w:p w14:paraId="2FB72C1C"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( 1.1,  1.1)</w:t>
            </w:r>
          </w:p>
        </w:tc>
      </w:tr>
      <w:tr w:rsidR="00EE532E" w:rsidRPr="00EE532E" w14:paraId="769DB5EC" w14:textId="77777777" w:rsidTr="00EE532E">
        <w:trPr>
          <w:trHeight w:val="310"/>
        </w:trPr>
        <w:tc>
          <w:tcPr>
            <w:cnfStyle w:val="001000000000" w:firstRow="0" w:lastRow="0" w:firstColumn="1" w:lastColumn="0" w:oddVBand="0" w:evenVBand="0" w:oddHBand="0" w:evenHBand="0" w:firstRowFirstColumn="0" w:firstRowLastColumn="0" w:lastRowFirstColumn="0" w:lastRowLastColumn="0"/>
            <w:tcW w:w="6941" w:type="dxa"/>
            <w:noWrap/>
            <w:hideMark/>
          </w:tcPr>
          <w:p w14:paraId="7B5A6F08" w14:textId="77777777" w:rsidR="00EE532E" w:rsidRPr="00EE532E" w:rsidRDefault="00EE532E" w:rsidP="001D18A7">
            <w:pPr>
              <w:bidi w:val="0"/>
              <w:rPr>
                <w:sz w:val="24"/>
                <w:szCs w:val="24"/>
                <w:lang w:bidi="ar-SA"/>
              </w:rPr>
            </w:pPr>
            <w:r w:rsidRPr="00EE532E">
              <w:rPr>
                <w:sz w:val="24"/>
                <w:szCs w:val="24"/>
                <w:lang w:bidi="ar-SA"/>
              </w:rPr>
              <w:t>chance (0 to 1) that a transform will contain a flip along X direction.</w:t>
            </w:r>
          </w:p>
        </w:tc>
        <w:tc>
          <w:tcPr>
            <w:tcW w:w="1276" w:type="dxa"/>
            <w:noWrap/>
            <w:hideMark/>
          </w:tcPr>
          <w:p w14:paraId="57627134"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0.5</w:t>
            </w:r>
          </w:p>
        </w:tc>
      </w:tr>
      <w:tr w:rsidR="00EE532E" w:rsidRPr="00EE532E" w14:paraId="53F41759" w14:textId="77777777" w:rsidTr="00EE532E">
        <w:trPr>
          <w:trHeight w:val="310"/>
        </w:trPr>
        <w:tc>
          <w:tcPr>
            <w:cnfStyle w:val="001000000000" w:firstRow="0" w:lastRow="0" w:firstColumn="1" w:lastColumn="0" w:oddVBand="0" w:evenVBand="0" w:oddHBand="0" w:evenHBand="0" w:firstRowFirstColumn="0" w:firstRowLastColumn="0" w:lastRowFirstColumn="0" w:lastRowLastColumn="0"/>
            <w:tcW w:w="6941" w:type="dxa"/>
            <w:noWrap/>
            <w:hideMark/>
          </w:tcPr>
          <w:p w14:paraId="1B591D5E" w14:textId="77777777" w:rsidR="00EE532E" w:rsidRPr="00EE532E" w:rsidRDefault="00EE532E" w:rsidP="001D18A7">
            <w:pPr>
              <w:bidi w:val="0"/>
              <w:rPr>
                <w:sz w:val="24"/>
                <w:szCs w:val="24"/>
                <w:lang w:bidi="ar-SA"/>
              </w:rPr>
            </w:pPr>
            <w:r w:rsidRPr="00EE532E">
              <w:rPr>
                <w:sz w:val="24"/>
                <w:szCs w:val="24"/>
                <w:lang w:bidi="ar-SA"/>
              </w:rPr>
              <w:t>chance (0 to 1) that a transform will contain a flip along Y direction.</w:t>
            </w:r>
          </w:p>
        </w:tc>
        <w:tc>
          <w:tcPr>
            <w:tcW w:w="1276" w:type="dxa"/>
            <w:noWrap/>
            <w:hideMark/>
          </w:tcPr>
          <w:p w14:paraId="44C851BA"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0.5</w:t>
            </w:r>
          </w:p>
        </w:tc>
      </w:tr>
    </w:tbl>
    <w:p w14:paraId="563095CF"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rPr>
        <w:t xml:space="preserve">Performance metrics </w:t>
      </w:r>
    </w:p>
    <w:p w14:paraId="20F0164B"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The metrics used for individual melon detection and melon's weight estimation from the melon's geometrical features included detection performance and yield prediction.</w:t>
      </w:r>
    </w:p>
    <w:p w14:paraId="35940AE5" w14:textId="77777777" w:rsidR="00EE532E" w:rsidRPr="00EE532E" w:rsidRDefault="00EE532E" w:rsidP="001D18A7">
      <w:pPr>
        <w:bidi w:val="0"/>
        <w:spacing w:after="0" w:line="240" w:lineRule="auto"/>
        <w:rPr>
          <w:rFonts w:ascii="Times New Roman" w:eastAsia="Times New Roman" w:hAnsi="Times New Roman" w:cs="Times New Roman"/>
          <w:b/>
          <w:bCs/>
          <w:sz w:val="24"/>
          <w:szCs w:val="24"/>
        </w:rPr>
      </w:pPr>
    </w:p>
    <w:p w14:paraId="0B72D042" w14:textId="77777777" w:rsidR="00EE532E" w:rsidRPr="00EE532E" w:rsidRDefault="00EE532E" w:rsidP="001D18A7">
      <w:pPr>
        <w:bidi w:val="0"/>
        <w:spacing w:after="0" w:line="240" w:lineRule="auto"/>
        <w:rPr>
          <w:rFonts w:ascii="Times New Roman" w:eastAsia="Times New Roman" w:hAnsi="Times New Roman" w:cs="Times New Roman"/>
          <w:b/>
          <w:bCs/>
          <w:sz w:val="24"/>
          <w:szCs w:val="24"/>
        </w:rPr>
      </w:pPr>
      <w:r w:rsidRPr="00EE532E">
        <w:rPr>
          <w:rFonts w:ascii="Times New Roman" w:eastAsia="Times New Roman" w:hAnsi="Times New Roman" w:cs="Times New Roman"/>
          <w:b/>
          <w:bCs/>
          <w:sz w:val="24"/>
          <w:szCs w:val="24"/>
        </w:rPr>
        <w:t xml:space="preserve">Detection performance measures </w:t>
      </w:r>
    </w:p>
    <w:p w14:paraId="4EAC1804" w14:textId="77777777" w:rsidR="00EE532E" w:rsidRPr="00EE532E" w:rsidRDefault="00EE532E" w:rsidP="001D18A7">
      <w:pPr>
        <w:autoSpaceDE w:val="0"/>
        <w:autoSpaceDN w:val="0"/>
        <w:bidi w:val="0"/>
        <w:adjustRightInd w:val="0"/>
        <w:spacing w:after="0" w:line="240" w:lineRule="auto"/>
        <w:rPr>
          <w:rFonts w:ascii="Times New Roman" w:eastAsia="Century" w:hAnsi="Times New Roman" w:cs="Times New Roman"/>
          <w:sz w:val="24"/>
          <w:szCs w:val="24"/>
          <w:lang w:bidi="en-US"/>
        </w:rPr>
      </w:pPr>
    </w:p>
    <w:p w14:paraId="3B223974" w14:textId="71A2BF7B"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The IoU metric, also referred to as the Jaccard index, is used to quantify the percent overlap between the target bounding box and the predicted output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(Koirala et al., 2019a)</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By applying the IoU, we can determine if a detection is valid (True Positive) or not (False Positive) comparing to a predefined threshold. The calculation of IoU is given by the overlapping area between the predicted bounding box and the ground truth bounding box divided by the area of union between them. In this work we used IoU&gt;0.5 which is considered as standard by the Pascal Visual Object Classes (VOC) challenge </w:t>
      </w:r>
      <w:r w:rsidRPr="00EE532E">
        <w:rPr>
          <w:rFonts w:ascii="Times New Roman" w:eastAsia="Times New Roman" w:hAnsi="Times New Roman" w:cs="Times New Roman"/>
          <w:sz w:val="24"/>
          <w:szCs w:val="24"/>
        </w:rPr>
        <w:fldChar w:fldCharType="begin" w:fldLock="1"/>
      </w:r>
      <w:r w:rsidRPr="00EE532E">
        <w:rPr>
          <w:rFonts w:ascii="Times New Roman" w:eastAsia="Times New Roman" w:hAnsi="Times New Roman" w:cs="Times New Roman"/>
          <w:sz w:val="24"/>
          <w:szCs w:val="24"/>
        </w:rPr>
        <w:instrText>ADDIN CSL_CITATION {"citationItems":[{"id":"ITEM-1","itemData":{"author":[{"dropping-particle":"","family":"Everingham","given":"Mark","non-dropping-particle":"","parse-names":false,"suffix":""},{"dropping-particle":"","family":"Gool","given":"Luc","non-dropping-particle":"Van","parse-names":false,"suffix":""},{"dropping-particle":"","family":"Williams","given":"Christopher K I","non-dropping-particle":"","parse-names":false,"suffix":""},{"dropping-particle":"","family":"Winn","given":"John","non-dropping-particle":"","parse-names":false,"suffix":""},{"dropping-particle":"","family":"Zisserman","given":"Andrew","non-dropping-particle":"","parse-names":false,"suffix":""}],"container-title":"International journal of computer vision","id":"ITEM-1","issue":"2","issued":{"date-parts":[["2010"]]},"page":"303-338","publisher":"Springer","title":"The pascal visual object classes (voc) challenge","type":"article-journal","volume":"88"},"uris":["http://www.mendeley.com/documents/?uuid=7a9f79c0-94f8-4767-8eb5-2339560b4f24"]}],"mendeley":{"formattedCitation":"(Everingham, Van Gool, Williams, Winn, &amp; Zisserman, 2010)","plainTextFormattedCitation":"(Everingham, Van Gool, Williams, Winn, &amp; Zisserman, 2010)","previouslyFormattedCitation":"(Everingham, Van Gool, Williams, Winn, &amp; Zisserman, 2010)"},"properties":{"noteIndex":0},"schema":"https://github.com/citation-style-language/schema/raw/master/csl-citation.json"}</w:instrText>
      </w:r>
      <w:r w:rsidRPr="00EE532E">
        <w:rPr>
          <w:rFonts w:ascii="Times New Roman" w:eastAsia="Times New Roman" w:hAnsi="Times New Roman" w:cs="Times New Roman"/>
          <w:sz w:val="24"/>
          <w:szCs w:val="24"/>
        </w:rPr>
        <w:fldChar w:fldCharType="separate"/>
      </w:r>
      <w:r w:rsidRPr="00EE532E">
        <w:rPr>
          <w:rFonts w:ascii="Times New Roman" w:eastAsia="Times New Roman" w:hAnsi="Times New Roman" w:cs="Times New Roman"/>
          <w:noProof/>
          <w:sz w:val="24"/>
          <w:szCs w:val="24"/>
        </w:rPr>
        <w:t>(Everingham, Van Gool, Williams, Winn, &amp; Zisserman, 2010)</w:t>
      </w:r>
      <w:r w:rsidRPr="00EE532E">
        <w:rPr>
          <w:rFonts w:ascii="Times New Roman" w:eastAsia="Times New Roman" w:hAnsi="Times New Roman" w:cs="Times New Roman"/>
          <w:sz w:val="24"/>
          <w:szCs w:val="24"/>
        </w:rPr>
        <w:fldChar w:fldCharType="end"/>
      </w:r>
      <w:r w:rsidRPr="00EE532E">
        <w:rPr>
          <w:rFonts w:ascii="Times New Roman" w:eastAsia="Century" w:hAnsi="Times New Roman" w:cs="Times New Roman"/>
          <w:sz w:val="24"/>
          <w:szCs w:val="24"/>
          <w:lang w:bidi="en-US"/>
        </w:rPr>
        <w:t xml:space="preserve">. This threshold was used also by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Liang","given":"Qiaokang","non-dropping-particle":"","parse-names":false,"suffix":""},{"dropping-particle":"","family":"Zhu","given":"Wei","non-dropping-particle":"","parse-names":false,"suffix":""},{"dropping-particle":"","family":"Long","given":"Jianyong","non-dropping-particle":"","parse-names":false,"suffix":""},{"dropping-particle":"","family":"Wang","given":"Yaonan","non-dropping-particle":"","parse-names":false,"suffix":""},{"dropping-particle":"","family":"Sun","given":"Wei","non-dropping-particle":"","parse-names":false,"suffix":""},{"dropping-particle":"","family":"Wu","given":"Wanneng","non-dropping-particle":"","parse-names":false,"suffix":""}],"container-title":"International Conference on Intelligent Robotics and Applications","id":"ITEM-1","issued":{"date-parts":[["2018"]]},"page":"423-436","title":"A Real-Time Detection Framework for On-Tree Mango Based on SSD Network","type":"paper-conference"},"uris":["http://www.mendeley.com/documents/?uuid=b5589651-3147-46de-a410-966cba322a98"]}],"mendeley":{"formattedCitation":"(Liang et al., 2018)","plainTextFormattedCitation":"(Liang et al., 2018)","previouslyFormattedCitation":"(Liang et al., 2018)"},"properties":{"noteIndex":0},"schema":"https://github.com/citation-style-language/schema/raw/master/csl-citation.json"}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(Liang et al., 2018)</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Wang","given":"Jiang","non-dropping-particle":"","parse-names":false,"suffix":""},{"dropping-particle":"","family":"Song","given":"Yang","non-dropping-particle":"","parse-names":false,"suffix":""},{"dropping-particle":"","family":"Leung","given":"Thomas","non-dropping-particle":"","parse-names":false,"suffix":""},{"dropping-particle":"","family":"Rosenberg","given":"Chuck","non-dropping-particle":"","parse-names":false,"suffix":""},{"dropping-particle":"","family":"Wang","given":"Jingbin","non-dropping-particle":"","parse-names":false,"suffix":""},{"dropping-particle":"","family":"Philbin","given":"James","non-dropping-particle":"","parse-names":false,"suffix":""},{"dropping-particle":"","family":"Chen","given":"Bo","non-dropping-particle":"","parse-names":false,"suffix":""},{"dropping-particle":"","family":"Wu","given":"Ying","non-dropping-particle":"","parse-names":false,"suffix":""}],"container-title":"Proceedings of the IEEE Conference on Computer Vision and Pattern Recognition","id":"ITEM-1","issued":{"date-parts":[["2014"]]},"page":"1386-1393","title":"Learning fine-grained image similarity with deep ranking","type":"paper-conference"},"uris":["http://www.mendeley.com/documents/?uuid=15781890-f44b-44bd-8f59-f4da94877d0b"]}],"mendeley":{"formattedCitation":"(J. Wang et al., 2014)","plainTextFormattedCitation":"(J. Wang et al., 2014)","previouslyFormattedCitation":"(J. Wang et al., 2014)"},"properties":{"noteIndex":0},"schema":"https://github.com/citation-style-language/schema/raw/master/csl-citation.json"}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(J. Wang et al., 2014)</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for detecting fruits. </w:t>
      </w:r>
    </w:p>
    <w:p w14:paraId="2B02F57A" w14:textId="77777777" w:rsidR="00EE532E" w:rsidRPr="00EE532E" w:rsidRDefault="00EE532E" w:rsidP="001D18A7">
      <w:pPr>
        <w:bidi w:val="0"/>
        <w:spacing w:after="0" w:line="276" w:lineRule="auto"/>
        <w:jc w:val="both"/>
        <w:rPr>
          <w:rFonts w:ascii="Times New Roman" w:eastAsia="Century" w:hAnsi="Times New Roman" w:cs="Times New Roman"/>
          <w:sz w:val="24"/>
          <w:szCs w:val="24"/>
        </w:rPr>
      </w:pPr>
      <w:r w:rsidRPr="00EE532E">
        <w:rPr>
          <w:rFonts w:ascii="Times New Roman" w:eastAsia="Times New Roman" w:hAnsi="Times New Roman" w:cs="Times New Roman"/>
          <w:sz w:val="24"/>
          <w:szCs w:val="24"/>
        </w:rPr>
        <w:t xml:space="preserve">Analyses was conducted using a common threshold equal to 0.5 for IoU </w:t>
      </w:r>
      <w:r w:rsidRPr="00EE532E">
        <w:rPr>
          <w:rFonts w:ascii="Times New Roman" w:eastAsia="Times New Roman" w:hAnsi="Times New Roman" w:cs="Times New Roman"/>
          <w:sz w:val="24"/>
          <w:szCs w:val="24"/>
        </w:rPr>
        <w:fldChar w:fldCharType="begin" w:fldLock="1"/>
      </w:r>
      <w:r w:rsidRPr="00EE532E">
        <w:rPr>
          <w:rFonts w:ascii="Times New Roman" w:eastAsia="Times New Roman" w:hAnsi="Times New Roman" w:cs="Times New Roman"/>
          <w:sz w:val="24"/>
          <w:szCs w:val="24"/>
        </w:rPr>
        <w:instrText>ADDIN CSL_CITATION {"citationItems":[{"id":"ITEM-1","itemData":{"author":[{"dropping-particle":"","family":"Everingham","given":"Mark","non-dropping-particle":"","parse-names":false,"suffix":""},{"dropping-particle":"","family":"Gool","given":"Luc","non-dropping-particle":"Van","parse-names":false,"suffix":""},{"dropping-particle":"","family":"Williams","given":"Christopher K I","non-dropping-particle":"","parse-names":false,"suffix":""},{"dropping-particle":"","family":"Winn","given":"John","non-dropping-particle":"","parse-names":false,"suffix":""},{"dropping-particle":"","family":"Zisserman","given":"Andrew","non-dropping-particle":"","parse-names":false,"suffix":""}],"container-title":"International journal of computer vision","id":"ITEM-1","issue":"2","issued":{"date-parts":[["2010"]]},"page":"303-338","publisher":"Springer","title":"The pascal visual object classes (voc) challenge","type":"article-journal","volume":"88"},"uris":["http://www.mendeley.com/documents/?uuid=7a9f79c0-94f8-4767-8eb5-2339560b4f24"]}],"mendeley":{"formattedCitation":"(Everingham et al., 2010)","plainTextFormattedCitation":"(Everingham et al., 2010)","previouslyFormattedCitation":"(Everingham et al., 2010)"},"properties":{"noteIndex":0},"schema":"https://github.com/citation-style-language/schema/raw/master/csl-citation.json"}</w:instrText>
      </w:r>
      <w:r w:rsidRPr="00EE532E">
        <w:rPr>
          <w:rFonts w:ascii="Times New Roman" w:eastAsia="Times New Roman" w:hAnsi="Times New Roman" w:cs="Times New Roman"/>
          <w:sz w:val="24"/>
          <w:szCs w:val="24"/>
        </w:rPr>
        <w:fldChar w:fldCharType="separate"/>
      </w:r>
      <w:r w:rsidRPr="00EE532E">
        <w:rPr>
          <w:rFonts w:ascii="Times New Roman" w:eastAsia="Times New Roman" w:hAnsi="Times New Roman" w:cs="Times New Roman"/>
          <w:noProof/>
          <w:sz w:val="24"/>
          <w:szCs w:val="24"/>
        </w:rPr>
        <w:t>(Everingham et al., 2010)</w:t>
      </w:r>
      <w:r w:rsidRPr="00EE532E">
        <w:rPr>
          <w:rFonts w:ascii="Times New Roman" w:eastAsia="Times New Roman" w:hAnsi="Times New Roman" w:cs="Times New Roman"/>
          <w:sz w:val="24"/>
          <w:szCs w:val="24"/>
        </w:rPr>
        <w:fldChar w:fldCharType="end"/>
      </w:r>
      <w:r w:rsidRPr="00EE532E">
        <w:rPr>
          <w:rFonts w:ascii="Times New Roman" w:eastAsia="Times New Roman" w:hAnsi="Times New Roman" w:cs="Times New Roman"/>
          <w:sz w:val="24"/>
          <w:szCs w:val="24"/>
        </w:rPr>
        <w:t xml:space="preserve">. This threshold is much higher than 0.2 which is considered sufficient for the fruit-mapping application </w:t>
      </w:r>
      <w:r w:rsidRPr="00EE532E">
        <w:rPr>
          <w:rFonts w:ascii="Times New Roman" w:eastAsia="Times New Roman" w:hAnsi="Times New Roman" w:cs="Times New Roman"/>
          <w:sz w:val="24"/>
          <w:szCs w:val="24"/>
        </w:rPr>
        <w:fldChar w:fldCharType="begin" w:fldLock="1"/>
      </w:r>
      <w:r w:rsidRPr="00EE532E">
        <w:rPr>
          <w:rFonts w:ascii="Times New Roman" w:eastAsia="Times New Roman" w:hAnsi="Times New Roman" w:cs="Times New Roman"/>
          <w:sz w:val="24"/>
          <w:szCs w:val="24"/>
        </w:rPr>
        <w:instrText>ADDIN CSL_CITATION {"citationItems":[{"id":"ITEM-1","itemData":{"author":[{"dropping-particle":"","family":"Krizhevsky","given":"Alex","non-dropping-particle":"","parse-names":false,"suffix":""},{"dropping-particle":"","family":"Sutskever","given":"Ilya","non-dropping-particle":"","parse-names":false,"suffix":""},{"dropping-particle":"","family":"Hinton","given":"Geoffrey E","non-dropping-particle":"","parse-names":false,"suffix":""}],"container-title":"Advances in neural information processing systems","id":"ITEM-1","issued":{"date-parts":[["2012"]]},"page":"1097-1105","title":"Imagenet classification with deep convolutional neural networks","type":"paper-conference"},"uris":["http://www.mendeley.com/documents/?uuid=a0b63467-0f56-4464-804c-8d41db613b80"]}],"mendeley":{"formattedCitation":"(Krizhevsky et al., 2012)","plainTextFormattedCitation":"(Krizhevsky et al., 2012)","previouslyFormattedCitation":"(Krizhevsky et al., 2012)"},"properties":{"noteIndex":0},"schema":"https://github.com/citation-style-language/schema/raw/master/csl-citation.json"}</w:instrText>
      </w:r>
      <w:r w:rsidRPr="00EE532E">
        <w:rPr>
          <w:rFonts w:ascii="Times New Roman" w:eastAsia="Times New Roman" w:hAnsi="Times New Roman" w:cs="Times New Roman"/>
          <w:sz w:val="24"/>
          <w:szCs w:val="24"/>
        </w:rPr>
        <w:fldChar w:fldCharType="separate"/>
      </w:r>
      <w:r w:rsidRPr="00EE532E">
        <w:rPr>
          <w:rFonts w:ascii="Times New Roman" w:eastAsia="Times New Roman" w:hAnsi="Times New Roman" w:cs="Times New Roman"/>
          <w:noProof/>
          <w:sz w:val="24"/>
          <w:szCs w:val="24"/>
        </w:rPr>
        <w:t>(Krizhevsky et al., 2012)</w:t>
      </w:r>
      <w:r w:rsidRPr="00EE532E">
        <w:rPr>
          <w:rFonts w:ascii="Times New Roman" w:eastAsia="Times New Roman" w:hAnsi="Times New Roman" w:cs="Times New Roman"/>
          <w:sz w:val="24"/>
          <w:szCs w:val="24"/>
        </w:rPr>
        <w:fldChar w:fldCharType="end"/>
      </w:r>
      <w:r w:rsidRPr="00EE532E">
        <w:rPr>
          <w:rFonts w:ascii="Times New Roman" w:eastAsia="Times New Roman" w:hAnsi="Times New Roman" w:cs="Times New Roman"/>
          <w:sz w:val="24"/>
          <w:szCs w:val="24"/>
        </w:rPr>
        <w:t xml:space="preserve">, and provides a better localization of the fruit. </w:t>
      </w:r>
      <w:r w:rsidRPr="00EE532E">
        <w:rPr>
          <w:rFonts w:ascii="Times New Roman" w:eastAsia="Century" w:hAnsi="Times New Roman" w:cs="Times New Roman"/>
          <w:sz w:val="24"/>
          <w:szCs w:val="24"/>
          <w:lang w:bidi="en-US"/>
        </w:rPr>
        <w:t xml:space="preserve">The consideration in choosing a higher threshold despite the small melon size, stemmed from the fact that in further stages of the algorithm, it was necessary to recognize the melon by fully adapting it to the full melon fruit contour, not part of it. Hence, a better overlap area was required. </w:t>
      </w:r>
      <w:r w:rsidRPr="00EE532E">
        <w:rPr>
          <w:rFonts w:ascii="Times New Roman" w:eastAsia="Century" w:hAnsi="Times New Roman" w:cs="Times New Roman"/>
          <w:sz w:val="24"/>
          <w:szCs w:val="24"/>
        </w:rPr>
        <w:t xml:space="preserve"> </w:t>
      </w:r>
    </w:p>
    <w:p w14:paraId="2B901719" w14:textId="3368449F" w:rsidR="00EE532E" w:rsidRPr="00EE532E" w:rsidRDefault="00EE532E" w:rsidP="001D18A7">
      <w:pPr>
        <w:bidi w:val="0"/>
        <w:spacing w:after="0" w:line="276" w:lineRule="auto"/>
        <w:jc w:val="both"/>
        <w:rPr>
          <w:rFonts w:ascii="Times New Roman" w:eastAsia="Times New Roman" w:hAnsi="Times New Roman" w:cs="Times New Roman"/>
          <w:sz w:val="20"/>
          <w:szCs w:val="20"/>
          <w:lang w:bidi="en-US"/>
        </w:rPr>
      </w:pPr>
      <w:r w:rsidRPr="00EE532E">
        <w:rPr>
          <w:rFonts w:ascii="Times New Roman" w:eastAsia="Century" w:hAnsi="Times New Roman" w:cs="Times New Roman"/>
          <w:sz w:val="24"/>
          <w:szCs w:val="24"/>
        </w:rPr>
        <w:t xml:space="preserve">The four detection performances measures used were </w:t>
      </w:r>
      <w:r w:rsidRPr="00EE532E">
        <w:rPr>
          <w:rFonts w:ascii="Times New Roman" w:eastAsia="Century" w:hAnsi="Times New Roman" w:cs="Times New Roman"/>
          <w:sz w:val="24"/>
          <w:szCs w:val="24"/>
        </w:rPr>
        <w:fldChar w:fldCharType="begin" w:fldLock="1"/>
      </w:r>
      <w:r w:rsidR="001D18A7">
        <w:rPr>
          <w:rFonts w:ascii="Times New Roman" w:eastAsia="Century" w:hAnsi="Times New Roman" w:cs="Times New Roman"/>
          <w:sz w:val="24"/>
          <w:szCs w:val="24"/>
        </w:rPr>
        <w:instrText>ADDIN CSL_CITATION {"citationItems":[{"id":"ITEM-1","itemData":{"author":[{"dropping-particle":"","family":"Koirala","given":"A.","non-dropping-particle":"","parse-names":false,"suffix":""},{"dropping-particle":"","family":"Walsh","given":"Kerry B","non-dropping-particle":"","parse-names":false,"suffix":""},{"dropping-particle":"","family":"Wang","given":"Zhenglin","non-dropping-particle":"","parse-names":false,"suffix":""},{"dropping-particle":"","family":"McCarthy","given":"Cheryl","non-dropping-particle":"","parse-names":false,"suffix":""}],"container-title":"Computers and Electronics in Agriculture","id":"ITEM-1","issued":{"date-parts":[["2019"]]},"page":"219-234","publisher":"Elsevier","title":"Deep learning--Method overview and review of use for fruit detection and yield estimation","type":"article-journal","volume":"162"},"uris":["http://www.mendeley.com/documents/?uuid=a0c69970-4eea-4787-bc17-7cc7d8c8ee08"]}],"mendeley":{"formattedCitation":"(Koirala et al., 2019a)","plainTextFormattedCitation":"(Koirala et al., 2019a)","previouslyFormattedCitation":"(Koirala et al., 2019a)"},"properties":{"noteIndex":0},"schema":"https://github.com/citation-style-language/schema/raw/master/csl-citation.json"}</w:instrText>
      </w:r>
      <w:r w:rsidRPr="00EE532E">
        <w:rPr>
          <w:rFonts w:ascii="Times New Roman" w:eastAsia="Century" w:hAnsi="Times New Roman" w:cs="Times New Roman"/>
          <w:sz w:val="24"/>
          <w:szCs w:val="24"/>
        </w:rPr>
        <w:fldChar w:fldCharType="separate"/>
      </w:r>
      <w:r w:rsidRPr="00EE532E">
        <w:rPr>
          <w:rFonts w:ascii="Times New Roman" w:eastAsia="Century" w:hAnsi="Times New Roman" w:cs="Times New Roman"/>
          <w:noProof/>
          <w:sz w:val="24"/>
          <w:szCs w:val="24"/>
        </w:rPr>
        <w:t>(Koirala et al., 2019a)</w:t>
      </w:r>
      <w:r w:rsidRPr="00EE532E">
        <w:rPr>
          <w:rFonts w:ascii="Times New Roman" w:eastAsia="Century" w:hAnsi="Times New Roman" w:cs="Times New Roman"/>
          <w:sz w:val="24"/>
          <w:szCs w:val="24"/>
        </w:rPr>
        <w:fldChar w:fldCharType="end"/>
      </w:r>
      <w:r w:rsidRPr="00EE532E">
        <w:rPr>
          <w:rFonts w:ascii="Times New Roman" w:eastAsia="Century" w:hAnsi="Times New Roman" w:cs="Times New Roman"/>
          <w:sz w:val="24"/>
          <w:szCs w:val="24"/>
        </w:rPr>
        <w:t xml:space="preserve">: </w:t>
      </w:r>
      <w:r w:rsidRPr="00EE532E">
        <w:rPr>
          <w:rFonts w:ascii="Times New Roman" w:eastAsia="Century" w:hAnsi="Times New Roman" w:cs="Times New Roman"/>
          <w:sz w:val="24"/>
          <w:szCs w:val="24"/>
          <w:lang w:bidi="en-US"/>
        </w:rPr>
        <w:t>Precision (P) indicates the fraction of the algorithm’s predictions that are melons. Recall (R) is the fraction of melons in the image that were detected by the algorithm. F1-score (F1) is a metric that balances between precision and recall by calculating the weighted average (harmonic mean) such that:</w:t>
      </w:r>
    </w:p>
    <w:p w14:paraId="51D2E263" w14:textId="77777777" w:rsidR="00EE532E" w:rsidRPr="00EE532E" w:rsidRDefault="00EE532E" w:rsidP="001D18A7">
      <w:pPr>
        <w:tabs>
          <w:tab w:val="left" w:pos="7452"/>
        </w:tabs>
        <w:bidi w:val="0"/>
        <w:spacing w:after="0" w:line="240" w:lineRule="auto"/>
        <w:jc w:val="center"/>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tl/>
        </w:rPr>
        <w:lastRenderedPageBreak/>
        <w:t xml:space="preserve">   </w:t>
      </w:r>
      <w:r w:rsidRPr="00EE532E">
        <w:rPr>
          <w:rFonts w:ascii="Times New Roman" w:eastAsia="Times New Roman" w:hAnsi="Times New Roman" w:cs="Times New Roman" w:hint="cs"/>
          <w:sz w:val="24"/>
          <w:szCs w:val="24"/>
          <w:rtl/>
        </w:rPr>
        <w:t xml:space="preserve">       </w:t>
      </w:r>
      <w:r w:rsidRPr="00EE532E">
        <w:rPr>
          <w:rFonts w:ascii="Times New Roman" w:eastAsia="Times New Roman" w:hAnsi="Times New Roman" w:cs="Times New Roman"/>
          <w:sz w:val="24"/>
          <w:szCs w:val="24"/>
        </w:rPr>
        <w:t xml:space="preserve">            </w:t>
      </w:r>
      <w:r w:rsidRPr="00EE532E">
        <w:rPr>
          <w:rFonts w:ascii="Times New Roman" w:eastAsia="Times New Roman" w:hAnsi="Times New Roman" w:cs="Times New Roman"/>
          <w:noProof/>
          <w:position w:val="-24"/>
          <w:sz w:val="24"/>
          <w:szCs w:val="24"/>
          <w:lang w:bidi="ar-SA"/>
        </w:rPr>
        <w:object w:dxaOrig="4760" w:dyaOrig="620" w14:anchorId="0D1AE774">
          <v:shape id="_x0000_i1083" type="#_x0000_t75" style="width:238.1pt;height:30.5pt" o:ole="">
            <v:imagedata r:id="rId46" o:title=""/>
          </v:shape>
          <o:OLEObject Type="Embed" ProgID="Equation.DSMT4" ShapeID="_x0000_i1083" DrawAspect="Content" ObjectID="_1630666929" r:id="rId168"/>
        </w:object>
      </w:r>
      <w:r w:rsidRPr="00EE532E">
        <w:rPr>
          <w:rFonts w:ascii="Times New Roman" w:eastAsia="Times New Roman" w:hAnsi="Times New Roman" w:cs="Times New Roman"/>
          <w:sz w:val="24"/>
          <w:szCs w:val="24"/>
        </w:rPr>
        <w:t xml:space="preserve">             </w:t>
      </w:r>
      <w:r w:rsidRPr="00EE532E">
        <w:rPr>
          <w:rFonts w:ascii="Times New Roman" w:eastAsia="Times New Roman" w:hAnsi="Times New Roman" w:cs="Times New Roman"/>
          <w:sz w:val="24"/>
          <w:szCs w:val="24"/>
        </w:rPr>
        <w:tab/>
        <w:t>(2)</w:t>
      </w:r>
    </w:p>
    <w:p w14:paraId="2243D4AC" w14:textId="77777777" w:rsidR="00EE532E" w:rsidRPr="00EE532E" w:rsidRDefault="00EE532E" w:rsidP="001D18A7">
      <w:pPr>
        <w:autoSpaceDE w:val="0"/>
        <w:autoSpaceDN w:val="0"/>
        <w:bidi w:val="0"/>
        <w:adjustRightInd w:val="0"/>
        <w:spacing w:after="0" w:line="240" w:lineRule="auto"/>
        <w:rPr>
          <w:rFonts w:ascii="Times New Roman" w:eastAsia="Century" w:hAnsi="Times New Roman" w:cs="Times New Roman"/>
          <w:sz w:val="24"/>
          <w:szCs w:val="24"/>
          <w:lang w:bidi="en-US"/>
        </w:rPr>
      </w:pPr>
    </w:p>
    <w:p w14:paraId="1F4282C2" w14:textId="77777777" w:rsidR="00EE532E" w:rsidRPr="00EE532E" w:rsidRDefault="00EE532E" w:rsidP="001D18A7">
      <w:pPr>
        <w:bidi w:val="0"/>
        <w:spacing w:line="276" w:lineRule="auto"/>
        <w:contextualSpacing/>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rPr>
        <w:t xml:space="preserve">Where </w:t>
      </w:r>
      <w:r w:rsidRPr="00EE532E">
        <w:rPr>
          <w:rFonts w:ascii="Times New Roman" w:eastAsia="Century" w:hAnsi="Times New Roman" w:cs="Times New Roman"/>
          <w:sz w:val="24"/>
          <w:szCs w:val="24"/>
          <w:lang w:bidi="en-US"/>
        </w:rPr>
        <w:t xml:space="preserve">(TP) True Positive, is a true detection, a fruit detection was considered to be a true positive if the predicted and the ground-truth bounding box had an IoU greater than a fixed threshold. (FP) False positive, is a false detection, refers to an algorithm’s mistake of predicting background as a melon. (FN) False Negative, is a ground truth melon not detected, caused due to the failure to detect a real melon by the algorithm. (TN) True Negative, represent a corrected misdetection, and was not used since in the current object detection task there are many possible bounding boxes that should not be detected within an image. Average Precision (AP) is a summary of the precision-recall curve and is calculated as a weighted mean of precisions achieved at each threshold, with the increase in recall from the previous threshold used as the weight. The AP measure used in the PASCAL-VOC challenges which is a benchmark in visual object category recognition and detection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Everingham","given":"Mark","non-dropping-particle":"","parse-names":false,"suffix":""},{"dropping-particle":"","family":"Gool","given":"Luc","non-dropping-particle":"Van","parse-names":false,"suffix":""},{"dropping-particle":"","family":"Williams","given":"Christopher K I","non-dropping-particle":"","parse-names":false,"suffix":""},{"dropping-particle":"","family":"Winn","given":"John","non-dropping-particle":"","parse-names":false,"suffix":""},{"dropping-particle":"","family":"Zisserman","given":"Andrew","non-dropping-particle":"","parse-names":false,"suffix":""}],"container-title":"International journal of computer vision","id":"ITEM-1","issue":"2","issued":{"date-parts":[["2010"]]},"page":"303-338","publisher":"Springer","title":"The pascal visual object classes (voc) challenge","type":"article-journal","volume":"88"},"uris":["http://www.mendeley.com/documents/?uuid=7a9f79c0-94f8-4767-8eb5-2339560b4f24"]}],"mendeley":{"formattedCitation":"(Everingham et al., 2010)","plainTextFormattedCitation":"(Everingham et al., 2010)","previouslyFormattedCitation":"(Everingham et al., 2010)"},"properties":{"noteIndex":0},"schema":"https://github.com/citation-style-language/schema/raw/master/csl-citation.json"}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(Everingham et al., 2010)</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was also used. </w:t>
      </w:r>
    </w:p>
    <w:p w14:paraId="559F0FC3" w14:textId="77777777" w:rsidR="00EE532E" w:rsidRPr="00EE532E" w:rsidRDefault="00EE532E" w:rsidP="001D18A7">
      <w:pPr>
        <w:bidi w:val="0"/>
        <w:spacing w:after="0" w:line="240" w:lineRule="auto"/>
        <w:rPr>
          <w:rFonts w:ascii="Times New Roman" w:eastAsia="Times New Roman" w:hAnsi="Times New Roman" w:cs="Times New Roman"/>
          <w:b/>
          <w:bCs/>
          <w:sz w:val="24"/>
          <w:szCs w:val="24"/>
        </w:rPr>
      </w:pPr>
      <w:r w:rsidRPr="00EE532E">
        <w:rPr>
          <w:rFonts w:ascii="Times New Roman" w:eastAsia="Century" w:hAnsi="Times New Roman" w:cs="Times New Roman"/>
          <w:b/>
          <w:bCs/>
          <w:sz w:val="24"/>
          <w:szCs w:val="24"/>
          <w:lang w:bidi="en-US"/>
        </w:rPr>
        <w:t>Melon weight prediction</w:t>
      </w:r>
      <w:r w:rsidRPr="00EE532E">
        <w:rPr>
          <w:rFonts w:ascii="Times New Roman" w:eastAsia="Times New Roman" w:hAnsi="Times New Roman" w:cs="Times New Roman"/>
          <w:b/>
          <w:bCs/>
          <w:sz w:val="24"/>
          <w:szCs w:val="24"/>
        </w:rPr>
        <w:t xml:space="preserve"> </w:t>
      </w:r>
    </w:p>
    <w:p w14:paraId="522C8A06"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The regression quality was evaluated using the adjusted </w:t>
      </w:r>
      <w:r w:rsidRPr="00EE532E">
        <w:rPr>
          <w:rFonts w:ascii="Times New Roman" w:eastAsia="Century" w:hAnsi="Times New Roman" w:cs="Times New Roman"/>
          <w:sz w:val="24"/>
          <w:szCs w:val="24"/>
          <w:lang w:bidi="en-US"/>
        </w:rPr>
        <w:object w:dxaOrig="320" w:dyaOrig="300" w14:anchorId="5C2E1239">
          <v:shape id="_x0000_i1084" type="#_x0000_t75" style="width:15pt;height:15pt" o:ole="">
            <v:imagedata r:id="rId50" o:title=""/>
          </v:shape>
          <o:OLEObject Type="Embed" ProgID="Equation.DSMT4" ShapeID="_x0000_i1084" DrawAspect="Content" ObjectID="_1630666930" r:id="rId169"/>
        </w:object>
      </w:r>
      <w:r w:rsidRPr="00EE532E">
        <w:rPr>
          <w:rFonts w:ascii="Times New Roman" w:eastAsia="Century" w:hAnsi="Times New Roman" w:cs="Times New Roman"/>
          <w:sz w:val="24"/>
          <w:szCs w:val="24"/>
          <w:lang w:bidi="en-US"/>
        </w:rPr>
        <w:t xml:space="preserve"> statistic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{"citationItems":[{"id":"ITEM-1","itemData":{"author":[{"dropping-particle":"","family":"Miles","given":"Jeremy","non-dropping-particle":"","parse-names":false,"suffix":""}],"container-title":"Wiley StatsRef: Statistics Reference Online","id":"ITEM-1","issued":{"date-parts":[["2014"]]},"publisher":"Wiley Online Library","title":"R squared, adjusted R squared","type":"article-journal"},"uris":["http://www.mendeley.com/documents/?uuid=76bb56c5-f2f5-455d-964c-5ee78df5c806"]}],"mendeley":{"formattedCitation":"(Miles, 2014)","plainTextFormattedCitation":"(Miles, 2014)","previouslyFormattedCitation":"(Miles, 2014)"},"properties":{"noteIndex":0},"schema":"https://github.com/citation-style-language/schema/raw/master/csl-citation.json"}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(Miles, 2014)</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since it is more robust to the number of variables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{"citationItems":[{"id":"ITEM-1","itemData":{"author":[{"dropping-particle":"","family":"Montgomery","given":"Douglas C","non-dropping-particle":"","parse-names":false,"suffix":""}],"id":"ITEM-1","issued":{"date-parts":[["2017"]]},"publisher":"John wiley &amp; sons","title":"Design and analysis of experiments","type":"book"},"uris":["http://www.mendeley.com/documents/?uuid=89f36361-a8c9-4f46-9a73-5e699231355f"]}],"mendeley":{"formattedCitation":"(Montgomery, 2017)","plainTextFormattedCitation":"(Montgomery, 2017)","previouslyFormattedCitation":"(Montgomery, 2017)"},"properties":{"noteIndex":0},"schema":"https://github.com/citation-style-language/schema/raw/master/csl-citation.json"}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(Montgomery, 2017)</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w:t>
      </w:r>
    </w:p>
    <w:p w14:paraId="11B7EE63" w14:textId="77777777" w:rsidR="00EE532E" w:rsidRPr="00EE532E" w:rsidRDefault="00EE532E" w:rsidP="001D18A7">
      <w:pPr>
        <w:tabs>
          <w:tab w:val="left" w:pos="7452"/>
        </w:tabs>
        <w:bidi w:val="0"/>
        <w:spacing w:after="0" w:line="240" w:lineRule="auto"/>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tl/>
        </w:rPr>
        <w:t xml:space="preserve">  </w:t>
      </w:r>
      <w:r w:rsidRPr="00EE532E">
        <w:rPr>
          <w:rFonts w:ascii="Times New Roman" w:eastAsia="Times New Roman" w:hAnsi="Times New Roman" w:cs="Times New Roman"/>
          <w:noProof/>
          <w:sz w:val="24"/>
          <w:szCs w:val="24"/>
          <w:lang w:bidi="ar-SA"/>
        </w:rPr>
        <w:t xml:space="preserve">                                                  </w:t>
      </w:r>
      <w:r w:rsidRPr="00EE532E">
        <w:rPr>
          <w:rFonts w:ascii="Times New Roman" w:eastAsia="Times New Roman" w:hAnsi="Times New Roman" w:cs="Times New Roman"/>
          <w:noProof/>
          <w:position w:val="-28"/>
          <w:sz w:val="24"/>
          <w:szCs w:val="24"/>
          <w:lang w:bidi="ar-SA"/>
        </w:rPr>
        <w:object w:dxaOrig="2260" w:dyaOrig="700" w14:anchorId="6E7E00AD">
          <v:shape id="_x0000_i1085" type="#_x0000_t75" style="width:113.5pt;height:36.2pt" o:ole="">
            <v:imagedata r:id="rId52" o:title=""/>
          </v:shape>
          <o:OLEObject Type="Embed" ProgID="Equation.DSMT4" ShapeID="_x0000_i1085" DrawAspect="Content" ObjectID="_1630666931" r:id="rId170"/>
        </w:object>
      </w:r>
      <w:r w:rsidRPr="00EE532E">
        <w:rPr>
          <w:rFonts w:ascii="Times New Roman" w:eastAsia="Times New Roman" w:hAnsi="Times New Roman" w:cs="Times New Roman"/>
          <w:sz w:val="24"/>
          <w:szCs w:val="24"/>
          <w:rtl/>
        </w:rPr>
        <w:t xml:space="preserve">   </w:t>
      </w:r>
      <w:r w:rsidRPr="00EE532E">
        <w:rPr>
          <w:rFonts w:ascii="Times New Roman" w:eastAsia="Times New Roman" w:hAnsi="Times New Roman" w:cs="Times New Roman"/>
          <w:sz w:val="24"/>
          <w:szCs w:val="24"/>
        </w:rPr>
        <w:t xml:space="preserve">                                        (3) </w:t>
      </w:r>
    </w:p>
    <w:p w14:paraId="5840F626" w14:textId="77777777" w:rsidR="00EE532E" w:rsidRPr="00EE532E" w:rsidRDefault="00EE532E" w:rsidP="001D18A7">
      <w:pPr>
        <w:tabs>
          <w:tab w:val="left" w:pos="7452"/>
        </w:tabs>
        <w:bidi w:val="0"/>
        <w:spacing w:after="0" w:line="240" w:lineRule="auto"/>
        <w:jc w:val="both"/>
        <w:rPr>
          <w:rFonts w:ascii="Times New Roman" w:eastAsia="Times New Roman" w:hAnsi="Times New Roman" w:cs="Times New Roman"/>
          <w:sz w:val="24"/>
          <w:szCs w:val="24"/>
        </w:rPr>
      </w:pPr>
    </w:p>
    <w:p w14:paraId="4F2FF3C2"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Where, SST is the total sum of squares and SSE is the sum of squares of residuals, the number of points is n=30, the number of parameters is p=2. </w:t>
      </w:r>
    </w:p>
    <w:p w14:paraId="7DA73F27" w14:textId="77777777" w:rsidR="00EE532E" w:rsidRPr="00EE532E" w:rsidRDefault="00EE532E" w:rsidP="001D18A7">
      <w:pPr>
        <w:bidi w:val="0"/>
        <w:jc w:val="both"/>
        <w:rPr>
          <w:rFonts w:ascii="Times New Roman" w:eastAsia="Calibri" w:hAnsi="Times New Roman" w:cs="Times New Roman"/>
          <w:sz w:val="24"/>
          <w:szCs w:val="24"/>
          <w:rtl/>
        </w:rPr>
      </w:pPr>
      <w:r w:rsidRPr="00EE532E">
        <w:rPr>
          <w:rFonts w:ascii="Times New Roman" w:eastAsia="Calibri" w:hAnsi="Times New Roman" w:cs="Times New Roman"/>
          <w:sz w:val="24"/>
          <w:szCs w:val="24"/>
        </w:rPr>
        <w:t xml:space="preserve">The system results for estimating the weight of a single melon was measured by the </w:t>
      </w:r>
      <w:r w:rsidRPr="00EE532E">
        <w:rPr>
          <w:rFonts w:ascii="Times New Roman" w:eastAsia="Calibri" w:hAnsi="Times New Roman" w:cs="Arial"/>
          <w:sz w:val="24"/>
          <w:szCs w:val="24"/>
        </w:rPr>
        <w:t xml:space="preserve">mean absolute percentage error </w:t>
      </w:r>
      <w:r w:rsidRPr="00EE532E">
        <w:rPr>
          <w:rFonts w:ascii="Times New Roman" w:eastAsia="Calibri" w:hAnsi="Times New Roman" w:cs="Times New Roman"/>
          <w:sz w:val="24"/>
          <w:szCs w:val="24"/>
        </w:rPr>
        <w:t xml:space="preserve">index comparing the weight estimated from the image processing to the ground truth measured. Overall yield estimation was derived by </w:t>
      </w:r>
      <w:r w:rsidRPr="00EE532E">
        <w:rPr>
          <w:rFonts w:ascii="Times New Roman" w:eastAsia="Calibri" w:hAnsi="Times New Roman" w:cs="Arial"/>
          <w:sz w:val="24"/>
          <w:szCs w:val="24"/>
        </w:rPr>
        <w:t>summarizing the weights of all marked melons in the field and comparing to their overall actual weight.</w:t>
      </w:r>
      <w:r w:rsidRPr="00EE532E">
        <w:rPr>
          <w:rFonts w:ascii="Times New Roman" w:eastAsia="Calibri" w:hAnsi="Times New Roman" w:cs="Times New Roman" w:hint="cs"/>
          <w:sz w:val="24"/>
          <w:szCs w:val="24"/>
          <w:rtl/>
        </w:rPr>
        <w:t xml:space="preserve"> </w:t>
      </w:r>
    </w:p>
    <w:p w14:paraId="142EA7AB"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rPr>
      </w:pPr>
      <w:r w:rsidRPr="00EE532E">
        <w:rPr>
          <w:rFonts w:ascii="Times New Roman" w:eastAsia="Century" w:hAnsi="Times New Roman" w:cs="Times New Roman"/>
          <w:b/>
          <w:bCs/>
          <w:color w:val="4472C4"/>
          <w:sz w:val="24"/>
          <w:szCs w:val="24"/>
        </w:rPr>
        <w:t>Analysis</w:t>
      </w:r>
    </w:p>
    <w:p w14:paraId="5CE2FF32"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 xml:space="preserve">Evaluation for melon detection was done on four different images from different seasons and agriculture environments, with a total of 2,394 melons in four different environments (Table 3). A visualization of color and texture diversity in the different seasons is presented in Figure 8. </w:t>
      </w:r>
    </w:p>
    <w:p w14:paraId="0B650439"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 xml:space="preserve"> </w:t>
      </w:r>
    </w:p>
    <w:p w14:paraId="3D5FB721" w14:textId="77777777" w:rsidR="00EE532E" w:rsidRPr="00EE532E" w:rsidRDefault="00EE532E" w:rsidP="001D18A7">
      <w:pPr>
        <w:keepNext/>
        <w:keepLines/>
        <w:tabs>
          <w:tab w:val="left" w:pos="357"/>
        </w:tabs>
        <w:bidi w:val="0"/>
        <w:spacing w:after="200" w:line="276" w:lineRule="auto"/>
        <w:jc w:val="center"/>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Table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Table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color w:val="44546A"/>
          <w:lang w:bidi="ar-SA"/>
        </w:rPr>
        <w:t>3</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The different environmental conditions for detection evaluation</w:t>
      </w:r>
    </w:p>
    <w:tbl>
      <w:tblPr>
        <w:tblStyle w:val="PlainTable51"/>
        <w:tblpPr w:leftFromText="180" w:rightFromText="180" w:vertAnchor="text" w:horzAnchor="margin" w:tblpY="71"/>
        <w:tblW w:w="7797" w:type="dxa"/>
        <w:tblLayout w:type="fixed"/>
        <w:tblLook w:val="04A0" w:firstRow="1" w:lastRow="0" w:firstColumn="1" w:lastColumn="0" w:noHBand="0" w:noVBand="1"/>
      </w:tblPr>
      <w:tblGrid>
        <w:gridCol w:w="2410"/>
        <w:gridCol w:w="1701"/>
        <w:gridCol w:w="1418"/>
        <w:gridCol w:w="1134"/>
        <w:gridCol w:w="1134"/>
      </w:tblGrid>
      <w:tr w:rsidR="00EE532E" w:rsidRPr="00EE532E" w14:paraId="0942FCD1" w14:textId="77777777" w:rsidTr="00EE532E">
        <w:trPr>
          <w:cnfStyle w:val="100000000000" w:firstRow="1" w:lastRow="0" w:firstColumn="0" w:lastColumn="0" w:oddVBand="0" w:evenVBand="0" w:oddHBand="0" w:evenHBand="0" w:firstRowFirstColumn="0" w:firstRowLastColumn="0" w:lastRowFirstColumn="0" w:lastRowLastColumn="0"/>
          <w:trHeight w:val="280"/>
        </w:trPr>
        <w:tc>
          <w:tcPr>
            <w:cnfStyle w:val="001000000100" w:firstRow="0" w:lastRow="0" w:firstColumn="1" w:lastColumn="0" w:oddVBand="0" w:evenVBand="0" w:oddHBand="0" w:evenHBand="0" w:firstRowFirstColumn="1" w:firstRowLastColumn="0" w:lastRowFirstColumn="0" w:lastRowLastColumn="0"/>
            <w:tcW w:w="2410" w:type="dxa"/>
            <w:noWrap/>
            <w:hideMark/>
          </w:tcPr>
          <w:p w14:paraId="1C013E37" w14:textId="77777777" w:rsidR="00EE532E" w:rsidRPr="00EE532E" w:rsidRDefault="00EE532E" w:rsidP="001D18A7">
            <w:pPr>
              <w:bidi w:val="0"/>
              <w:rPr>
                <w:sz w:val="24"/>
                <w:szCs w:val="24"/>
              </w:rPr>
            </w:pPr>
          </w:p>
        </w:tc>
        <w:tc>
          <w:tcPr>
            <w:tcW w:w="1701" w:type="dxa"/>
            <w:noWrap/>
            <w:hideMark/>
          </w:tcPr>
          <w:p w14:paraId="76BC738F"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EE532E">
              <w:rPr>
                <w:rFonts w:ascii="Arial" w:hAnsi="Arial" w:cs="Arial"/>
                <w:color w:val="000000"/>
              </w:rPr>
              <w:t>Image 1</w:t>
            </w:r>
          </w:p>
        </w:tc>
        <w:tc>
          <w:tcPr>
            <w:tcW w:w="1418" w:type="dxa"/>
            <w:noWrap/>
            <w:hideMark/>
          </w:tcPr>
          <w:p w14:paraId="36AA1BE7"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EE532E">
              <w:rPr>
                <w:rFonts w:ascii="Arial" w:hAnsi="Arial" w:cs="Arial"/>
                <w:color w:val="000000"/>
              </w:rPr>
              <w:t>Image 2</w:t>
            </w:r>
          </w:p>
        </w:tc>
        <w:tc>
          <w:tcPr>
            <w:tcW w:w="1134" w:type="dxa"/>
            <w:noWrap/>
            <w:hideMark/>
          </w:tcPr>
          <w:p w14:paraId="36FD3693"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EE532E">
              <w:rPr>
                <w:rFonts w:ascii="Arial" w:hAnsi="Arial" w:cs="Arial"/>
                <w:color w:val="000000"/>
              </w:rPr>
              <w:t>Image 3</w:t>
            </w:r>
          </w:p>
        </w:tc>
        <w:tc>
          <w:tcPr>
            <w:tcW w:w="1134" w:type="dxa"/>
            <w:noWrap/>
            <w:hideMark/>
          </w:tcPr>
          <w:p w14:paraId="2B236E16"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EE532E">
              <w:rPr>
                <w:rFonts w:ascii="Arial" w:hAnsi="Arial" w:cs="Arial"/>
                <w:color w:val="000000"/>
              </w:rPr>
              <w:t>Image 4</w:t>
            </w:r>
          </w:p>
        </w:tc>
      </w:tr>
      <w:tr w:rsidR="00EE532E" w:rsidRPr="00EE532E" w14:paraId="4018101A" w14:textId="77777777" w:rsidTr="00EE532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410" w:type="dxa"/>
            <w:noWrap/>
            <w:hideMark/>
          </w:tcPr>
          <w:p w14:paraId="69E98197" w14:textId="77777777" w:rsidR="00EE532E" w:rsidRPr="00EE532E" w:rsidRDefault="00EE532E" w:rsidP="001D18A7">
            <w:pPr>
              <w:bidi w:val="0"/>
              <w:rPr>
                <w:rFonts w:ascii="Times New Roman" w:hAnsi="Times New Roman"/>
                <w:color w:val="000000"/>
              </w:rPr>
            </w:pPr>
            <w:r w:rsidRPr="00EE532E">
              <w:rPr>
                <w:rFonts w:ascii="Times New Roman" w:hAnsi="Times New Roman"/>
                <w:color w:val="000000"/>
              </w:rPr>
              <w:t>Period</w:t>
            </w:r>
          </w:p>
        </w:tc>
        <w:tc>
          <w:tcPr>
            <w:tcW w:w="1701" w:type="dxa"/>
            <w:hideMark/>
          </w:tcPr>
          <w:p w14:paraId="3E1D6961"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2 Years Before</w:t>
            </w:r>
          </w:p>
        </w:tc>
        <w:tc>
          <w:tcPr>
            <w:tcW w:w="1418" w:type="dxa"/>
            <w:hideMark/>
          </w:tcPr>
          <w:p w14:paraId="09607AD2"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Year Before</w:t>
            </w:r>
          </w:p>
        </w:tc>
        <w:tc>
          <w:tcPr>
            <w:tcW w:w="1134" w:type="dxa"/>
            <w:hideMark/>
          </w:tcPr>
          <w:p w14:paraId="55546FD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Current</w:t>
            </w:r>
          </w:p>
        </w:tc>
        <w:tc>
          <w:tcPr>
            <w:tcW w:w="1134" w:type="dxa"/>
            <w:hideMark/>
          </w:tcPr>
          <w:p w14:paraId="2352F1EF"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Current</w:t>
            </w:r>
          </w:p>
        </w:tc>
      </w:tr>
      <w:tr w:rsidR="00EE532E" w:rsidRPr="00EE532E" w14:paraId="15830064" w14:textId="77777777" w:rsidTr="00EE532E">
        <w:trPr>
          <w:trHeight w:val="37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762E8AB6" w14:textId="77777777" w:rsidR="00EE532E" w:rsidRPr="00EE532E" w:rsidRDefault="00EE532E" w:rsidP="001D18A7">
            <w:pPr>
              <w:bidi w:val="0"/>
              <w:rPr>
                <w:rFonts w:ascii="Times New Roman" w:hAnsi="Times New Roman"/>
                <w:color w:val="000000"/>
              </w:rPr>
            </w:pPr>
            <w:r w:rsidRPr="00EE532E">
              <w:rPr>
                <w:rFonts w:ascii="Times New Roman" w:hAnsi="Times New Roman"/>
                <w:color w:val="000000"/>
              </w:rPr>
              <w:t>Environment</w:t>
            </w:r>
          </w:p>
        </w:tc>
        <w:tc>
          <w:tcPr>
            <w:tcW w:w="1701" w:type="dxa"/>
            <w:noWrap/>
            <w:hideMark/>
          </w:tcPr>
          <w:p w14:paraId="728C5D14"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lots of foliage and occlusions</w:t>
            </w:r>
          </w:p>
        </w:tc>
        <w:tc>
          <w:tcPr>
            <w:tcW w:w="1418" w:type="dxa"/>
            <w:noWrap/>
            <w:hideMark/>
          </w:tcPr>
          <w:p w14:paraId="0DDBB6F0"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muddy, less foliage</w:t>
            </w:r>
          </w:p>
        </w:tc>
        <w:tc>
          <w:tcPr>
            <w:tcW w:w="1134" w:type="dxa"/>
            <w:noWrap/>
            <w:hideMark/>
          </w:tcPr>
          <w:p w14:paraId="4105D39A"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regular foliage</w:t>
            </w:r>
          </w:p>
        </w:tc>
        <w:tc>
          <w:tcPr>
            <w:tcW w:w="1134" w:type="dxa"/>
            <w:noWrap/>
            <w:hideMark/>
          </w:tcPr>
          <w:p w14:paraId="1793A08D"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lots of foliage</w:t>
            </w:r>
          </w:p>
        </w:tc>
      </w:tr>
      <w:tr w:rsidR="00EE532E" w:rsidRPr="00EE532E" w14:paraId="721275D2" w14:textId="77777777" w:rsidTr="00EE532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10" w:type="dxa"/>
            <w:noWrap/>
            <w:hideMark/>
          </w:tcPr>
          <w:p w14:paraId="5DB2B486" w14:textId="77777777" w:rsidR="00EE532E" w:rsidRPr="00EE532E" w:rsidRDefault="00EE532E" w:rsidP="001D18A7">
            <w:pPr>
              <w:bidi w:val="0"/>
              <w:rPr>
                <w:rFonts w:ascii="Times New Roman" w:hAnsi="Times New Roman"/>
                <w:color w:val="000000"/>
              </w:rPr>
            </w:pPr>
            <w:r w:rsidRPr="00EE532E">
              <w:rPr>
                <w:rFonts w:ascii="Times New Roman" w:hAnsi="Times New Roman"/>
                <w:color w:val="000000"/>
              </w:rPr>
              <w:t>Number of Melons</w:t>
            </w:r>
          </w:p>
        </w:tc>
        <w:tc>
          <w:tcPr>
            <w:tcW w:w="1701" w:type="dxa"/>
            <w:noWrap/>
            <w:hideMark/>
          </w:tcPr>
          <w:p w14:paraId="2BC45B5D"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270</w:t>
            </w:r>
          </w:p>
        </w:tc>
        <w:tc>
          <w:tcPr>
            <w:tcW w:w="1418" w:type="dxa"/>
            <w:noWrap/>
            <w:hideMark/>
          </w:tcPr>
          <w:p w14:paraId="26F1BABB"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848</w:t>
            </w:r>
          </w:p>
        </w:tc>
        <w:tc>
          <w:tcPr>
            <w:tcW w:w="1134" w:type="dxa"/>
            <w:noWrap/>
            <w:hideMark/>
          </w:tcPr>
          <w:p w14:paraId="22955766"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1071</w:t>
            </w:r>
          </w:p>
        </w:tc>
        <w:tc>
          <w:tcPr>
            <w:tcW w:w="1134" w:type="dxa"/>
            <w:noWrap/>
            <w:hideMark/>
          </w:tcPr>
          <w:p w14:paraId="5646B82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205</w:t>
            </w:r>
          </w:p>
        </w:tc>
      </w:tr>
    </w:tbl>
    <w:p w14:paraId="0E6DC74B"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r w:rsidRPr="00EE532E">
        <w:rPr>
          <w:rFonts w:ascii="Times New Roman" w:eastAsia="Times New Roman" w:hAnsi="Times New Roman" w:cs="Times New Roman"/>
          <w:sz w:val="24"/>
          <w:szCs w:val="24"/>
          <w:lang w:bidi="ar-SA"/>
        </w:rPr>
        <w:t>A three-level qualitative analysis was performed to evaluate:</w:t>
      </w:r>
    </w:p>
    <w:p w14:paraId="24833F05" w14:textId="77777777" w:rsidR="00EE532E" w:rsidRPr="00EE532E" w:rsidRDefault="00EE532E" w:rsidP="001D18A7">
      <w:pPr>
        <w:numPr>
          <w:ilvl w:val="0"/>
          <w:numId w:val="4"/>
        </w:numPr>
        <w:bidi w:val="0"/>
        <w:spacing w:after="0" w:line="276" w:lineRule="auto"/>
        <w:ind w:firstLine="0"/>
        <w:contextualSpacing/>
        <w:jc w:val="both"/>
        <w:rPr>
          <w:rFonts w:ascii="Times New Roman" w:eastAsia="Calibri" w:hAnsi="Times New Roman" w:cs="Times New Roman"/>
          <w:sz w:val="24"/>
          <w:szCs w:val="24"/>
          <w:lang w:bidi="ar-SA"/>
        </w:rPr>
      </w:pPr>
      <w:r w:rsidRPr="00EE532E">
        <w:rPr>
          <w:rFonts w:ascii="Times New Roman" w:eastAsia="Calibri" w:hAnsi="Times New Roman" w:cs="Times New Roman"/>
          <w:sz w:val="24"/>
          <w:szCs w:val="24"/>
          <w:lang w:bidi="ar-SA"/>
        </w:rPr>
        <w:lastRenderedPageBreak/>
        <w:t>melons with perfectly ellipse fits or slightly underfitted/overfitted ellipse.</w:t>
      </w:r>
    </w:p>
    <w:p w14:paraId="5A157430" w14:textId="77777777" w:rsidR="00EE532E" w:rsidRPr="00EE532E" w:rsidRDefault="00EE532E" w:rsidP="001D18A7">
      <w:pPr>
        <w:numPr>
          <w:ilvl w:val="0"/>
          <w:numId w:val="4"/>
        </w:numPr>
        <w:bidi w:val="0"/>
        <w:spacing w:after="0" w:line="276" w:lineRule="auto"/>
        <w:ind w:firstLine="0"/>
        <w:contextualSpacing/>
        <w:jc w:val="both"/>
        <w:rPr>
          <w:rFonts w:ascii="Times New Roman" w:eastAsia="Calibri" w:hAnsi="Times New Roman" w:cs="Times New Roman"/>
          <w:sz w:val="24"/>
          <w:szCs w:val="24"/>
          <w:lang w:bidi="ar-SA"/>
        </w:rPr>
      </w:pPr>
      <w:r w:rsidRPr="00EE532E">
        <w:rPr>
          <w:rFonts w:ascii="Times New Roman" w:eastAsia="Calibri" w:hAnsi="Times New Roman" w:cs="Times New Roman"/>
          <w:sz w:val="24"/>
          <w:szCs w:val="24"/>
          <w:lang w:bidi="ar-SA"/>
        </w:rPr>
        <w:t>melons with ellipses that were not fitted well.</w:t>
      </w:r>
    </w:p>
    <w:p w14:paraId="04173952" w14:textId="77777777" w:rsidR="00EE532E" w:rsidRPr="00EE532E" w:rsidRDefault="00EE532E" w:rsidP="001D18A7">
      <w:pPr>
        <w:numPr>
          <w:ilvl w:val="0"/>
          <w:numId w:val="4"/>
        </w:numPr>
        <w:bidi w:val="0"/>
        <w:spacing w:after="0" w:line="276" w:lineRule="auto"/>
        <w:ind w:firstLine="0"/>
        <w:contextualSpacing/>
        <w:jc w:val="both"/>
        <w:rPr>
          <w:rFonts w:ascii="Times New Roman" w:eastAsia="Calibri" w:hAnsi="Times New Roman" w:cs="Times New Roman"/>
          <w:sz w:val="24"/>
          <w:szCs w:val="24"/>
          <w:lang w:bidi="ar-SA"/>
        </w:rPr>
      </w:pPr>
      <w:r w:rsidRPr="00EE532E">
        <w:rPr>
          <w:rFonts w:ascii="Times New Roman" w:eastAsia="Calibri" w:hAnsi="Times New Roman" w:cs="Times New Roman"/>
          <w:sz w:val="24"/>
          <w:szCs w:val="24"/>
          <w:lang w:bidi="ar-SA"/>
        </w:rPr>
        <w:t xml:space="preserve">all melons. </w:t>
      </w:r>
    </w:p>
    <w:p w14:paraId="09FEB724"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r w:rsidRPr="00EE532E">
        <w:rPr>
          <w:rFonts w:ascii="Times New Roman" w:eastAsia="Times New Roman" w:hAnsi="Times New Roman" w:cs="Times New Roman"/>
          <w:sz w:val="24"/>
          <w:szCs w:val="24"/>
          <w:lang w:bidi="ar-SA"/>
        </w:rPr>
        <w:t>Two measures were calculated for each level: the mean absolute percentage error measure and the overall deviation of weight percentage. During the analysis all the melons were included since in practice it is almost impossible to define an outlier.</w:t>
      </w:r>
    </w:p>
    <w:p w14:paraId="0BC483F9"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p>
    <w:p w14:paraId="0D079B29"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p>
    <w:p w14:paraId="77D8341B" w14:textId="77777777" w:rsidR="00EE532E" w:rsidRPr="00EE532E" w:rsidRDefault="00EE532E" w:rsidP="001D18A7">
      <w:pPr>
        <w:keepNext/>
        <w:bidi w:val="0"/>
        <w:spacing w:after="0" w:line="240" w:lineRule="auto"/>
        <w:ind w:left="360"/>
        <w:outlineLvl w:val="0"/>
        <w:rPr>
          <w:rFonts w:ascii="Times New Roman" w:eastAsia="Times New Roman" w:hAnsi="Times New Roman" w:cs="Times New Roman"/>
          <w:b/>
          <w:bCs/>
          <w:color w:val="4472C4"/>
          <w:sz w:val="28"/>
          <w:szCs w:val="36"/>
          <w:lang w:bidi="ar-SA"/>
        </w:rPr>
      </w:pPr>
      <w:r w:rsidRPr="00EE532E">
        <w:rPr>
          <w:rFonts w:ascii="Times New Roman" w:eastAsia="Times New Roman" w:hAnsi="Times New Roman" w:cs="Times New Roman"/>
          <w:b/>
          <w:bCs/>
          <w:color w:val="4472C4"/>
          <w:sz w:val="28"/>
          <w:szCs w:val="36"/>
        </w:rPr>
        <w:t>Algorithm</w:t>
      </w:r>
    </w:p>
    <w:p w14:paraId="3C53E333"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The algorithm was developed to automatically detect and estimate the weight of an individual melon. The input for the system is an aerial RGB image of a melon field, and the output is a report that includes each melon's location and weight.  The algorithm pipeline (Figure 2) includes the following three sequential main stages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Kalantar","given":"A","non-dropping-particle":"","parse-names":false,"suffix":""},{"dropping-particle":"","family":"Dashuta","given":"A","non-dropping-particle":"","parse-names":false,"suffix":""},{"dropping-particle":"","family":"Edan","given":"Y","non-dropping-particle":"","parse-names":false,"suffix":""},{"dropping-particle":"","family":"Dafna","given":"A","non-dropping-particle":"","parse-names":false,"suffix":""},{"dropping-particle":"","family":"Gur","given":"A","non-dropping-particle":"","parse-names":false,"suffix":""},{"dropping-particle":"","family":"Klapp","given":"I","non-dropping-particle":"","parse-names":false,"suffix":""}],"container-title":"Precision agriculture’19","id":"ITEM-1","issued":{"date-parts":[["2019"]]},"page":"1386-1393","publisher":"Wageningen Academic Publishers","title":"Estimating melon yield for breeding processes by machine-vision processing of UAV images","type":"chapter"},"uris":["http://www.mendeley.com/documents/?uuid=bb17559c-25e7-4450-b7f6-4f3c74591b46"]}],"mendeley":{"formattedCitation":"(Kalantar et al., 2019)","plainTextFormattedCitation":"(Kalantar et al., 2019)","previouslyFormattedCitation":"(Kalantar et al., 2019)"},"properties":{"noteIndex":0},"schema":"https://github.com/citation-style-language/schema/raw/master/csl-citation.json"}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(Kalantar et al., 2019)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1) melon detection, 2) feature extraction, 3) yield estimation. </w:t>
      </w:r>
    </w:p>
    <w:p w14:paraId="793FEAE0"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p>
    <w:p w14:paraId="24227AEE" w14:textId="77777777" w:rsidR="00EE532E" w:rsidRPr="00EE532E" w:rsidRDefault="00EE532E" w:rsidP="001D18A7">
      <w:pPr>
        <w:keepNext/>
        <w:bidi w:val="0"/>
        <w:spacing w:after="0" w:line="240" w:lineRule="auto"/>
        <w:jc w:val="center"/>
        <w:rPr>
          <w:rFonts w:ascii="Times New Roman" w:eastAsia="Times New Roman" w:hAnsi="Times New Roman" w:cs="Times New Roman"/>
          <w:sz w:val="20"/>
          <w:szCs w:val="20"/>
          <w:lang w:bidi="ar-SA"/>
        </w:rPr>
      </w:pPr>
      <w:r w:rsidRPr="00EE532E">
        <w:rPr>
          <w:rFonts w:ascii="Times New Roman" w:eastAsia="Times New Roman" w:hAnsi="Times New Roman" w:cs="Times New Roman"/>
          <w:noProof/>
          <w:sz w:val="20"/>
          <w:szCs w:val="20"/>
        </w:rPr>
        <w:drawing>
          <wp:inline distT="0" distB="0" distL="0" distR="0" wp14:anchorId="7D6998CB" wp14:editId="57179EDA">
            <wp:extent cx="5612130" cy="1221105"/>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1221105"/>
                    </a:xfrm>
                    <a:prstGeom prst="rect">
                      <a:avLst/>
                    </a:prstGeom>
                  </pic:spPr>
                </pic:pic>
              </a:graphicData>
            </a:graphic>
          </wp:inline>
        </w:drawing>
      </w:r>
    </w:p>
    <w:p w14:paraId="59D2B122" w14:textId="77777777" w:rsidR="00EE532E" w:rsidRPr="00EE532E" w:rsidRDefault="00EE532E" w:rsidP="001D18A7">
      <w:pPr>
        <w:keepNext/>
        <w:keepLines/>
        <w:tabs>
          <w:tab w:val="left" w:pos="357"/>
        </w:tabs>
        <w:bidi w:val="0"/>
        <w:spacing w:after="200" w:line="276" w:lineRule="auto"/>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Figure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Figure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noProof/>
          <w:color w:val="44546A"/>
          <w:lang w:bidi="ar-SA"/>
        </w:rPr>
        <w:t>2</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System pipeline for automated detection and yield estimation of melons</w:t>
      </w:r>
    </w:p>
    <w:p w14:paraId="02E259CB"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t>Melon Detection using RetinaNet</w:t>
      </w:r>
    </w:p>
    <w:p w14:paraId="409B7E90" w14:textId="40D8E346"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In our previous works </w:t>
      </w:r>
      <w:r w:rsidRPr="00EE532E">
        <w:rPr>
          <w:rFonts w:ascii="Times New Roman" w:eastAsia="Times New Roman" w:hAnsi="Times New Roman" w:cs="Times New Roman"/>
          <w:bCs/>
          <w:iCs/>
          <w:sz w:val="24"/>
          <w:szCs w:val="24"/>
          <w:lang w:bidi="ar-SA"/>
        </w:rPr>
        <w:fldChar w:fldCharType="begin" w:fldLock="1"/>
      </w:r>
      <w:r w:rsidRPr="00EE532E">
        <w:rPr>
          <w:rFonts w:ascii="Times New Roman" w:eastAsia="Times New Roman" w:hAnsi="Times New Roman" w:cs="Times New Roman"/>
          <w:bCs/>
          <w:iCs/>
          <w:sz w:val="24"/>
          <w:szCs w:val="24"/>
          <w:lang w:bidi="ar-SA"/>
        </w:rPr>
        <w:instrText>ADDIN CSL_CITATION {"citationItems":[{"id":"ITEM-1","itemData":{"author":[{"dropping-particle":"","family":"Dashuta","given":"Artium","non-dropping-particle":"","parse-names":false,"suffix":""},{"dropping-particle":"","family":"Klapp","given":"Iftach","non-dropping-particle":"","parse-names":false,"suffix":""}],"container-title":"Optics and Photonics for Energy and the Environment","id":"ITEM-1","issued":{"date-parts":[["2018"]]},"page":"ET4A--2","title":"Melon Recognition in UAV Images to Estimate Yield of a Breeding Process","type":"paper-conference"},"uris":["http://www.mendeley.com/documents/?uuid=3ea14765-3fc0-4104-a286-4bbd97ac3669"]}],"mendeley":{"formattedCitation":"(Dashuta &amp; Klapp, 2018)","plainTextFormattedCitation":"(Dashuta &amp; Klapp, 2018)","previouslyFormattedCitation":"(Dashuta &amp; Klapp, 2018)"},"properties":{"noteIndex":0},"schema":"https://github.com/citation-style-language/schema/raw/master/csl-citation.json"}</w:instrText>
      </w:r>
      <w:r w:rsidRPr="00EE532E">
        <w:rPr>
          <w:rFonts w:ascii="Times New Roman" w:eastAsia="Times New Roman" w:hAnsi="Times New Roman" w:cs="Times New Roman"/>
          <w:bCs/>
          <w:iCs/>
          <w:sz w:val="24"/>
          <w:szCs w:val="24"/>
          <w:lang w:bidi="ar-SA"/>
        </w:rPr>
        <w:fldChar w:fldCharType="separate"/>
      </w:r>
      <w:r w:rsidRPr="00EE532E">
        <w:rPr>
          <w:rFonts w:ascii="Times New Roman" w:eastAsia="Times New Roman" w:hAnsi="Times New Roman" w:cs="Times New Roman"/>
          <w:bCs/>
          <w:iCs/>
          <w:noProof/>
          <w:sz w:val="24"/>
          <w:szCs w:val="24"/>
          <w:lang w:bidi="ar-SA"/>
        </w:rPr>
        <w:t>(Dashuta &amp; Klapp, 2018)</w:t>
      </w:r>
      <w:r w:rsidRPr="00EE532E">
        <w:rPr>
          <w:rFonts w:ascii="Times New Roman" w:eastAsia="Times New Roman" w:hAnsi="Times New Roman" w:cs="Times New Roman"/>
          <w:bCs/>
          <w:iCs/>
          <w:sz w:val="24"/>
          <w:szCs w:val="24"/>
          <w:lang w:bidi="ar-SA"/>
        </w:rPr>
        <w:fldChar w:fldCharType="end"/>
      </w:r>
      <w:r w:rsidRPr="00EE532E">
        <w:rPr>
          <w:rFonts w:ascii="Times New Roman" w:eastAsia="Times New Roman" w:hAnsi="Times New Roman" w:cs="Times New Roman"/>
          <w:bCs/>
          <w:iCs/>
          <w:sz w:val="24"/>
          <w:szCs w:val="24"/>
          <w:lang w:bidi="ar-SA"/>
        </w:rPr>
        <w:t>,</w:t>
      </w:r>
      <w:r w:rsidRPr="00EE532E">
        <w:rPr>
          <w:rFonts w:ascii="Times New Roman" w:eastAsia="Times New Roman" w:hAnsi="Times New Roman" w:cs="Times New Roman"/>
          <w:bCs/>
          <w:iCs/>
          <w:sz w:val="24"/>
          <w:szCs w:val="24"/>
          <w:lang w:bidi="ar-SA"/>
        </w:rPr>
        <w:fldChar w:fldCharType="begin" w:fldLock="1"/>
      </w:r>
      <w:r w:rsidRPr="00EE532E">
        <w:rPr>
          <w:rFonts w:ascii="Times New Roman" w:eastAsia="Times New Roman" w:hAnsi="Times New Roman" w:cs="Times New Roman"/>
          <w:bCs/>
          <w:iCs/>
          <w:sz w:val="24"/>
          <w:szCs w:val="24"/>
          <w:lang w:bidi="ar-SA"/>
        </w:rPr>
        <w:instrText>ADDIN CSL_CITATION {"citationItems":[{"id":"ITEM-1","itemData":{"author":[{"dropping-particle":"","family":"Kalantar","given":"A","non-dropping-particle":"","parse-names":false,"suffix":""},{"dropping-particle":"","family":"Dashuta","given":"A","non-dropping-particle":"","parse-names":false,"suffix":""},{"dropping-particle":"","family":"Edan","given":"Y","non-dropping-particle":"","parse-names":false,"suffix":""},{"dropping-particle":"","family":"Dafna","given":"A","non-dropping-particle":"","parse-names":false,"suffix":""},{"dropping-particle":"","family":"Gur","given":"A","non-dropping-particle":"","parse-names":false,"suffix":""},{"dropping-particle":"","family":"Klapp","given":"I","non-dropping-particle":"","parse-names":false,"suffix":""}],"container-title":"Precision agriculture’19","id":"ITEM-1","issued":{"date-parts":[["2019"]]},"page":"1386-1393","publisher":"Wageningen Academic Publishers","title":"Estimating melon yield for breeding processes by machine-vision processing of UAV images","type":"chapter"},"uris":["http://www.mendeley.com/documents/?uuid=bb17559c-25e7-4450-b7f6-4f3c74591b46"]}],"mendeley":{"formattedCitation":"(Kalantar et al., 2019)","plainTextFormattedCitation":"(Kalantar et al., 2019)","previouslyFormattedCitation":"(Kalantar et al., 2019)"},"properties":{"noteIndex":0},"schema":"https://github.com/citation-style-language/schema/raw/master/csl-citation.json"}</w:instrText>
      </w:r>
      <w:r w:rsidRPr="00EE532E">
        <w:rPr>
          <w:rFonts w:ascii="Times New Roman" w:eastAsia="Times New Roman" w:hAnsi="Times New Roman" w:cs="Times New Roman"/>
          <w:bCs/>
          <w:iCs/>
          <w:sz w:val="24"/>
          <w:szCs w:val="24"/>
          <w:lang w:bidi="ar-SA"/>
        </w:rPr>
        <w:fldChar w:fldCharType="separate"/>
      </w:r>
      <w:r w:rsidRPr="00EE532E">
        <w:rPr>
          <w:rFonts w:ascii="Times New Roman" w:eastAsia="Times New Roman" w:hAnsi="Times New Roman" w:cs="Times New Roman"/>
          <w:bCs/>
          <w:iCs/>
          <w:noProof/>
          <w:sz w:val="24"/>
          <w:szCs w:val="24"/>
          <w:lang w:bidi="ar-SA"/>
        </w:rPr>
        <w:t>(Kalantar et al., 2019)</w:t>
      </w:r>
      <w:r w:rsidRPr="00EE532E">
        <w:rPr>
          <w:rFonts w:ascii="Times New Roman" w:eastAsia="Times New Roman" w:hAnsi="Times New Roman" w:cs="Times New Roman"/>
          <w:bCs/>
          <w:iCs/>
          <w:sz w:val="24"/>
          <w:szCs w:val="24"/>
          <w:lang w:bidi="ar-SA"/>
        </w:rPr>
        <w:fldChar w:fldCharType="end"/>
      </w:r>
      <w:r w:rsidRPr="00EE532E">
        <w:rPr>
          <w:rFonts w:ascii="Times New Roman" w:eastAsia="Times New Roman" w:hAnsi="Times New Roman" w:cs="Times New Roman"/>
          <w:bCs/>
          <w:i/>
          <w:sz w:val="24"/>
          <w:szCs w:val="24"/>
          <w:lang w:bidi="ar-SA"/>
        </w:rPr>
        <w:t xml:space="preserve"> </w:t>
      </w:r>
      <w:r w:rsidRPr="00EE532E">
        <w:rPr>
          <w:rFonts w:ascii="Times New Roman" w:eastAsia="Century" w:hAnsi="Times New Roman" w:cs="Times New Roman"/>
          <w:sz w:val="24"/>
          <w:szCs w:val="24"/>
          <w:lang w:bidi="en-US"/>
        </w:rPr>
        <w:t xml:space="preserve">, melons were detected using a two stage approach. First, a region of interest (ROI) suspected to contain a melon was implemented using the Viola-Jones detector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Viola","given":"Paul","non-dropping-particle":"","parse-names":false,"suffix":""},{"dropping-particle":"","family":"Jones","given":"Michael","non-dropping-particle":"","parse-names":false,"suffix":""}],"container-title":"CVPR (1)","id":"ITEM-1","issued":{"date-parts":[["2001"]]},"page":"511-518","title":"Rapid object detection using a boosted cascade of simple features","type":"article-journal","volume":"1"},"uris":["http://www.mendeley.com/documents/?uuid=3255ed03-f215-4ac5-8502-b8f0f69bfa67"]}],"mendeley":{"formattedCitation":"(Viola &amp; Jones, 2001)","plainTextFormattedCitation":"(Viola &amp; Jones, 2001)","previouslyFormattedCitation":"(Viola, Jones, &amp; others, 2001)"},"properties":{"noteIndex":0},"schema":"https://github.com/citation-style-language/schema/raw/master/csl-citation.json"}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(Viola &amp; Jones, 2001)</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Then, by using a predefined trained convolution neural network system, each ROI was classified whether it contains a melon or not. Despite the high accuracies achieved for IoU set to 0.2, an </w:t>
      </w:r>
      <w:r w:rsidRPr="00EE532E">
        <w:rPr>
          <w:rFonts w:ascii="Times New Roman" w:eastAsia="Times New Roman" w:hAnsi="Times New Roman" w:cs="Times New Roman"/>
          <w:sz w:val="24"/>
          <w:szCs w:val="24"/>
        </w:rPr>
        <w:t>average precision of 0.82 and F1 score of 0.85 was achieved. I</w:t>
      </w:r>
      <w:r w:rsidRPr="00EE532E">
        <w:rPr>
          <w:rFonts w:ascii="Times New Roman" w:eastAsia="Century" w:hAnsi="Times New Roman" w:cs="Times New Roman"/>
          <w:sz w:val="24"/>
          <w:szCs w:val="24"/>
          <w:lang w:bidi="en-US"/>
        </w:rPr>
        <w:t>n some cases the ROIs were not accurate enough and limited the geometrical feature extraction in the next stage.  To improve performance, an advanced detection algorithm was applied in the current work.</w:t>
      </w:r>
    </w:p>
    <w:p w14:paraId="28532E89" w14:textId="5A2E61CC"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Several CNN schemes were considered including</w:t>
      </w:r>
      <w:r w:rsidRPr="00EE532E">
        <w:rPr>
          <w:rFonts w:ascii="Times New Roman" w:eastAsia="Times New Roman" w:hAnsi="Times New Roman" w:cs="Times New Roman"/>
          <w:sz w:val="20"/>
          <w:szCs w:val="20"/>
          <w:lang w:bidi="ar-SA"/>
        </w:rPr>
        <w:t xml:space="preserve"> </w:t>
      </w:r>
      <w:r w:rsidRPr="00EE532E">
        <w:rPr>
          <w:rFonts w:ascii="Times New Roman" w:eastAsia="Century" w:hAnsi="Times New Roman" w:cs="Times New Roman"/>
          <w:sz w:val="24"/>
          <w:szCs w:val="24"/>
          <w:lang w:bidi="en-US"/>
        </w:rPr>
        <w:t xml:space="preserve">Faster R-CNN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Advances in neural information processing systems","id":"ITEM-1","issued":{"date-parts":[["2015"]]},"page":"91-99","title":"Faster r-cnn: Towards real-time object detection with region proposal networks","type":"paper-conference"},"uris":["http://www.mendeley.com/documents/?uuid=482a7d8b-bdde-4f61-a8a7-43ffaefde6d5"]}],"mendeley":{"formattedCitation":"(Ren et al., 2015)","plainTextFormattedCitation":"(Ren et al., 2015)","previouslyFormattedCitation":"(Ren, He, Girshick, &amp; Sun, 2015)"},"properties":{"noteIndex":0},"schema":"https://github.com/citation-style-language/schema/raw/master/csl-citation.json"}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(Ren et al., 2015)</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w:t>
      </w:r>
      <w:r w:rsidRPr="00EE532E">
        <w:rPr>
          <w:rFonts w:ascii="Times New Roman" w:eastAsia="Times New Roman" w:hAnsi="Times New Roman" w:cs="Times New Roman"/>
          <w:sz w:val="20"/>
          <w:szCs w:val="20"/>
          <w:lang w:bidi="ar-SA"/>
        </w:rPr>
        <w:t xml:space="preserve"> </w:t>
      </w:r>
      <w:r w:rsidRPr="00EE532E">
        <w:rPr>
          <w:rFonts w:ascii="Times New Roman" w:eastAsia="Century" w:hAnsi="Times New Roman" w:cs="Times New Roman"/>
          <w:sz w:val="24"/>
          <w:szCs w:val="24"/>
          <w:lang w:bidi="en-US"/>
        </w:rPr>
        <w:t xml:space="preserve">You Only Look Once (YOLO)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conference on computer vision and pattern recognition","id":"ITEM-1","issued":{"date-parts":[["2016"]]},"page":"779-788","title":"You only look once: Unified, real-time object detection","type":"paper-conference"},"uris":["http://www.mendeley.com/documents/?uuid=ef94cff0-d390-41d4-a72b-5230f06162bc"]}],"mendeley":{"formattedCitation":"(Redmon et al., 2016)","plainTextFormattedCitation":"(Redmon et al., 2016)","previouslyFormattedCitation":"(Redmon, Divvala, Girshick, &amp; Farhadi, 2016)"},"properties":{"noteIndex":0},"schema":"https://github.com/citation-style-language/schema/raw/master/csl-citation.json"}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(Redmon et al., 2016)</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Single Shot Multi-Box Detector (SSD)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Yang","non-dropping-particle":"","parse-names":false,"suffix":""},{"dropping-particle":"","family":"Berg","given":"Alexander C","non-dropping-particle":"","parse-names":false,"suffix":""}],"container-title":"European conference on computer vision","id":"ITEM-1","issued":{"date-parts":[["2016"]]},"page":"21-37","title":"Ssd: Single shot multibox detector","type":"paper-conference"},"uris":["http://www.mendeley.com/documents/?uuid=2e320731-c573-4498-a4fb-558993dfc715"]}],"mendeley":{"formattedCitation":"(Liu et al., 2016)","plainTextFormattedCitation":"(Liu et al., 2016)","previouslyFormattedCitation":"(Liu et al., 2016)"},"properties":{"noteIndex":0},"schema":"https://github.com/citation-style-language/schema/raw/master/csl-citation.json"}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(Liu et al., 2016)</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and RetinaNet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Lin","given":"Tsung-Yi","non-dropping-particle":"","parse-names":false,"suffix":""},{"dropping-particle":"","family":"Goyal","given":"Priya","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international conference on computer vision","id":"ITEM-1","issued":{"date-parts":[["2017"]]},"page":"2980-2988","title":"Focal loss for dense object detection","type":"paper-conference"},"uris":["http://www.mendeley.com/documents/?uuid=7535023d-768f-4968-ad98-fea907925c8c"]}],"mendeley":{"formattedCitation":"(Lin, Goyal, et al., 2017)","plainTextFormattedCitation":"(Lin, Goyal, et al., 2017)","previouslyFormattedCitation":"(Lin et al., 2017)"},"properties":{"noteIndex":0},"schema":"https://github.com/citation-style-language/schema/raw/master/csl-citation.json"}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(Lin, Goyal, et al., 2017)</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previously used for fruit detection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{"citationItems":[{"id":"ITEM-1","itemData":{"author":[{"dropping-particle":"","family":"Koirala","given":"A.","non-dropping-particle":"","parse-names":false,"suffix":""},{"dropping-particle":"","family":"Walsh","given":"K. B.","non-dropping-particle":"","parse-names":false,"suffix":""},{"dropping-particle":"","family":"Wang","given":"Z.","non-dropping-particle":"","parse-names":false,"suffix":""},{"dropping-particle":"","family":"McCarthy","given":"C.","non-dropping-particle":"","parse-names":false,"suffix":""}],"container-title":"Precision Agriculture","id":"ITEM-1","issue":"0123456789","issued":{"date-parts":[["2019"]]},"publisher":"Springer US","title":"Deep learning for real-time fruit detection and orchard fruit load estimation: benchmarking of ‘MangoYOLO’","type":"article-journal"},"uris":["http://www.mendeley.com/documents/?uuid=29b73b10-9c51-4390-9c25-a70f218e27eb"]}],"mendeley":{"formattedCitation":"(Koirala et al., 2019b)","plainTextFormattedCitation":"(Koirala et al., 2019b)","previouslyFormattedCitation":"(Koirala et al., 2019b)"},"properties":{"noteIndex":0},"schema":"https://github.com/citation-style-language/schema/raw/master/csl-citation.json"}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(Koirala et al., 2019b)</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The R-CNN suffers from slow rate and minimal required target size, the YOLO was fast but not accurate enough, SSD performed poorly due to the extreme class's imbalance between the background and the melons (a minority in the image). RetinaNet </w:t>
      </w:r>
      <w:r w:rsidRPr="00EE532E">
        <w:rPr>
          <w:rFonts w:ascii="Times New Roman" w:eastAsia="Century" w:hAnsi="Times New Roman" w:cs="Times New Roman"/>
          <w:sz w:val="24"/>
          <w:szCs w:val="24"/>
          <w:lang w:bidi="en-US"/>
        </w:rPr>
        <w:fldChar w:fldCharType="begin" w:fldLock="1"/>
      </w:r>
      <w:r w:rsidR="001D18A7">
        <w:rPr>
          <w:rFonts w:ascii="Times New Roman" w:eastAsia="Century" w:hAnsi="Times New Roman" w:cs="Times New Roman"/>
          <w:sz w:val="24"/>
          <w:szCs w:val="24"/>
          <w:lang w:bidi="en-US"/>
        </w:rPr>
        <w:instrText>ADDIN CSL_CITATION {"citationItems":[{"id":"ITEM-1","itemData":{"author":[{"dropping-particle":"","family":"Lin","given":"Tsung-Yi","non-dropping-particle":"","parse-names":false,"suffix":""},{"dropping-particle":"","family":"Goyal","given":"Priya","non-dropping-particle":"","parse-names":false,"suffix":""},{"dropping-particle":"","family":"Girshick","given":"Ross","non-dropping-particle":"","parse-names":false,"suffix":""},{"dropping-particle":"","family":"He","given":"Kaiming","non-dropping-particle":"","parse-names":false,"suffix":""},{"dropping-particle":"","family":"Dollár","given":"Piotr","non-dropping-particle":"","parse-names":false,"suffix":""}],"container-title":"Proceedings of the IEEE international conference on computer vision","id":"ITEM-1","issued":{"date-parts":[["2017"]]},"page":"2980-2988","title":"Focal loss for dense object detection","type":"paper-conference"},"uris":["http://www.mendeley.com/documents/?uuid=7535023d-768f-4968-ad98-fea907925c8c"]}],"mendeley":{"formattedCitation":"(Lin, Goyal, et al., 2017)","plainTextFormattedCitation":"(Lin, Goyal, et al., 2017)","previouslyFormattedCitation":"(Lin et al., 2017)"},"properties":{"noteIndex":0},"schema":"https://github.com/citation-style-language/schema/raw/master/csl-citation.json"}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001D18A7" w:rsidRPr="001D18A7">
        <w:rPr>
          <w:rFonts w:ascii="Times New Roman" w:eastAsia="Century" w:hAnsi="Times New Roman" w:cs="Times New Roman"/>
          <w:noProof/>
          <w:sz w:val="24"/>
          <w:szCs w:val="24"/>
          <w:lang w:bidi="en-US"/>
        </w:rPr>
        <w:t>(Lin, Goyal, et al., 2017)</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was applied to overcome the computational limits and the object size and provide the required accuracy. </w:t>
      </w:r>
    </w:p>
    <w:p w14:paraId="37C63597" w14:textId="77777777" w:rsidR="00EE532E" w:rsidRPr="00EE532E" w:rsidRDefault="00EE532E" w:rsidP="001D18A7">
      <w:pPr>
        <w:bidi w:val="0"/>
        <w:spacing w:after="0" w:line="240" w:lineRule="auto"/>
        <w:rPr>
          <w:rFonts w:ascii="Times New Roman" w:eastAsia="Times New Roman" w:hAnsi="Times New Roman" w:cs="Times New Roman"/>
          <w:b/>
          <w:bCs/>
          <w:sz w:val="24"/>
          <w:szCs w:val="24"/>
        </w:rPr>
      </w:pPr>
      <w:r w:rsidRPr="00EE532E">
        <w:rPr>
          <w:rFonts w:ascii="Times New Roman" w:eastAsia="Times New Roman" w:hAnsi="Times New Roman" w:cs="Times New Roman"/>
          <w:b/>
          <w:bCs/>
          <w:sz w:val="24"/>
          <w:szCs w:val="24"/>
        </w:rPr>
        <w:t xml:space="preserve">Implementation details </w:t>
      </w:r>
    </w:p>
    <w:p w14:paraId="4A02A91D"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lastRenderedPageBreak/>
        <w:t xml:space="preserve">The RetinaNet  algorithm was built using the Microsoft COCO dataset properties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Lin","given":"Tsung-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Lawrence","non-dropping-particle":"","parse-names":false,"suffix":""}],"container-title":"European conference on computer vision","id":"ITEM-1","issued":{"date-parts":[["2014"]]},"page":"740-755","title":"Microsoft coco: Common objects in context","type":"paper-conference"},"uris":["http://www.mendeley.com/documents/?uuid=3737cfcf-4488-455e-b936-d3502f3df19f"]}],"mendeley":{"formattedCitation":"(Lin et al., 2014)","plainTextFormattedCitation":"(Lin et al., 2014)","previouslyFormattedCitation":"(Lin et al., 2014)"},"properties":{"noteIndex":0},"schema":"https://github.com/citation-style-language/schema/raw/master/csl-citation.json"}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(Lin et al., 2014)</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based on the ResNet50 as backbone network (Figure 2). In order to able the network to detect small objects, the major modification introduced was changing the anchor box. The initial parameters of the network regarding the anchor box included boxes with areas of {322, 642, 1282, 2562, 5122} with stride of {16, 32, 64, 128, 256} on pyramid levels P3 to P7 respectively, for each level anchors generated with scales values of {20, 21/3, 22/3 } and three aspect ratios = {1:2, 1:1, 2:1}. In total nine different anchors were generated at each level. Since these parameters were not suitable for detecting small object the anchor boxes were reduced to {162, 322, 642, 1282, 2562} with stride of {8, 16, 32, 64, 128} along with</w:t>
      </w:r>
      <w:r w:rsidRPr="00EE532E">
        <w:rPr>
          <w:rFonts w:ascii="Times New Roman" w:eastAsia="Century" w:hAnsi="Times New Roman" w:cs="Times New Roman" w:hint="cs"/>
          <w:sz w:val="24"/>
          <w:szCs w:val="24"/>
          <w:rtl/>
          <w:lang w:bidi="ar-SA"/>
        </w:rPr>
        <w:t xml:space="preserve"> </w:t>
      </w:r>
      <w:r w:rsidRPr="00EE532E">
        <w:rPr>
          <w:rFonts w:ascii="Times New Roman" w:eastAsia="Century" w:hAnsi="Times New Roman" w:cs="Times New Roman"/>
          <w:sz w:val="24"/>
          <w:szCs w:val="24"/>
          <w:lang w:bidi="en-US"/>
        </w:rPr>
        <w:t xml:space="preserve">increasing the scales parameter values to {1, 1.2, 1.6} and updating aspect ratio values to {1:2, 1:1, 2:1, 3:1}, resulting with twelve anchors per level. These changes produce smaller anchors that more tightly fit the objects resulting in improved detection. </w:t>
      </w:r>
    </w:p>
    <w:p w14:paraId="631E8D68" w14:textId="77777777" w:rsidR="00EE532E" w:rsidRPr="00EE532E" w:rsidRDefault="00EE532E" w:rsidP="001D18A7">
      <w:pPr>
        <w:bidi w:val="0"/>
        <w:spacing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Additionally, before training the network the threshold value used to determine whether the box contains melon or background was set for IoU of 0.5. </w:t>
      </w:r>
    </w:p>
    <w:p w14:paraId="2623C0C0" w14:textId="77777777" w:rsidR="00EE532E" w:rsidRPr="00EE532E" w:rsidRDefault="00EE532E" w:rsidP="001D18A7">
      <w:pPr>
        <w:keepNext/>
        <w:autoSpaceDE w:val="0"/>
        <w:autoSpaceDN w:val="0"/>
        <w:bidi w:val="0"/>
        <w:adjustRightInd w:val="0"/>
        <w:spacing w:after="0" w:line="240" w:lineRule="auto"/>
        <w:jc w:val="center"/>
        <w:rPr>
          <w:rFonts w:ascii="Times New Roman" w:eastAsia="Times New Roman" w:hAnsi="Times New Roman" w:cs="Times New Roman"/>
          <w:sz w:val="20"/>
          <w:szCs w:val="20"/>
          <w:lang w:bidi="ar-SA"/>
        </w:rPr>
      </w:pPr>
      <w:r w:rsidRPr="00EE532E">
        <w:rPr>
          <w:rFonts w:ascii="Times New Roman" w:eastAsia="Times New Roman" w:hAnsi="Times New Roman" w:cs="Times New Roman"/>
          <w:noProof/>
          <w:sz w:val="20"/>
          <w:szCs w:val="20"/>
        </w:rPr>
        <w:drawing>
          <wp:inline distT="0" distB="0" distL="0" distR="0" wp14:anchorId="4035FBD2" wp14:editId="720A6CF8">
            <wp:extent cx="5549900" cy="34317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9900" cy="3431795"/>
                    </a:xfrm>
                    <a:prstGeom prst="rect">
                      <a:avLst/>
                    </a:prstGeom>
                  </pic:spPr>
                </pic:pic>
              </a:graphicData>
            </a:graphic>
          </wp:inline>
        </w:drawing>
      </w:r>
    </w:p>
    <w:p w14:paraId="44A643CA" w14:textId="77777777" w:rsidR="00EE532E" w:rsidRPr="00EE532E" w:rsidRDefault="00EE532E" w:rsidP="001D18A7">
      <w:pPr>
        <w:keepNext/>
        <w:keepLines/>
        <w:tabs>
          <w:tab w:val="left" w:pos="357"/>
        </w:tabs>
        <w:bidi w:val="0"/>
        <w:spacing w:after="200" w:line="276" w:lineRule="auto"/>
        <w:jc w:val="center"/>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Figure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Figure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noProof/>
          <w:color w:val="44546A"/>
          <w:lang w:bidi="ar-SA"/>
        </w:rPr>
        <w:t>3</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RetinaNet implementation in the proposed pipeline</w:t>
      </w:r>
    </w:p>
    <w:p w14:paraId="39838582" w14:textId="77777777" w:rsidR="00EE532E" w:rsidRPr="00EE532E" w:rsidRDefault="00EE532E" w:rsidP="001D18A7">
      <w:pPr>
        <w:bidi w:val="0"/>
        <w:spacing w:line="276" w:lineRule="auto"/>
        <w:jc w:val="both"/>
        <w:rPr>
          <w:rFonts w:ascii="Times New Roman" w:eastAsia="Century" w:hAnsi="Times New Roman" w:cs="Times New Roman"/>
          <w:sz w:val="24"/>
          <w:szCs w:val="24"/>
          <w:lang w:bidi="en-US"/>
        </w:rPr>
      </w:pPr>
    </w:p>
    <w:p w14:paraId="05A5A000" w14:textId="77777777" w:rsidR="00EE532E" w:rsidRPr="00EE532E" w:rsidRDefault="00EE532E" w:rsidP="001D18A7">
      <w:pPr>
        <w:bidi w:val="0"/>
        <w:spacing w:after="0" w:line="240" w:lineRule="auto"/>
        <w:rPr>
          <w:rFonts w:ascii="Times New Roman" w:eastAsia="Century" w:hAnsi="Times New Roman" w:cs="Times New Roman"/>
          <w:b/>
          <w:bCs/>
          <w:sz w:val="24"/>
          <w:szCs w:val="24"/>
          <w:lang w:bidi="en-US"/>
        </w:rPr>
      </w:pPr>
      <w:r w:rsidRPr="00EE532E">
        <w:rPr>
          <w:rFonts w:ascii="Times New Roman" w:eastAsia="Times New Roman" w:hAnsi="Times New Roman" w:cs="Times New Roman"/>
          <w:b/>
          <w:bCs/>
          <w:sz w:val="24"/>
          <w:szCs w:val="24"/>
        </w:rPr>
        <w:t>Compose sub images</w:t>
      </w:r>
    </w:p>
    <w:p w14:paraId="3DF7D653" w14:textId="77777777" w:rsidR="00EE532E" w:rsidRPr="00EE532E" w:rsidRDefault="00EE532E" w:rsidP="001D18A7">
      <w:pPr>
        <w:bidi w:val="0"/>
        <w:spacing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val="en-GB" w:bidi="en-US"/>
        </w:rPr>
        <w:t>After e</w:t>
      </w:r>
      <w:r w:rsidRPr="00EE532E">
        <w:rPr>
          <w:rFonts w:ascii="Times New Roman" w:eastAsia="Century" w:hAnsi="Times New Roman" w:cs="Times New Roman"/>
          <w:sz w:val="24"/>
          <w:szCs w:val="24"/>
          <w:lang w:bidi="en-US"/>
        </w:rPr>
        <w:t xml:space="preserve">ach sub-image is separately processed by the RetinaNet the algorithm recomposes the original image by using the initial coordinates of each sub image in the original image. This results with a complete image with all the detected melons anchor boxes coordinates. To avoid duplicate identification of melons which were located at the overlapping areas between two images a non-maximum-suppression (NMS)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Neubeck","given":"Alexander","non-dropping-particle":"","parse-names":false,"suffix":""},{"dropping-particle":"","family":"Gool","given":"Luc","non-dropping-particle":"Van","parse-names":false,"suffix":""}],"container-title":"18th International Conference on Pattern Recognition (ICPR'06)","id":"ITEM-1","issued":{"date-parts":[["2006"]]},"page":"850-855","title":"Efficient non-maximum suppression","type":"paper-conference","volume":"3"},"uris":["http://www.mendeley.com/documents/?uuid=c6ecb4b6-99be-4929-8259-2f07d8f38fbb"]}],"mendeley":{"formattedCitation":"(Neubeck &amp; Van Gool, 2006)","plainTextFormattedCitation":"(Neubeck &amp; Van Gool, 2006)","previouslyFormattedCitation":"(Neubeck &amp; Van Gool, 2006)"},"properties":{"noteIndex":0},"schema":"https://github.com/citation-style-language/schema/raw/master/csl-citation.json"}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(Neubeck &amp; Van Gool, 2006)</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algorithm was applied separately from the RetinaNet. </w:t>
      </w:r>
      <w:r w:rsidRPr="00EE532E">
        <w:rPr>
          <w:rFonts w:ascii="Times New Roman" w:eastAsia="Century" w:hAnsi="Times New Roman" w:cs="Times New Roman"/>
          <w:sz w:val="24"/>
          <w:szCs w:val="24"/>
          <w:lang w:bidi="en-US"/>
        </w:rPr>
        <w:lastRenderedPageBreak/>
        <w:t>The algorithm removes all overlapped anchor boxes which have an intersection over union (IoU) greater than 0.5.</w:t>
      </w:r>
    </w:p>
    <w:p w14:paraId="67E5FC13"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t>Melon geometrical feature extraction</w:t>
      </w:r>
    </w:p>
    <w:p w14:paraId="7D046181"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The first stage provides a list with anchor boxes with their coordinates that present the location of each detected object in the image. Since each anchor box contains only single melon, we can determine the location of all detected melons in the field.</w:t>
      </w:r>
    </w:p>
    <w:p w14:paraId="2C1D94B1"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Moreover, using the anchor boxes list, the entire image is split into many sub images which contain only one melon at the center of the image. This enables to perform geometrical feature extraction of the individual melon fruit. </w:t>
      </w:r>
    </w:p>
    <w:p w14:paraId="05DE037A"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Century" w:hAnsi="Times New Roman" w:cs="Times New Roman"/>
          <w:sz w:val="24"/>
          <w:szCs w:val="24"/>
          <w:lang w:bidi="en-US"/>
        </w:rPr>
        <w:t xml:space="preserve">The melons geometrical features were derived from an ellipse representation of the melon similar to our previous work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Kalantar","given":"A","non-dropping-particle":"","parse-names":false,"suffix":""},{"dropping-particle":"","family":"Dashuta","given":"A","non-dropping-particle":"","parse-names":false,"suffix":""},{"dropping-particle":"","family":"Edan","given":"Y","non-dropping-particle":"","parse-names":false,"suffix":""},{"dropping-particle":"","family":"Dafna","given":"A","non-dropping-particle":"","parse-names":false,"suffix":""},{"dropping-particle":"","family":"Gur","given":"A","non-dropping-particle":"","parse-names":false,"suffix":""},{"dropping-particle":"","family":"Klapp","given":"I","non-dropping-particle":"","parse-names":false,"suffix":""}],"container-title":"Precision agriculture’19","id":"ITEM-1","issued":{"date-parts":[["2019"]]},"page":"1386-1393","publisher":"Wageningen Academic Publishers","title":"Estimating melon yield for breeding processes by machine-vision processing of UAV images","type":"chapter"},"uris":["http://www.mendeley.com/documents/?uuid=bb17559c-25e7-4450-b7f6-4f3c74591b46"]},{"id":"ITEM-2","itemData":{"author":[{"dropping-particle":"","family":"Dashuta","given":"Artium","non-dropping-particle":"","parse-names":false,"suffix":""},{"dropping-particle":"","family":"Klapp","given":"Iftach","non-dropping-particle":"","parse-names":false,"suffix":""}],"container-title":"Optics and Photonics for Energy and the Environment","id":"ITEM-2","issued":{"date-parts":[["2018"]]},"page":"ET4A--2","title":"Melon Recognition in UAV Images to Estimate Yield of a Breeding Process","type":"paper-conference"},"uris":["http://www.mendeley.com/documents/?uuid=3ea14765-3fc0-4104-a286-4bbd97ac3669"]}],"mendeley":{"formattedCitation":"(Dashuta &amp; Klapp, 2018; Kalantar et al., 2019)","plainTextFormattedCitation":"(Dashuta &amp; Klapp, 2018; Kalantar et al., 2019)","previouslyFormattedCitation":"(Dashuta &amp; Klapp, 2018; Kalantar et al., 2019)"},"properties":{"noteIndex":0},"schema":"https://github.com/citation-style-language/schema/raw/master/csl-citation.json"}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(Dashuta &amp; Klapp, 2018; Kalantar et al., 2019)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An improved model was developed in this work to fit an ellipse model to the melon's contour, from which we gain the melons geometrical features. </w:t>
      </w:r>
      <w:r w:rsidRPr="00EE532E">
        <w:rPr>
          <w:rFonts w:ascii="Times New Roman" w:eastAsia="Times New Roman" w:hAnsi="Times New Roman" w:cs="Times New Roman"/>
          <w:sz w:val="24"/>
          <w:szCs w:val="24"/>
        </w:rPr>
        <w:t xml:space="preserve">This stage was separated into two sub-stages, to overcome occlusions arising mainly from foliage that disturb the elliptical shape. First, the free form contour was estimated using the Chan-Vese active contour algorithm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Chan","given":"Tony","non-dropping-particle":"","parse-names":false,"suffix":""},{"dropping-particle":"","family":"Vese","given":"Luminita","non-dropping-particle":"","parse-names":false,"suffix":""}],"container-title":"International Conference on Scale-Space Theories in Computer Vision","id":"ITEM-1","issued":{"date-parts":[["1999"]]},"page":"141-151","title":"An active contour model without edges","type":"paper-conference"},"uris":["http://www.mendeley.com/documents/?uuid=a62b8cbe-b004-423c-b984-2ed825d35a9c"]}],"mendeley":{"formattedCitation":"(Chan &amp; Vese, 1999)","plainTextFormattedCitation":"(Chan &amp; Vese, 1999)","previouslyFormattedCitation":"(Chan &amp; Vese, 1999)"},"properties":{"noteIndex":0},"schema":"https://github.com/citation-style-language/schema/raw/master/csl-citation.json"}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(Chan &amp; Vese, 1999)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also known as “Active Contours Without Edges”</w:t>
      </w:r>
      <w:r w:rsidRPr="00EE532E">
        <w:rPr>
          <w:rFonts w:ascii="Times New Roman" w:eastAsia="Times New Roman" w:hAnsi="Times New Roman" w:cs="Times New Roman"/>
          <w:sz w:val="24"/>
          <w:szCs w:val="24"/>
        </w:rPr>
        <w:t xml:space="preserve">. An output binary image where the fruit and the background segmented was derived. Then, an ellipse was fitted to the binary image using PCA </w:t>
      </w:r>
      <w:r w:rsidRPr="00EE532E">
        <w:rPr>
          <w:rFonts w:ascii="Times New Roman" w:eastAsia="Century" w:hAnsi="Times New Roman" w:cs="Times New Roman"/>
          <w:sz w:val="24"/>
          <w:szCs w:val="24"/>
          <w:lang w:bidi="en-US"/>
        </w:rPr>
        <w:t>method</w:t>
      </w:r>
      <w:r w:rsidRPr="00EE532E">
        <w:rPr>
          <w:rFonts w:ascii="Times New Roman" w:eastAsia="Times New Roman" w:hAnsi="Times New Roman" w:cs="Times New Roman"/>
          <w:sz w:val="24"/>
          <w:szCs w:val="24"/>
        </w:rPr>
        <w:t>.</w:t>
      </w:r>
    </w:p>
    <w:p w14:paraId="31380323" w14:textId="77777777" w:rsidR="00EE532E" w:rsidRPr="00EE532E" w:rsidRDefault="00EE532E" w:rsidP="001D18A7">
      <w:pPr>
        <w:bidi w:val="0"/>
        <w:spacing w:after="0" w:line="240" w:lineRule="auto"/>
        <w:rPr>
          <w:rFonts w:ascii="Times New Roman" w:eastAsia="Times New Roman" w:hAnsi="Times New Roman" w:cs="Times New Roman"/>
          <w:b/>
          <w:bCs/>
          <w:sz w:val="24"/>
          <w:szCs w:val="24"/>
        </w:rPr>
      </w:pPr>
    </w:p>
    <w:p w14:paraId="4CDD28CF" w14:textId="77777777" w:rsidR="00EE532E" w:rsidRPr="00EE532E" w:rsidRDefault="00EE532E" w:rsidP="001D18A7">
      <w:pPr>
        <w:bidi w:val="0"/>
        <w:spacing w:after="0" w:line="240" w:lineRule="auto"/>
        <w:rPr>
          <w:rFonts w:ascii="Times New Roman" w:eastAsia="Times New Roman" w:hAnsi="Times New Roman" w:cs="Times New Roman"/>
          <w:b/>
          <w:bCs/>
          <w:sz w:val="24"/>
          <w:szCs w:val="24"/>
        </w:rPr>
      </w:pPr>
    </w:p>
    <w:p w14:paraId="5B7377E5" w14:textId="77777777" w:rsidR="00EE532E" w:rsidRPr="00EE532E" w:rsidRDefault="00EE532E" w:rsidP="001D18A7">
      <w:pPr>
        <w:bidi w:val="0"/>
        <w:spacing w:after="0" w:line="276" w:lineRule="auto"/>
        <w:rPr>
          <w:rFonts w:ascii="Times New Roman" w:eastAsia="Times New Roman" w:hAnsi="Times New Roman" w:cs="Times New Roman"/>
          <w:b/>
          <w:bCs/>
          <w:sz w:val="24"/>
          <w:szCs w:val="24"/>
        </w:rPr>
      </w:pPr>
      <w:r w:rsidRPr="00EE532E">
        <w:rPr>
          <w:rFonts w:ascii="Times New Roman" w:eastAsia="Times New Roman" w:hAnsi="Times New Roman" w:cs="Times New Roman"/>
          <w:b/>
          <w:bCs/>
          <w:sz w:val="24"/>
          <w:szCs w:val="24"/>
        </w:rPr>
        <w:t xml:space="preserve">Chan-Vese active contour </w:t>
      </w:r>
    </w:p>
    <w:p w14:paraId="77CB7F34"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The algorithm starts with an initial pre-defined contour for each melon separately. It evolves the contour according to equation 5 which includes four terms so that it stops on the boundaries of the foreground region. This is conducted using a gradient descent method, which in each iteration the contour shrinks or expands.</w:t>
      </w:r>
    </w:p>
    <w:p w14:paraId="54DBE720" w14:textId="77777777" w:rsidR="00EE532E" w:rsidRPr="00EE532E" w:rsidRDefault="00EE532E" w:rsidP="001D18A7">
      <w:pPr>
        <w:autoSpaceDE w:val="0"/>
        <w:autoSpaceDN w:val="0"/>
        <w:bidi w:val="0"/>
        <w:adjustRightInd w:val="0"/>
        <w:spacing w:after="0" w:line="276" w:lineRule="auto"/>
        <w:jc w:val="both"/>
        <w:rPr>
          <w:rFonts w:ascii="Times New Roman" w:eastAsia="Century" w:hAnsi="Times New Roman" w:cs="Times New Roman"/>
          <w:sz w:val="24"/>
          <w:szCs w:val="24"/>
          <w:lang w:bidi="en-US"/>
        </w:rPr>
      </w:pPr>
    </w:p>
    <w:p w14:paraId="133E8C92" w14:textId="77777777" w:rsidR="00EE532E" w:rsidRPr="00EE532E" w:rsidRDefault="00EE532E" w:rsidP="001D18A7">
      <w:pPr>
        <w:bidi w:val="0"/>
        <w:spacing w:after="0" w:line="276" w:lineRule="auto"/>
        <w:jc w:val="center"/>
        <w:rPr>
          <w:rFonts w:ascii="Times New Roman" w:eastAsia="Century" w:hAnsi="Times New Roman" w:cs="Times New Roman"/>
          <w:sz w:val="24"/>
          <w:szCs w:val="24"/>
          <w:lang w:bidi="en-US"/>
        </w:rPr>
      </w:pPr>
      <w:r w:rsidRPr="00EE532E">
        <w:rPr>
          <w:rFonts w:ascii="Times New Roman" w:eastAsia="Times New Roman" w:hAnsi="Times New Roman" w:cs="Times New Roman"/>
          <w:noProof/>
          <w:position w:val="-44"/>
          <w:sz w:val="24"/>
          <w:szCs w:val="24"/>
          <w:lang w:bidi="ar-SA"/>
        </w:rPr>
        <w:object w:dxaOrig="7220" w:dyaOrig="999" w14:anchorId="72ECE33B">
          <v:shape id="_x0000_i1086" type="#_x0000_t75" style="width:331.75pt;height:46.4pt" o:ole="">
            <v:imagedata r:id="rId173" o:title=""/>
          </v:shape>
          <o:OLEObject Type="Embed" ProgID="Equation.DSMT4" ShapeID="_x0000_i1086" DrawAspect="Content" ObjectID="_1630666932" r:id="rId174"/>
        </w:object>
      </w:r>
      <w:r w:rsidRPr="00EE532E">
        <w:rPr>
          <w:rFonts w:ascii="Times New Roman" w:eastAsia="Century" w:hAnsi="Times New Roman" w:cs="Times New Roman"/>
          <w:sz w:val="24"/>
          <w:szCs w:val="24"/>
          <w:lang w:bidi="en-US"/>
        </w:rPr>
        <w:t xml:space="preserve">                                (5)</w:t>
      </w:r>
    </w:p>
    <w:p w14:paraId="61A37DA0"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The first term is considered as regularization term.  Length penalize limitation (total contour length (</w:t>
      </w:r>
      <w:r w:rsidRPr="00EE532E">
        <w:rPr>
          <w:rFonts w:ascii="Times New Roman" w:eastAsia="Century" w:hAnsi="Times New Roman" w:cs="Times New Roman"/>
          <w:i/>
          <w:iCs/>
          <w:sz w:val="24"/>
          <w:szCs w:val="24"/>
          <w:lang w:bidi="en-US"/>
        </w:rPr>
        <w:t>C</w:t>
      </w:r>
      <w:r w:rsidRPr="00EE532E">
        <w:rPr>
          <w:rFonts w:ascii="Times New Roman" w:eastAsia="Century" w:hAnsi="Times New Roman" w:cs="Times New Roman"/>
          <w:sz w:val="24"/>
          <w:szCs w:val="24"/>
          <w:lang w:bidi="en-US"/>
        </w:rPr>
        <w:t>) with weight μ</w:t>
      </w:r>
      <w:r w:rsidRPr="00EE532E">
        <w:rPr>
          <w:rFonts w:ascii="Times New Roman" w:eastAsia="Century" w:hAnsi="Times New Roman" w:cs="Times New Roman"/>
          <w:sz w:val="24"/>
          <w:szCs w:val="24"/>
          <w:vertAlign w:val="subscript"/>
          <w:lang w:bidi="en-US"/>
        </w:rPr>
        <w:t xml:space="preserve">1) </w:t>
      </w:r>
      <w:r w:rsidRPr="00EE532E">
        <w:rPr>
          <w:rFonts w:ascii="Times New Roman" w:eastAsia="Century" w:hAnsi="Times New Roman" w:cs="Times New Roman"/>
          <w:sz w:val="24"/>
          <w:szCs w:val="24"/>
          <w:lang w:bidi="en-US"/>
        </w:rPr>
        <w:t>provides the solution’s smoothness. The last two terms perform a pixel wise estimation to decide if the pixels belong to the inner object or to the background according to its gray scale u(x,y) distance from the average gray scale value of the two zones denoted c</w:t>
      </w:r>
      <w:r w:rsidRPr="00EE532E">
        <w:rPr>
          <w:rFonts w:ascii="Times New Roman" w:eastAsia="Century" w:hAnsi="Times New Roman" w:cs="Times New Roman"/>
          <w:sz w:val="24"/>
          <w:szCs w:val="24"/>
          <w:vertAlign w:val="subscript"/>
          <w:lang w:bidi="en-US"/>
        </w:rPr>
        <w:t>1</w:t>
      </w:r>
      <w:r w:rsidRPr="00EE532E">
        <w:rPr>
          <w:rFonts w:ascii="Times New Roman" w:eastAsia="Century" w:hAnsi="Times New Roman" w:cs="Times New Roman"/>
          <w:sz w:val="24"/>
          <w:szCs w:val="24"/>
          <w:lang w:bidi="en-US"/>
        </w:rPr>
        <w:t xml:space="preserve"> and c</w:t>
      </w:r>
      <w:r w:rsidRPr="00EE532E">
        <w:rPr>
          <w:rFonts w:ascii="Times New Roman" w:eastAsia="Century" w:hAnsi="Times New Roman" w:cs="Times New Roman"/>
          <w:sz w:val="24"/>
          <w:szCs w:val="24"/>
          <w:vertAlign w:val="subscript"/>
          <w:lang w:bidi="en-US"/>
        </w:rPr>
        <w:t xml:space="preserve">2 </w:t>
      </w:r>
      <w:r w:rsidRPr="00EE532E">
        <w:rPr>
          <w:rFonts w:ascii="Times New Roman" w:eastAsia="Century" w:hAnsi="Times New Roman" w:cs="Times New Roman"/>
          <w:sz w:val="24"/>
          <w:szCs w:val="24"/>
          <w:lang w:bidi="en-US"/>
        </w:rPr>
        <w:t xml:space="preserve">and weights </w:t>
      </w:r>
      <w:r w:rsidRPr="00EE532E">
        <w:rPr>
          <w:rFonts w:ascii="Calibri" w:eastAsia="Century" w:hAnsi="Calibri" w:cs="Times New Roman"/>
          <w:sz w:val="24"/>
          <w:szCs w:val="24"/>
          <w:lang w:bidi="en-US"/>
        </w:rPr>
        <w:t>λ</w:t>
      </w:r>
      <w:r w:rsidRPr="00EE532E">
        <w:rPr>
          <w:rFonts w:ascii="Times New Roman" w:eastAsia="Century" w:hAnsi="Times New Roman" w:cs="Times New Roman"/>
          <w:sz w:val="24"/>
          <w:szCs w:val="24"/>
          <w:vertAlign w:val="subscript"/>
          <w:lang w:bidi="en-US"/>
        </w:rPr>
        <w:t>1</w:t>
      </w:r>
      <w:r w:rsidRPr="00EE532E">
        <w:rPr>
          <w:rFonts w:ascii="Times New Roman" w:eastAsia="Century" w:hAnsi="Times New Roman" w:cs="Times New Roman"/>
          <w:sz w:val="24"/>
          <w:szCs w:val="24"/>
          <w:lang w:bidi="en-US"/>
        </w:rPr>
        <w:t>,</w:t>
      </w:r>
      <w:r w:rsidRPr="00EE532E">
        <w:rPr>
          <w:rFonts w:ascii="Times New Roman" w:eastAsia="Times New Roman" w:hAnsi="Times New Roman" w:cs="Times New Roman"/>
          <w:sz w:val="20"/>
          <w:szCs w:val="20"/>
          <w:lang w:bidi="ar-SA"/>
        </w:rPr>
        <w:t xml:space="preserve"> </w:t>
      </w:r>
      <w:r w:rsidRPr="00EE532E">
        <w:rPr>
          <w:rFonts w:ascii="Times New Roman" w:eastAsia="Century" w:hAnsi="Times New Roman" w:cs="Times New Roman"/>
          <w:sz w:val="24"/>
          <w:szCs w:val="24"/>
          <w:lang w:bidi="en-US"/>
        </w:rPr>
        <w:t>λ</w:t>
      </w:r>
      <w:r w:rsidRPr="00EE532E">
        <w:rPr>
          <w:rFonts w:ascii="Times New Roman" w:eastAsia="Century" w:hAnsi="Times New Roman" w:cs="Times New Roman"/>
          <w:sz w:val="24"/>
          <w:szCs w:val="24"/>
          <w:vertAlign w:val="subscript"/>
          <w:lang w:bidi="en-US"/>
        </w:rPr>
        <w:t>2</w:t>
      </w:r>
      <w:r w:rsidRPr="00EE532E">
        <w:rPr>
          <w:rFonts w:ascii="Times New Roman" w:eastAsia="Century" w:hAnsi="Times New Roman" w:cs="Times New Roman"/>
          <w:sz w:val="24"/>
          <w:szCs w:val="24"/>
          <w:lang w:bidi="en-US"/>
        </w:rPr>
        <w:t xml:space="preserve"> respectively. The cost function F(</w:t>
      </w:r>
      <w:r w:rsidRPr="00EE532E">
        <w:rPr>
          <w:rFonts w:ascii="Times New Roman" w:eastAsia="Century" w:hAnsi="Times New Roman" w:cs="Times New Roman"/>
          <w:i/>
          <w:iCs/>
          <w:sz w:val="24"/>
          <w:szCs w:val="24"/>
          <w:lang w:bidi="en-US"/>
        </w:rPr>
        <w:t>c</w:t>
      </w:r>
      <w:r w:rsidRPr="00EE532E">
        <w:rPr>
          <w:rFonts w:ascii="Times New Roman" w:eastAsia="Century" w:hAnsi="Times New Roman" w:cs="Times New Roman"/>
          <w:i/>
          <w:iCs/>
          <w:sz w:val="24"/>
          <w:szCs w:val="24"/>
          <w:vertAlign w:val="subscript"/>
          <w:lang w:bidi="en-US"/>
        </w:rPr>
        <w:t>1</w:t>
      </w:r>
      <w:r w:rsidRPr="00EE532E">
        <w:rPr>
          <w:rFonts w:ascii="Times New Roman" w:eastAsia="Century" w:hAnsi="Times New Roman" w:cs="Times New Roman"/>
          <w:i/>
          <w:iCs/>
          <w:sz w:val="24"/>
          <w:szCs w:val="24"/>
          <w:lang w:bidi="en-US"/>
        </w:rPr>
        <w:t>,c</w:t>
      </w:r>
      <w:r w:rsidRPr="00EE532E">
        <w:rPr>
          <w:rFonts w:ascii="Times New Roman" w:eastAsia="Century" w:hAnsi="Times New Roman" w:cs="Times New Roman"/>
          <w:i/>
          <w:iCs/>
          <w:sz w:val="24"/>
          <w:szCs w:val="24"/>
          <w:vertAlign w:val="subscript"/>
          <w:lang w:bidi="en-US"/>
        </w:rPr>
        <w:t>2</w:t>
      </w:r>
      <w:r w:rsidRPr="00EE532E">
        <w:rPr>
          <w:rFonts w:ascii="Times New Roman" w:eastAsia="Century" w:hAnsi="Times New Roman" w:cs="Times New Roman"/>
          <w:i/>
          <w:iCs/>
          <w:sz w:val="24"/>
          <w:szCs w:val="24"/>
          <w:lang w:bidi="en-US"/>
        </w:rPr>
        <w:t>,C</w:t>
      </w:r>
      <w:r w:rsidRPr="00EE532E">
        <w:rPr>
          <w:rFonts w:ascii="Times New Roman" w:eastAsia="Century" w:hAnsi="Times New Roman" w:cs="Times New Roman"/>
          <w:sz w:val="24"/>
          <w:szCs w:val="24"/>
          <w:lang w:bidi="en-US"/>
        </w:rPr>
        <w:t>) is solved iteratively.</w:t>
      </w:r>
    </w:p>
    <w:p w14:paraId="581752FE"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p>
    <w:p w14:paraId="11D7BB62"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To ensure the contour belongs to the melon, </w:t>
      </w:r>
      <w:r w:rsidRPr="00EE532E">
        <w:rPr>
          <w:rFonts w:ascii="Times New Roman" w:eastAsia="Century" w:hAnsi="Times New Roman" w:cs="Times New Roman"/>
          <w:sz w:val="24"/>
          <w:szCs w:val="24"/>
        </w:rPr>
        <w:t xml:space="preserve">an </w:t>
      </w:r>
      <w:r w:rsidRPr="00EE532E">
        <w:rPr>
          <w:rFonts w:ascii="Times New Roman" w:eastAsia="Century" w:hAnsi="Times New Roman" w:cs="Times New Roman"/>
          <w:sz w:val="24"/>
          <w:szCs w:val="24"/>
          <w:lang w:bidi="en-US"/>
        </w:rPr>
        <w:t xml:space="preserve">initial condition of a square contour with size of eleven pixels was assumed. The integrals weights set equals 1 as in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Chan","given":"Tony","non-dropping-particle":"","parse-names":false,"suffix":""},{"dropping-particle":"","family":"Vese","given":"Luminita","non-dropping-particle":"","parse-names":false,"suffix":""}],"container-title":"International Conference on Scale-Space Theories in Computer Vision","id":"ITEM-1","issued":{"date-parts":[["1999"]]},"page":"141-151","title":"An active contour model without edges","type":"paper-conference"},"uris":["http://www.mendeley.com/documents/?uuid=a62b8cbe-b004-423c-b984-2ed825d35a9c"]}],"mendeley":{"formattedCitation":"(Chan &amp; Vese, 1999)","plainTextFormattedCitation":"(Chan &amp; Vese, 1999)","previouslyFormattedCitation":"(Chan &amp; Vese, 1999)"},"properties":{"noteIndex":0},"schema":"https://github.com/citation-style-language/schema/raw/master/csl-citation.json"}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(Chan &amp; Vese, 1999)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with the maximum number of iterations was limited to 500. </w:t>
      </w:r>
    </w:p>
    <w:p w14:paraId="71778397" w14:textId="77777777" w:rsidR="00EE532E" w:rsidRDefault="00EE532E" w:rsidP="001D18A7">
      <w:pPr>
        <w:bidi w:val="0"/>
        <w:spacing w:after="0" w:line="276" w:lineRule="auto"/>
        <w:rPr>
          <w:rFonts w:ascii="Times New Roman" w:eastAsia="Century" w:hAnsi="Times New Roman" w:cs="Times New Roman"/>
          <w:sz w:val="24"/>
          <w:szCs w:val="24"/>
          <w:lang w:bidi="en-US"/>
        </w:rPr>
      </w:pPr>
    </w:p>
    <w:p w14:paraId="5167BE21" w14:textId="77777777" w:rsidR="00EE532E" w:rsidRDefault="00EE532E" w:rsidP="001D18A7">
      <w:pPr>
        <w:bidi w:val="0"/>
        <w:spacing w:after="0" w:line="276" w:lineRule="auto"/>
        <w:rPr>
          <w:rFonts w:ascii="Times New Roman" w:eastAsia="Century" w:hAnsi="Times New Roman" w:cs="Times New Roman"/>
          <w:sz w:val="24"/>
          <w:szCs w:val="24"/>
          <w:lang w:bidi="en-US"/>
        </w:rPr>
      </w:pPr>
    </w:p>
    <w:p w14:paraId="57ADAD21" w14:textId="77777777" w:rsidR="00EE532E" w:rsidRDefault="00EE532E" w:rsidP="001D18A7">
      <w:pPr>
        <w:bidi w:val="0"/>
        <w:spacing w:after="0" w:line="276" w:lineRule="auto"/>
        <w:rPr>
          <w:rFonts w:ascii="Times New Roman" w:eastAsia="Century" w:hAnsi="Times New Roman" w:cs="Times New Roman"/>
          <w:sz w:val="24"/>
          <w:szCs w:val="24"/>
          <w:lang w:bidi="en-US"/>
        </w:rPr>
      </w:pPr>
    </w:p>
    <w:p w14:paraId="537B8009" w14:textId="13F5CC5C" w:rsidR="00EE532E" w:rsidRPr="00EE532E" w:rsidRDefault="00EE532E" w:rsidP="001D18A7">
      <w:pPr>
        <w:bidi w:val="0"/>
        <w:spacing w:after="0" w:line="276" w:lineRule="auto"/>
        <w:rPr>
          <w:rFonts w:ascii="Times New Roman" w:eastAsia="Times New Roman" w:hAnsi="Times New Roman" w:cs="Times New Roman"/>
          <w:b/>
          <w:bCs/>
          <w:sz w:val="24"/>
          <w:szCs w:val="24"/>
        </w:rPr>
      </w:pPr>
      <w:r w:rsidRPr="00EE532E">
        <w:rPr>
          <w:rFonts w:ascii="Times New Roman" w:eastAsia="Times New Roman" w:hAnsi="Times New Roman" w:cs="Times New Roman"/>
          <w:b/>
          <w:bCs/>
          <w:sz w:val="24"/>
          <w:szCs w:val="24"/>
        </w:rPr>
        <w:lastRenderedPageBreak/>
        <w:t>Ellipse fitting</w:t>
      </w:r>
    </w:p>
    <w:p w14:paraId="43EBCBD6" w14:textId="77777777" w:rsidR="00EE532E" w:rsidRPr="00EE532E" w:rsidRDefault="00EE532E" w:rsidP="001D18A7">
      <w:pPr>
        <w:bidi w:val="0"/>
        <w:spacing w:after="0" w:line="240" w:lineRule="auto"/>
        <w:jc w:val="both"/>
        <w:rPr>
          <w:rFonts w:ascii="Times New Roman" w:eastAsia="Century" w:hAnsi="Times New Roman" w:cs="Times New Roman"/>
          <w:b/>
          <w:bCs/>
          <w:sz w:val="24"/>
          <w:szCs w:val="24"/>
          <w:lang w:bidi="en-US"/>
        </w:rPr>
      </w:pPr>
      <w:r w:rsidRPr="00EE532E">
        <w:rPr>
          <w:rFonts w:ascii="Times New Roman" w:eastAsia="Century" w:hAnsi="Times New Roman" w:cs="Times New Roman"/>
          <w:sz w:val="24"/>
          <w:szCs w:val="24"/>
          <w:lang w:bidi="en-US"/>
        </w:rPr>
        <w:t>The ellipse model is characterized by 5 parameters: Centroid x co-ordinate (</w:t>
      </w:r>
      <w:r w:rsidRPr="00EE532E">
        <w:rPr>
          <w:rFonts w:ascii="Times New Roman" w:eastAsia="Century" w:hAnsi="Times New Roman" w:cs="Times New Roman"/>
          <w:sz w:val="24"/>
          <w:szCs w:val="24"/>
          <w:lang w:bidi="en-US"/>
        </w:rPr>
        <w:object w:dxaOrig="260" w:dyaOrig="360" w14:anchorId="04D64E57">
          <v:shape id="_x0000_i1087" type="#_x0000_t75" style="width:13.7pt;height:19.45pt" o:ole="">
            <v:imagedata r:id="rId175" o:title=""/>
          </v:shape>
          <o:OLEObject Type="Embed" ProgID="Equation.DSMT4" ShapeID="_x0000_i1087" DrawAspect="Content" ObjectID="_1630666933" r:id="rId176"/>
        </w:object>
      </w:r>
      <w:r w:rsidRPr="00EE532E">
        <w:rPr>
          <w:rFonts w:ascii="Times New Roman" w:eastAsia="Century" w:hAnsi="Times New Roman" w:cs="Times New Roman"/>
          <w:sz w:val="24"/>
          <w:szCs w:val="24"/>
          <w:lang w:bidi="en-US"/>
        </w:rPr>
        <w:t>), centroid y co-ordinate (</w:t>
      </w:r>
      <w:r w:rsidRPr="00EE532E">
        <w:rPr>
          <w:rFonts w:ascii="Times New Roman" w:eastAsia="Century" w:hAnsi="Times New Roman" w:cs="Times New Roman"/>
          <w:sz w:val="24"/>
          <w:szCs w:val="24"/>
          <w:lang w:bidi="en-US"/>
        </w:rPr>
        <w:object w:dxaOrig="279" w:dyaOrig="360" w14:anchorId="2C88157B">
          <v:shape id="_x0000_i1088" type="#_x0000_t75" style="width:13.7pt;height:19.45pt" o:ole="">
            <v:imagedata r:id="rId177" o:title=""/>
          </v:shape>
          <o:OLEObject Type="Embed" ProgID="Equation.DSMT4" ShapeID="_x0000_i1088" DrawAspect="Content" ObjectID="_1630666934" r:id="rId178"/>
        </w:object>
      </w:r>
      <w:r w:rsidRPr="00EE532E">
        <w:rPr>
          <w:rFonts w:ascii="Times New Roman" w:eastAsia="Century" w:hAnsi="Times New Roman" w:cs="Times New Roman"/>
          <w:sz w:val="24"/>
          <w:szCs w:val="24"/>
          <w:lang w:bidi="en-US"/>
        </w:rPr>
        <w:t>), semi-major axis (</w:t>
      </w:r>
      <w:r w:rsidRPr="00EE532E">
        <w:rPr>
          <w:rFonts w:ascii="Times New Roman" w:eastAsia="Century" w:hAnsi="Times New Roman" w:cs="Times New Roman"/>
          <w:sz w:val="24"/>
          <w:szCs w:val="24"/>
          <w:lang w:bidi="en-US"/>
        </w:rPr>
        <w:object w:dxaOrig="200" w:dyaOrig="220" w14:anchorId="7BACDA29">
          <v:shape id="_x0000_i1089" type="#_x0000_t75" style="width:10.15pt;height:10.15pt" o:ole="">
            <v:imagedata r:id="rId179" o:title=""/>
          </v:shape>
          <o:OLEObject Type="Embed" ProgID="Equation.DSMT4" ShapeID="_x0000_i1089" DrawAspect="Content" ObjectID="_1630666935" r:id="rId180"/>
        </w:object>
      </w:r>
      <w:r w:rsidRPr="00EE532E">
        <w:rPr>
          <w:rFonts w:ascii="Times New Roman" w:eastAsia="Century" w:hAnsi="Times New Roman" w:cs="Times New Roman"/>
          <w:sz w:val="24"/>
          <w:szCs w:val="24"/>
          <w:lang w:bidi="en-US"/>
        </w:rPr>
        <w:t>), semi-minor axis (</w:t>
      </w:r>
      <w:r w:rsidRPr="00EE532E">
        <w:rPr>
          <w:rFonts w:ascii="Times New Roman" w:eastAsia="Century" w:hAnsi="Times New Roman" w:cs="Times New Roman"/>
          <w:sz w:val="24"/>
          <w:szCs w:val="24"/>
          <w:lang w:bidi="en-US"/>
        </w:rPr>
        <w:object w:dxaOrig="200" w:dyaOrig="279" w14:anchorId="313A45DD">
          <v:shape id="_x0000_i1090" type="#_x0000_t75" style="width:10.15pt;height:13.7pt" o:ole="">
            <v:imagedata r:id="rId181" o:title=""/>
          </v:shape>
          <o:OLEObject Type="Embed" ProgID="Equation.DSMT4" ShapeID="_x0000_i1090" DrawAspect="Content" ObjectID="_1630666936" r:id="rId182"/>
        </w:object>
      </w:r>
      <w:r w:rsidRPr="00EE532E">
        <w:rPr>
          <w:rFonts w:ascii="Times New Roman" w:eastAsia="Century" w:hAnsi="Times New Roman" w:cs="Times New Roman"/>
          <w:sz w:val="24"/>
          <w:szCs w:val="24"/>
          <w:lang w:bidi="en-US"/>
        </w:rPr>
        <w:t>) and angle of tilt (</w:t>
      </w:r>
      <w:r w:rsidRPr="00EE532E">
        <w:rPr>
          <w:rFonts w:ascii="Times New Roman" w:eastAsia="Century" w:hAnsi="Times New Roman" w:cs="Times New Roman"/>
          <w:sz w:val="24"/>
          <w:szCs w:val="24"/>
          <w:lang w:bidi="en-US"/>
        </w:rPr>
        <w:object w:dxaOrig="200" w:dyaOrig="279" w14:anchorId="23970993">
          <v:shape id="_x0000_i1091" type="#_x0000_t75" style="width:10.15pt;height:13.7pt" o:ole="">
            <v:imagedata r:id="rId183" o:title=""/>
          </v:shape>
          <o:OLEObject Type="Embed" ProgID="Equation.DSMT4" ShapeID="_x0000_i1091" DrawAspect="Content" ObjectID="_1630666937" r:id="rId184"/>
        </w:object>
      </w:r>
      <w:r w:rsidRPr="00EE532E">
        <w:rPr>
          <w:rFonts w:ascii="Times New Roman" w:eastAsia="Century" w:hAnsi="Times New Roman" w:cs="Times New Roman"/>
          <w:sz w:val="24"/>
          <w:szCs w:val="24"/>
          <w:lang w:bidi="en-US"/>
        </w:rPr>
        <w:t xml:space="preserve">). Where every point </w:t>
      </w:r>
      <w:r w:rsidRPr="00EE532E">
        <w:rPr>
          <w:rFonts w:ascii="Times New Roman" w:eastAsia="Century" w:hAnsi="Times New Roman" w:cs="Times New Roman"/>
          <w:sz w:val="24"/>
          <w:szCs w:val="24"/>
          <w:lang w:bidi="en-US"/>
        </w:rPr>
        <w:object w:dxaOrig="2240" w:dyaOrig="380" w14:anchorId="74572185">
          <v:shape id="_x0000_i1092" type="#_x0000_t75" style="width:106.45pt;height:19.45pt" o:ole="">
            <v:imagedata r:id="rId69" o:title=""/>
          </v:shape>
          <o:OLEObject Type="Embed" ProgID="Equation.DSMT4" ShapeID="_x0000_i1092" DrawAspect="Content" ObjectID="_1630666938" r:id="rId185"/>
        </w:object>
      </w:r>
      <w:r w:rsidRPr="00EE532E">
        <w:rPr>
          <w:rFonts w:ascii="Times New Roman" w:eastAsia="Century" w:hAnsi="Times New Roman" w:cs="Times New Roman"/>
          <w:sz w:val="24"/>
          <w:szCs w:val="24"/>
          <w:lang w:bidi="en-US"/>
        </w:rPr>
        <w:t xml:space="preserve"> in the parameter space corresponds to a single ellipse in a given anchor box.  </w:t>
      </w:r>
    </w:p>
    <w:p w14:paraId="47F7A02B" w14:textId="77777777" w:rsidR="00EE532E" w:rsidRPr="00EE532E" w:rsidRDefault="00EE532E" w:rsidP="001D18A7">
      <w:pPr>
        <w:bidi w:val="0"/>
        <w:spacing w:after="0" w:line="240" w:lineRule="auto"/>
        <w:jc w:val="both"/>
        <w:rPr>
          <w:rFonts w:ascii="Times New Roman" w:eastAsia="Times New Roman" w:hAnsi="Times New Roman" w:cs="Times New Roman"/>
          <w:sz w:val="24"/>
          <w:szCs w:val="24"/>
        </w:rPr>
      </w:pPr>
    </w:p>
    <w:p w14:paraId="01C859C8" w14:textId="77777777" w:rsidR="00EE532E" w:rsidRPr="00EE532E" w:rsidRDefault="00EE532E" w:rsidP="001D18A7">
      <w:pPr>
        <w:bidi w:val="0"/>
        <w:spacing w:after="0" w:line="240" w:lineRule="auto"/>
        <w:jc w:val="center"/>
        <w:rPr>
          <w:rFonts w:ascii="Times New Roman" w:eastAsia="Times New Roman" w:hAnsi="Times New Roman" w:cs="Times New Roman"/>
          <w:sz w:val="24"/>
          <w:szCs w:val="24"/>
          <w:lang w:bidi="ar-SA"/>
        </w:rPr>
      </w:pPr>
      <w:r w:rsidRPr="00EE532E">
        <w:rPr>
          <w:rFonts w:ascii="Times New Roman" w:eastAsia="Times New Roman" w:hAnsi="Times New Roman" w:cs="Times New Roman"/>
          <w:sz w:val="24"/>
          <w:szCs w:val="24"/>
          <w:lang w:bidi="ar-SA"/>
        </w:rPr>
        <w:t xml:space="preserve">   </w:t>
      </w:r>
      <w:r w:rsidRPr="00EE532E">
        <w:rPr>
          <w:rFonts w:ascii="Times New Roman" w:eastAsia="Times New Roman" w:hAnsi="Times New Roman" w:cs="Times New Roman"/>
          <w:noProof/>
          <w:position w:val="-24"/>
          <w:sz w:val="24"/>
          <w:szCs w:val="24"/>
          <w:lang w:bidi="ar-SA"/>
        </w:rPr>
        <w:object w:dxaOrig="7420" w:dyaOrig="760" w14:anchorId="4DADD258">
          <v:shape id="_x0000_i1093" type="#_x0000_t75" style="width:371.5pt;height:37.1pt" o:ole="">
            <v:imagedata r:id="rId186" o:title=""/>
          </v:shape>
          <o:OLEObject Type="Embed" ProgID="Equation.DSMT4" ShapeID="_x0000_i1093" DrawAspect="Content" ObjectID="_1630666939" r:id="rId187"/>
        </w:object>
      </w:r>
      <w:r w:rsidRPr="00EE532E">
        <w:rPr>
          <w:rFonts w:ascii="Times New Roman" w:eastAsia="Times New Roman" w:hAnsi="Times New Roman" w:cs="Times New Roman"/>
          <w:sz w:val="24"/>
          <w:szCs w:val="24"/>
          <w:lang w:bidi="ar-SA"/>
        </w:rPr>
        <w:t xml:space="preserve">        (6)                    </w:t>
      </w:r>
    </w:p>
    <w:p w14:paraId="7E28FE0E" w14:textId="77777777" w:rsidR="00EE532E" w:rsidRPr="00EE532E" w:rsidRDefault="00EE532E" w:rsidP="001D18A7">
      <w:pPr>
        <w:bidi w:val="0"/>
        <w:spacing w:after="0" w:line="240" w:lineRule="auto"/>
        <w:jc w:val="both"/>
        <w:rPr>
          <w:rFonts w:ascii="Times New Roman" w:eastAsia="Times New Roman" w:hAnsi="Times New Roman" w:cs="Times New Roman"/>
          <w:sz w:val="24"/>
          <w:szCs w:val="24"/>
        </w:rPr>
      </w:pPr>
    </w:p>
    <w:p w14:paraId="05A76C55"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Century" w:hAnsi="Times New Roman" w:cs="Times New Roman"/>
          <w:sz w:val="24"/>
          <w:szCs w:val="24"/>
          <w:lang w:bidi="en-US"/>
        </w:rPr>
        <w:t xml:space="preserve">Principal Component Analysis (PCA) method was used in order to fit an ellipse to the contour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{"citationItems":[{"id":"ITEM-1","itemData":{"author":[{"dropping-particle":"","family":"Wijewickrema","given":"Sudanthi N R","non-dropping-particle":"","parse-names":false,"suffix":""},{"dropping-particle":"","family":"Paplinski","given":"Andrew P","non-dropping-particle":"","parse-names":false,"suffix":""}],"container-title":"Full Papers/WSCG","id":"ITEM-1","issued":{"date-parts":[["2005"]]},"title":"Principal component analysis for the approximation of a fruit as an ellipse","type":"article-journal"},"uris":["http://www.mendeley.com/documents/?uuid=a4c09638-be85-4814-aa67-18d83c58cc69"]}],"mendeley":{"formattedCitation":"(Wijewickrema &amp; Paplinski, 2005)","plainTextFormattedCitation":"(Wijewickrema &amp; Paplinski, 2005)","previouslyFormattedCitation":"(Wijewickrema &amp; Paplinski, 2005)"},"properties":{"noteIndex":0},"schema":"https://github.com/citation-style-language/schema/raw/master/csl-citation.json"}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(Wijewickrema &amp; Paplinski, 2005)</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w:t>
      </w:r>
      <w:r w:rsidRPr="00EE532E">
        <w:rPr>
          <w:rFonts w:ascii="Times New Roman" w:eastAsia="Times New Roman" w:hAnsi="Times New Roman" w:cs="Times New Roman"/>
          <w:sz w:val="24"/>
          <w:szCs w:val="24"/>
        </w:rPr>
        <w:t xml:space="preserve">The overall geometrical feature extraction process is presented in figure 4. </w:t>
      </w:r>
    </w:p>
    <w:p w14:paraId="02F3AC0F" w14:textId="77777777" w:rsidR="00EE532E" w:rsidRPr="00EE532E" w:rsidRDefault="00EE532E" w:rsidP="001D18A7">
      <w:pPr>
        <w:bidi w:val="0"/>
        <w:spacing w:after="0" w:line="240" w:lineRule="auto"/>
        <w:rPr>
          <w:rFonts w:ascii="Times New Roman" w:eastAsia="Century" w:hAnsi="Times New Roman" w:cs="Times New Roman"/>
          <w:sz w:val="24"/>
          <w:szCs w:val="24"/>
          <w:lang w:bidi="en-US"/>
        </w:rPr>
      </w:pPr>
    </w:p>
    <w:p w14:paraId="591C713F" w14:textId="77777777" w:rsidR="00EE532E" w:rsidRPr="00EE532E" w:rsidRDefault="00EE532E" w:rsidP="001D18A7">
      <w:pPr>
        <w:keepNext/>
        <w:bidi w:val="0"/>
        <w:spacing w:after="0" w:line="240" w:lineRule="auto"/>
        <w:rPr>
          <w:rFonts w:ascii="Times New Roman" w:eastAsia="Times New Roman" w:hAnsi="Times New Roman" w:cs="Times New Roman"/>
          <w:sz w:val="20"/>
          <w:szCs w:val="20"/>
          <w:lang w:bidi="ar-SA"/>
        </w:rPr>
      </w:pPr>
      <w:r w:rsidRPr="00EE532E">
        <w:rPr>
          <w:rFonts w:ascii="Times New Roman" w:eastAsia="Times New Roman" w:hAnsi="Times New Roman" w:cs="Times New Roman"/>
          <w:noProof/>
          <w:sz w:val="20"/>
          <w:szCs w:val="20"/>
        </w:rPr>
        <w:drawing>
          <wp:inline distT="0" distB="0" distL="0" distR="0" wp14:anchorId="15036374" wp14:editId="3E0B0845">
            <wp:extent cx="5612130" cy="1630045"/>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1630045"/>
                    </a:xfrm>
                    <a:prstGeom prst="rect">
                      <a:avLst/>
                    </a:prstGeom>
                  </pic:spPr>
                </pic:pic>
              </a:graphicData>
            </a:graphic>
          </wp:inline>
        </w:drawing>
      </w:r>
    </w:p>
    <w:p w14:paraId="333167C4" w14:textId="77777777" w:rsidR="00EE532E" w:rsidRPr="00EE532E" w:rsidRDefault="00EE532E" w:rsidP="001D18A7">
      <w:pPr>
        <w:keepLines/>
        <w:tabs>
          <w:tab w:val="left" w:pos="357"/>
        </w:tabs>
        <w:bidi w:val="0"/>
        <w:spacing w:after="200" w:line="240" w:lineRule="auto"/>
        <w:jc w:val="both"/>
        <w:rPr>
          <w:rFonts w:ascii="Times New Roman" w:eastAsia="Century" w:hAnsi="Times New Roman" w:cs="Times New Roman"/>
          <w:i/>
          <w:iCs/>
          <w:color w:val="44546A"/>
          <w:lang w:bidi="en-US"/>
        </w:rPr>
      </w:pPr>
      <w:r w:rsidRPr="00EE532E">
        <w:rPr>
          <w:rFonts w:ascii="Times New Roman" w:eastAsia="Calibri" w:hAnsi="Times New Roman" w:cs="Times New Roman"/>
          <w:i/>
          <w:iCs/>
          <w:color w:val="44546A"/>
          <w:lang w:bidi="ar-SA"/>
        </w:rPr>
        <w:t xml:space="preserve">Figure </w:t>
      </w:r>
      <w:r w:rsidRPr="00EE532E">
        <w:rPr>
          <w:rFonts w:ascii="Times New Roman" w:eastAsia="Century" w:hAnsi="Times New Roman" w:cs="Times New Roman"/>
          <w:i/>
          <w:iCs/>
          <w:color w:val="44546A"/>
          <w:lang w:bidi="en-US"/>
        </w:rPr>
        <w:fldChar w:fldCharType="begin"/>
      </w:r>
      <w:r w:rsidRPr="00EE532E">
        <w:rPr>
          <w:rFonts w:ascii="Times New Roman" w:eastAsia="Century" w:hAnsi="Times New Roman" w:cs="Times New Roman"/>
          <w:i/>
          <w:iCs/>
          <w:color w:val="44546A"/>
          <w:lang w:bidi="en-US"/>
        </w:rPr>
        <w:instrText xml:space="preserve"> SEQ Figure \* ARABIC </w:instrText>
      </w:r>
      <w:r w:rsidRPr="00EE532E">
        <w:rPr>
          <w:rFonts w:ascii="Times New Roman" w:eastAsia="Century" w:hAnsi="Times New Roman" w:cs="Times New Roman"/>
          <w:i/>
          <w:iCs/>
          <w:color w:val="44546A"/>
          <w:lang w:bidi="en-US"/>
        </w:rPr>
        <w:fldChar w:fldCharType="separate"/>
      </w:r>
      <w:r w:rsidRPr="00EE532E">
        <w:rPr>
          <w:rFonts w:ascii="Times New Roman" w:eastAsia="Century" w:hAnsi="Times New Roman" w:cs="Times New Roman"/>
          <w:i/>
          <w:iCs/>
          <w:noProof/>
          <w:color w:val="44546A"/>
          <w:lang w:bidi="en-US"/>
        </w:rPr>
        <w:t>4</w:t>
      </w:r>
      <w:r w:rsidRPr="00EE532E">
        <w:rPr>
          <w:rFonts w:ascii="Times New Roman" w:eastAsia="Century" w:hAnsi="Times New Roman" w:cs="Times New Roman"/>
          <w:i/>
          <w:iCs/>
          <w:color w:val="44546A"/>
          <w:lang w:bidi="en-US"/>
        </w:rPr>
        <w:fldChar w:fldCharType="end"/>
      </w:r>
      <w:r w:rsidRPr="00EE532E">
        <w:rPr>
          <w:rFonts w:ascii="Times New Roman" w:eastAsia="Century" w:hAnsi="Times New Roman" w:cs="Times New Roman"/>
          <w:i/>
          <w:iCs/>
          <w:color w:val="44546A"/>
          <w:lang w:bidi="en-US"/>
        </w:rPr>
        <w:t>- Feature extraction process: (1) An initial contour defined at the center of each anchor box (2) Chane Vese active contour (3) Binary image (4) PCA ellipse fitting method on top of the binary image applied, as a result, geometrical feature extraction of the individual melon received.</w:t>
      </w:r>
    </w:p>
    <w:p w14:paraId="09668793" w14:textId="77777777" w:rsidR="00EE532E" w:rsidRPr="00EE532E" w:rsidRDefault="00EE532E" w:rsidP="001D18A7">
      <w:pPr>
        <w:bidi w:val="0"/>
        <w:spacing w:after="0" w:line="240" w:lineRule="auto"/>
        <w:rPr>
          <w:rFonts w:ascii="Times New Roman" w:eastAsia="Century" w:hAnsi="Times New Roman" w:cs="Times New Roman"/>
          <w:sz w:val="24"/>
          <w:szCs w:val="24"/>
          <w:lang w:bidi="en-US"/>
        </w:rPr>
      </w:pPr>
    </w:p>
    <w:p w14:paraId="3D6BBCD0"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t>Yield weight estimation model</w:t>
      </w:r>
    </w:p>
    <w:p w14:paraId="69374A0E" w14:textId="77777777" w:rsidR="00EE532E" w:rsidRPr="00EE532E" w:rsidRDefault="00EE532E" w:rsidP="001D18A7">
      <w:pPr>
        <w:bidi w:val="0"/>
        <w:spacing w:after="0" w:line="276" w:lineRule="auto"/>
        <w:jc w:val="both"/>
        <w:rPr>
          <w:rFonts w:ascii="Times New Roman" w:eastAsia="Century" w:hAnsi="Times New Roman" w:cs="Times New Roman"/>
          <w:sz w:val="24"/>
          <w:szCs w:val="24"/>
          <w:lang w:bidi="en-US"/>
        </w:rPr>
      </w:pPr>
      <w:r w:rsidRPr="00EE532E">
        <w:rPr>
          <w:rFonts w:ascii="Times New Roman" w:eastAsia="Century" w:hAnsi="Times New Roman" w:cs="Times New Roman"/>
          <w:sz w:val="24"/>
          <w:szCs w:val="24"/>
          <w:lang w:bidi="en-US"/>
        </w:rPr>
        <w:t xml:space="preserve">Yield estimation relies on a regression model between the melon's geometrical representation by axis symmetric spheroid model (Figure 5) and the melon's weight based on our previous work </w:t>
      </w:r>
      <w:r w:rsidRPr="00EE532E">
        <w:rPr>
          <w:rFonts w:ascii="Times New Roman" w:eastAsia="Century" w:hAnsi="Times New Roman" w:cs="Times New Roman"/>
          <w:sz w:val="24"/>
          <w:szCs w:val="24"/>
          <w:lang w:bidi="en-US"/>
        </w:rPr>
        <w:fldChar w:fldCharType="begin" w:fldLock="1"/>
      </w:r>
      <w:r w:rsidRPr="00EE532E">
        <w:rPr>
          <w:rFonts w:ascii="Times New Roman" w:eastAsia="Century" w:hAnsi="Times New Roman" w:cs="Times New Roman"/>
          <w:sz w:val="24"/>
          <w:szCs w:val="24"/>
          <w:lang w:bidi="en-US"/>
        </w:rPr>
        <w:instrText>ADDIN CSL_CITATION {"citationItems":[{"id":"ITEM-1","itemData":{"author":[{"dropping-particle":"","family":"Kalantar","given":"A","non-dropping-particle":"","parse-names":false,"suffix":""},{"dropping-particle":"","family":"Dashuta","given":"A","non-dropping-particle":"","parse-names":false,"suffix":""},{"dropping-particle":"","family":"Edan","given":"Y","non-dropping-particle":"","parse-names":false,"suffix":""},{"dropping-particle":"","family":"Dafna","given":"A","non-dropping-particle":"","parse-names":false,"suffix":""},{"dropping-particle":"","family":"Gur","given":"A","non-dropping-particle":"","parse-names":false,"suffix":""},{"dropping-particle":"","family":"Klapp","given":"I","non-dropping-particle":"","parse-names":false,"suffix":""}],"container-title":"Precision agriculture’19","id":"ITEM-1","issued":{"date-parts":[["2019"]]},"page":"1386-1393","publisher":"Wageningen Academic Publishers","title":"Estimating melon yield for breeding processes by machine-vision processing of UAV images","type":"chapter"},"uris":["http://www.mendeley.com/documents/?uuid=bb17559c-25e7-4450-b7f6-4f3c74591b46"]}],"mendeley":{"formattedCitation":"(Kalantar et al., 2019)","plainTextFormattedCitation":"(Kalantar et al., 2019)","previouslyFormattedCitation":"(Kalantar et al., 2019)"},"properties":{"noteIndex":0},"schema":"https://github.com/citation-style-language/schema/raw/master/csl-citation.json"}</w:instrText>
      </w:r>
      <w:r w:rsidRPr="00EE532E">
        <w:rPr>
          <w:rFonts w:ascii="Times New Roman" w:eastAsia="Century" w:hAnsi="Times New Roman" w:cs="Times New Roman"/>
          <w:sz w:val="24"/>
          <w:szCs w:val="24"/>
          <w:lang w:bidi="en-US"/>
        </w:rPr>
        <w:fldChar w:fldCharType="separate"/>
      </w:r>
      <w:r w:rsidRPr="00EE532E">
        <w:rPr>
          <w:rFonts w:ascii="Times New Roman" w:eastAsia="Century" w:hAnsi="Times New Roman" w:cs="Times New Roman"/>
          <w:noProof/>
          <w:sz w:val="24"/>
          <w:szCs w:val="24"/>
          <w:lang w:bidi="en-US"/>
        </w:rPr>
        <w:t>(Kalantar et al., 2019)</w:t>
      </w:r>
      <w:r w:rsidRPr="00EE532E">
        <w:rPr>
          <w:rFonts w:ascii="Times New Roman" w:eastAsia="Century" w:hAnsi="Times New Roman" w:cs="Times New Roman"/>
          <w:sz w:val="24"/>
          <w:szCs w:val="24"/>
          <w:lang w:bidi="en-US"/>
        </w:rPr>
        <w:fldChar w:fldCharType="end"/>
      </w:r>
      <w:r w:rsidRPr="00EE532E">
        <w:rPr>
          <w:rFonts w:ascii="Times New Roman" w:eastAsia="Century" w:hAnsi="Times New Roman" w:cs="Times New Roman"/>
          <w:sz w:val="24"/>
          <w:szCs w:val="24"/>
          <w:lang w:bidi="en-US"/>
        </w:rPr>
        <w:t xml:space="preserve">. The parameters derived from the fitted ellipse section in the 2D image, the sizes of minor and major axes, were correlated to the semi-height and semi-width of the melon based on which the melon weight was predicted.  </w:t>
      </w:r>
    </w:p>
    <w:p w14:paraId="0920FAC4" w14:textId="77777777" w:rsidR="00EE532E" w:rsidRPr="00EE532E" w:rsidRDefault="00EE532E" w:rsidP="001D18A7">
      <w:pPr>
        <w:bidi w:val="0"/>
        <w:spacing w:after="0" w:line="240" w:lineRule="auto"/>
        <w:rPr>
          <w:rFonts w:ascii="Times New Roman" w:eastAsia="Times New Roman" w:hAnsi="Times New Roman" w:cs="Times New Roman"/>
          <w:sz w:val="24"/>
          <w:szCs w:val="24"/>
        </w:rPr>
      </w:pPr>
    </w:p>
    <w:p w14:paraId="5140F876" w14:textId="77777777" w:rsidR="00EE532E" w:rsidRPr="00EE532E" w:rsidRDefault="00EE532E" w:rsidP="001D18A7">
      <w:pPr>
        <w:keepNext/>
        <w:tabs>
          <w:tab w:val="left" w:pos="7452"/>
        </w:tabs>
        <w:bidi w:val="0"/>
        <w:spacing w:after="0" w:line="240" w:lineRule="auto"/>
        <w:jc w:val="center"/>
        <w:rPr>
          <w:rFonts w:ascii="Times New Roman" w:eastAsia="Times New Roman" w:hAnsi="Times New Roman" w:cs="Times New Roman"/>
          <w:sz w:val="20"/>
          <w:szCs w:val="20"/>
          <w:lang w:bidi="ar-SA"/>
        </w:rPr>
      </w:pPr>
      <w:r w:rsidRPr="00EE532E">
        <w:rPr>
          <w:rFonts w:ascii="Times New Roman" w:eastAsia="Times New Roman" w:hAnsi="Times New Roman" w:cs="Times New Roman"/>
          <w:iCs/>
          <w:noProof/>
          <w:sz w:val="24"/>
          <w:szCs w:val="24"/>
        </w:rPr>
        <w:drawing>
          <wp:inline distT="0" distB="0" distL="0" distR="0" wp14:anchorId="48492292" wp14:editId="4C55953C">
            <wp:extent cx="1373535" cy="10045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16390" cy="1035913"/>
                    </a:xfrm>
                    <a:prstGeom prst="rect">
                      <a:avLst/>
                    </a:prstGeom>
                    <a:noFill/>
                    <a:ln>
                      <a:noFill/>
                    </a:ln>
                  </pic:spPr>
                </pic:pic>
              </a:graphicData>
            </a:graphic>
          </wp:inline>
        </w:drawing>
      </w:r>
    </w:p>
    <w:p w14:paraId="74AE1A93" w14:textId="563E7974" w:rsidR="00EE532E" w:rsidRPr="00EE532E" w:rsidRDefault="00EE532E" w:rsidP="001D18A7">
      <w:pPr>
        <w:keepNext/>
        <w:keepLines/>
        <w:tabs>
          <w:tab w:val="left" w:pos="357"/>
        </w:tabs>
        <w:bidi w:val="0"/>
        <w:spacing w:after="200" w:line="276" w:lineRule="auto"/>
        <w:jc w:val="center"/>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Figure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Figure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noProof/>
          <w:color w:val="44546A"/>
          <w:lang w:bidi="ar-SA"/>
        </w:rPr>
        <w:t>5</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Ellipsoid model</w:t>
      </w:r>
    </w:p>
    <w:p w14:paraId="11C482AA" w14:textId="77777777" w:rsidR="00EE532E" w:rsidRDefault="00EE532E" w:rsidP="001D18A7">
      <w:pPr>
        <w:bidi w:val="0"/>
        <w:spacing w:after="0" w:line="240" w:lineRule="auto"/>
        <w:rPr>
          <w:rFonts w:ascii="Times New Roman" w:eastAsia="Times New Roman" w:hAnsi="Times New Roman" w:cs="Times New Roman"/>
          <w:b/>
          <w:bCs/>
          <w:sz w:val="24"/>
          <w:szCs w:val="24"/>
        </w:rPr>
      </w:pPr>
    </w:p>
    <w:p w14:paraId="470BC2A0" w14:textId="35C64151" w:rsidR="00EE532E" w:rsidRPr="00EE532E" w:rsidRDefault="00EE532E" w:rsidP="001D18A7">
      <w:pPr>
        <w:bidi w:val="0"/>
        <w:spacing w:after="0" w:line="240" w:lineRule="auto"/>
        <w:rPr>
          <w:rFonts w:ascii="Times New Roman" w:eastAsia="Times New Roman" w:hAnsi="Times New Roman" w:cs="Times New Roman"/>
          <w:b/>
          <w:bCs/>
          <w:sz w:val="24"/>
          <w:szCs w:val="24"/>
        </w:rPr>
      </w:pPr>
      <w:r w:rsidRPr="00EE532E">
        <w:rPr>
          <w:rFonts w:ascii="Times New Roman" w:eastAsia="Times New Roman" w:hAnsi="Times New Roman" w:cs="Times New Roman"/>
          <w:b/>
          <w:bCs/>
          <w:sz w:val="24"/>
          <w:szCs w:val="24"/>
        </w:rPr>
        <w:lastRenderedPageBreak/>
        <w:t>Melon weight estimation regression model</w:t>
      </w:r>
    </w:p>
    <w:p w14:paraId="29365888"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 xml:space="preserve">The regression model was built from with 30 randomly individual melons which were both imaged by the UAV and measured for their weight and geometry in the laboratory. </w:t>
      </w:r>
    </w:p>
    <w:p w14:paraId="24EF1C2B"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 xml:space="preserve">The max height (2*c) and max width (2*a) of each melon was acquired. Table 2 presents correlation scores to various regression models between H,W to the weight. </w:t>
      </w:r>
    </w:p>
    <w:p w14:paraId="04187165"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p>
    <w:p w14:paraId="38C2E604" w14:textId="77777777" w:rsidR="00EE532E" w:rsidRPr="00EE532E" w:rsidRDefault="00EE532E" w:rsidP="001D18A7">
      <w:pPr>
        <w:keepNext/>
        <w:keepLines/>
        <w:tabs>
          <w:tab w:val="left" w:pos="357"/>
        </w:tabs>
        <w:bidi w:val="0"/>
        <w:spacing w:after="200" w:line="276" w:lineRule="auto"/>
        <w:jc w:val="center"/>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Table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Table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color w:val="44546A"/>
          <w:lang w:bidi="ar-SA"/>
        </w:rPr>
        <w:t>2</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different types of regression fitted for estimating melon weight</w:t>
      </w:r>
    </w:p>
    <w:tbl>
      <w:tblPr>
        <w:tblStyle w:val="GridTable1Light1"/>
        <w:tblW w:w="0" w:type="auto"/>
        <w:jc w:val="center"/>
        <w:tblLook w:val="04A0" w:firstRow="1" w:lastRow="0" w:firstColumn="1" w:lastColumn="0" w:noHBand="0" w:noVBand="1"/>
      </w:tblPr>
      <w:tblGrid>
        <w:gridCol w:w="2309"/>
        <w:gridCol w:w="2863"/>
        <w:gridCol w:w="1394"/>
      </w:tblGrid>
      <w:tr w:rsidR="00EE532E" w:rsidRPr="00EE532E" w14:paraId="5F9609F9" w14:textId="77777777" w:rsidTr="00EE532E">
        <w:trPr>
          <w:cnfStyle w:val="100000000000" w:firstRow="1" w:lastRow="0" w:firstColumn="0" w:lastColumn="0" w:oddVBand="0" w:evenVBand="0" w:oddHBand="0"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2309" w:type="dxa"/>
          </w:tcPr>
          <w:p w14:paraId="27FEF561" w14:textId="77777777" w:rsidR="00EE532E" w:rsidRPr="00EE532E" w:rsidRDefault="00EE532E" w:rsidP="001D18A7">
            <w:pPr>
              <w:bidi w:val="0"/>
              <w:spacing w:line="276" w:lineRule="auto"/>
              <w:jc w:val="both"/>
              <w:rPr>
                <w:rFonts w:eastAsia="Century"/>
                <w:sz w:val="24"/>
                <w:szCs w:val="24"/>
              </w:rPr>
            </w:pPr>
            <w:r w:rsidRPr="00EE532E">
              <w:rPr>
                <w:rFonts w:eastAsia="Century"/>
                <w:sz w:val="24"/>
                <w:szCs w:val="24"/>
              </w:rPr>
              <w:t>Type of correlation</w:t>
            </w:r>
          </w:p>
        </w:tc>
        <w:tc>
          <w:tcPr>
            <w:tcW w:w="2863" w:type="dxa"/>
          </w:tcPr>
          <w:p w14:paraId="7B18607A" w14:textId="77777777" w:rsidR="00EE532E" w:rsidRPr="00EE532E" w:rsidRDefault="00EE532E" w:rsidP="001D18A7">
            <w:pPr>
              <w:bidi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Century"/>
                <w:sz w:val="24"/>
                <w:szCs w:val="24"/>
              </w:rPr>
            </w:pPr>
            <w:r w:rsidRPr="00EE532E">
              <w:rPr>
                <w:rFonts w:eastAsia="Century"/>
                <w:sz w:val="24"/>
                <w:szCs w:val="24"/>
              </w:rPr>
              <w:t>Parameters combination</w:t>
            </w:r>
          </w:p>
        </w:tc>
        <w:tc>
          <w:tcPr>
            <w:tcW w:w="1394" w:type="dxa"/>
          </w:tcPr>
          <w:p w14:paraId="713A2B24" w14:textId="77777777" w:rsidR="00EE532E" w:rsidRPr="00EE532E" w:rsidRDefault="00EE532E" w:rsidP="001D18A7">
            <w:pPr>
              <w:bidi w:val="0"/>
              <w:spacing w:line="276" w:lineRule="auto"/>
              <w:jc w:val="center"/>
              <w:cnfStyle w:val="100000000000" w:firstRow="1" w:lastRow="0" w:firstColumn="0" w:lastColumn="0" w:oddVBand="0" w:evenVBand="0" w:oddHBand="0" w:evenHBand="0" w:firstRowFirstColumn="0" w:firstRowLastColumn="0" w:lastRowFirstColumn="0" w:lastRowLastColumn="0"/>
              <w:rPr>
                <w:rFonts w:eastAsia="Century"/>
                <w:sz w:val="24"/>
                <w:szCs w:val="24"/>
              </w:rPr>
            </w:pPr>
            <w:r w:rsidRPr="00EE532E">
              <w:rPr>
                <w:rFonts w:asciiTheme="minorHAnsi" w:eastAsiaTheme="minorHAnsi" w:hAnsiTheme="minorHAnsi" w:cstheme="minorBidi"/>
                <w:b w:val="0"/>
                <w:bCs w:val="0"/>
                <w:position w:val="-14"/>
                <w:sz w:val="22"/>
                <w:szCs w:val="22"/>
                <w:lang w:bidi="ar-SA"/>
              </w:rPr>
              <w:object w:dxaOrig="440" w:dyaOrig="400" w14:anchorId="206B4A85">
                <v:shape id="_x0000_i1094" type="#_x0000_t75" style="width:22.1pt;height:18.1pt" o:ole="">
                  <v:imagedata r:id="rId145" o:title=""/>
                </v:shape>
                <o:OLEObject Type="Embed" ProgID="Equation.DSMT4" ShapeID="_x0000_i1094" DrawAspect="Content" ObjectID="_1630666940" r:id="rId189"/>
              </w:object>
            </w:r>
            <w:r w:rsidRPr="00EE532E">
              <w:rPr>
                <w:rFonts w:eastAsia="Century"/>
                <w:sz w:val="24"/>
                <w:szCs w:val="24"/>
              </w:rPr>
              <w:t xml:space="preserve"> value</w:t>
            </w:r>
          </w:p>
        </w:tc>
      </w:tr>
      <w:tr w:rsidR="00EE532E" w:rsidRPr="00EE532E" w14:paraId="6D9305CC" w14:textId="77777777" w:rsidTr="00EE532E">
        <w:trPr>
          <w:jc w:val="center"/>
        </w:trPr>
        <w:tc>
          <w:tcPr>
            <w:cnfStyle w:val="001000000000" w:firstRow="0" w:lastRow="0" w:firstColumn="1" w:lastColumn="0" w:oddVBand="0" w:evenVBand="0" w:oddHBand="0" w:evenHBand="0" w:firstRowFirstColumn="0" w:firstRowLastColumn="0" w:lastRowFirstColumn="0" w:lastRowLastColumn="0"/>
            <w:tcW w:w="2309" w:type="dxa"/>
          </w:tcPr>
          <w:p w14:paraId="1A098614" w14:textId="77777777" w:rsidR="00EE532E" w:rsidRPr="00EE532E" w:rsidRDefault="00EE532E" w:rsidP="001D18A7">
            <w:pPr>
              <w:bidi w:val="0"/>
              <w:spacing w:line="276" w:lineRule="auto"/>
              <w:jc w:val="both"/>
              <w:rPr>
                <w:rFonts w:eastAsia="Century"/>
                <w:sz w:val="24"/>
                <w:szCs w:val="24"/>
              </w:rPr>
            </w:pPr>
            <w:r w:rsidRPr="00EE532E">
              <w:rPr>
                <w:rFonts w:eastAsia="Century"/>
                <w:sz w:val="24"/>
                <w:szCs w:val="24"/>
              </w:rPr>
              <w:t>Linear</w:t>
            </w:r>
          </w:p>
        </w:tc>
        <w:tc>
          <w:tcPr>
            <w:tcW w:w="2863" w:type="dxa"/>
          </w:tcPr>
          <w:p w14:paraId="7A6960F7" w14:textId="77777777" w:rsidR="00EE532E" w:rsidRPr="00EE532E" w:rsidRDefault="00EE532E" w:rsidP="001D18A7">
            <w:pPr>
              <w:bidi w:val="0"/>
              <w:spacing w:line="276" w:lineRule="auto"/>
              <w:jc w:val="both"/>
              <w:cnfStyle w:val="000000000000" w:firstRow="0" w:lastRow="0" w:firstColumn="0" w:lastColumn="0" w:oddVBand="0" w:evenVBand="0" w:oddHBand="0" w:evenHBand="0" w:firstRowFirstColumn="0" w:firstRowLastColumn="0" w:lastRowFirstColumn="0" w:lastRowLastColumn="0"/>
              <w:rPr>
                <w:rFonts w:eastAsia="Century"/>
                <w:sz w:val="24"/>
                <w:szCs w:val="24"/>
              </w:rPr>
            </w:pPr>
            <m:oMathPara>
              <m:oMath>
                <m:r>
                  <w:rPr>
                    <w:rFonts w:ascii="Cambria Math" w:eastAsia="Century" w:hAnsi="Cambria Math"/>
                    <w:sz w:val="24"/>
                    <w:szCs w:val="24"/>
                  </w:rPr>
                  <m:t>c+a</m:t>
                </m:r>
              </m:oMath>
            </m:oMathPara>
          </w:p>
        </w:tc>
        <w:tc>
          <w:tcPr>
            <w:tcW w:w="1394" w:type="dxa"/>
          </w:tcPr>
          <w:p w14:paraId="37B9CA4F" w14:textId="77777777" w:rsidR="00EE532E" w:rsidRPr="00EE532E" w:rsidRDefault="00EE532E" w:rsidP="001D18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37" w:lineRule="atLeast"/>
              <w:jc w:val="center"/>
              <w:cnfStyle w:val="000000000000" w:firstRow="0" w:lastRow="0" w:firstColumn="0" w:lastColumn="0" w:oddVBand="0" w:evenVBand="0" w:oddHBand="0" w:evenHBand="0" w:firstRowFirstColumn="0" w:firstRowLastColumn="0" w:lastRowFirstColumn="0" w:lastRowLastColumn="0"/>
              <w:rPr>
                <w:rFonts w:eastAsia="Calibri"/>
                <w:color w:val="000000"/>
              </w:rPr>
            </w:pPr>
            <w:r w:rsidRPr="00EE532E">
              <w:rPr>
                <w:rFonts w:eastAsia="Century"/>
                <w:sz w:val="24"/>
                <w:szCs w:val="24"/>
              </w:rPr>
              <w:t>0.914</w:t>
            </w:r>
          </w:p>
        </w:tc>
      </w:tr>
      <w:tr w:rsidR="00EE532E" w:rsidRPr="00EE532E" w14:paraId="614CF2A2" w14:textId="77777777" w:rsidTr="00EE532E">
        <w:trPr>
          <w:jc w:val="center"/>
        </w:trPr>
        <w:tc>
          <w:tcPr>
            <w:cnfStyle w:val="001000000000" w:firstRow="0" w:lastRow="0" w:firstColumn="1" w:lastColumn="0" w:oddVBand="0" w:evenVBand="0" w:oddHBand="0" w:evenHBand="0" w:firstRowFirstColumn="0" w:firstRowLastColumn="0" w:lastRowFirstColumn="0" w:lastRowLastColumn="0"/>
            <w:tcW w:w="2309" w:type="dxa"/>
          </w:tcPr>
          <w:p w14:paraId="3C525FCA" w14:textId="77777777" w:rsidR="00EE532E" w:rsidRPr="00EE532E" w:rsidRDefault="00EE532E" w:rsidP="001D18A7">
            <w:pPr>
              <w:bidi w:val="0"/>
              <w:spacing w:line="276" w:lineRule="auto"/>
              <w:jc w:val="both"/>
              <w:rPr>
                <w:rFonts w:eastAsia="Century"/>
                <w:sz w:val="24"/>
                <w:szCs w:val="24"/>
              </w:rPr>
            </w:pPr>
            <w:r w:rsidRPr="00EE532E">
              <w:rPr>
                <w:rFonts w:eastAsia="Century"/>
                <w:sz w:val="24"/>
                <w:szCs w:val="24"/>
              </w:rPr>
              <w:t>Area</w:t>
            </w:r>
          </w:p>
        </w:tc>
        <w:tc>
          <w:tcPr>
            <w:tcW w:w="2863" w:type="dxa"/>
          </w:tcPr>
          <w:p w14:paraId="3F31ABD0" w14:textId="77777777" w:rsidR="00EE532E" w:rsidRPr="00EE532E" w:rsidRDefault="00EE532E" w:rsidP="001D18A7">
            <w:pPr>
              <w:bidi w:val="0"/>
              <w:spacing w:line="276" w:lineRule="auto"/>
              <w:jc w:val="both"/>
              <w:cnfStyle w:val="000000000000" w:firstRow="0" w:lastRow="0" w:firstColumn="0" w:lastColumn="0" w:oddVBand="0" w:evenVBand="0" w:oddHBand="0" w:evenHBand="0" w:firstRowFirstColumn="0" w:firstRowLastColumn="0" w:lastRowFirstColumn="0" w:lastRowLastColumn="0"/>
              <w:rPr>
                <w:rFonts w:eastAsia="Century"/>
                <w:i/>
                <w:sz w:val="24"/>
                <w:szCs w:val="24"/>
              </w:rPr>
            </w:pPr>
            <m:oMathPara>
              <m:oMath>
                <m:r>
                  <w:rPr>
                    <w:rFonts w:ascii="Cambria Math" w:eastAsia="Century" w:hAnsi="Cambria Math"/>
                    <w:sz w:val="24"/>
                    <w:szCs w:val="24"/>
                  </w:rPr>
                  <m:t>c*a</m:t>
                </m:r>
              </m:oMath>
            </m:oMathPara>
          </w:p>
        </w:tc>
        <w:tc>
          <w:tcPr>
            <w:tcW w:w="1394" w:type="dxa"/>
          </w:tcPr>
          <w:p w14:paraId="6F9925D3" w14:textId="77777777" w:rsidR="00EE532E" w:rsidRPr="00EE532E" w:rsidRDefault="00EE532E" w:rsidP="001D18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37" w:lineRule="atLeast"/>
              <w:jc w:val="center"/>
              <w:cnfStyle w:val="000000000000" w:firstRow="0" w:lastRow="0" w:firstColumn="0" w:lastColumn="0" w:oddVBand="0" w:evenVBand="0" w:oddHBand="0" w:evenHBand="0" w:firstRowFirstColumn="0" w:firstRowLastColumn="0" w:lastRowFirstColumn="0" w:lastRowLastColumn="0"/>
              <w:rPr>
                <w:rFonts w:eastAsia="Calibri"/>
                <w:color w:val="000000"/>
              </w:rPr>
            </w:pPr>
            <w:r w:rsidRPr="00EE532E">
              <w:rPr>
                <w:rFonts w:eastAsia="Century"/>
                <w:sz w:val="24"/>
                <w:szCs w:val="24"/>
              </w:rPr>
              <w:t>0.87</w:t>
            </w:r>
          </w:p>
        </w:tc>
      </w:tr>
      <w:tr w:rsidR="00EE532E" w:rsidRPr="00EE532E" w14:paraId="6CC393C8" w14:textId="77777777" w:rsidTr="00EE532E">
        <w:trPr>
          <w:jc w:val="center"/>
        </w:trPr>
        <w:tc>
          <w:tcPr>
            <w:cnfStyle w:val="001000000000" w:firstRow="0" w:lastRow="0" w:firstColumn="1" w:lastColumn="0" w:oddVBand="0" w:evenVBand="0" w:oddHBand="0" w:evenHBand="0" w:firstRowFirstColumn="0" w:firstRowLastColumn="0" w:lastRowFirstColumn="0" w:lastRowLastColumn="0"/>
            <w:tcW w:w="2309" w:type="dxa"/>
          </w:tcPr>
          <w:p w14:paraId="600508BE" w14:textId="77777777" w:rsidR="00EE532E" w:rsidRPr="00EE532E" w:rsidRDefault="00EE532E" w:rsidP="001D18A7">
            <w:pPr>
              <w:bidi w:val="0"/>
              <w:spacing w:line="276" w:lineRule="auto"/>
              <w:jc w:val="both"/>
              <w:rPr>
                <w:rFonts w:eastAsia="Century"/>
                <w:sz w:val="24"/>
                <w:szCs w:val="24"/>
              </w:rPr>
            </w:pPr>
            <w:r w:rsidRPr="00EE532E">
              <w:rPr>
                <w:rFonts w:eastAsia="Century"/>
                <w:sz w:val="24"/>
                <w:szCs w:val="24"/>
              </w:rPr>
              <w:t xml:space="preserve">Volume </w:t>
            </w:r>
          </w:p>
        </w:tc>
        <w:tc>
          <w:tcPr>
            <w:tcW w:w="2863" w:type="dxa"/>
          </w:tcPr>
          <w:p w14:paraId="3C2D3D56" w14:textId="77777777" w:rsidR="00EE532E" w:rsidRPr="00EE532E" w:rsidRDefault="00290C8F" w:rsidP="001D18A7">
            <w:pPr>
              <w:bidi w:val="0"/>
              <w:spacing w:line="276" w:lineRule="auto"/>
              <w:jc w:val="both"/>
              <w:cnfStyle w:val="000000000000" w:firstRow="0" w:lastRow="0" w:firstColumn="0" w:lastColumn="0" w:oddVBand="0" w:evenVBand="0" w:oddHBand="0" w:evenHBand="0" w:firstRowFirstColumn="0" w:firstRowLastColumn="0" w:lastRowFirstColumn="0" w:lastRowLastColumn="0"/>
              <w:rPr>
                <w:rFonts w:eastAsia="Century"/>
                <w:i/>
                <w:sz w:val="24"/>
                <w:szCs w:val="24"/>
              </w:rPr>
            </w:pPr>
            <m:oMathPara>
              <m:oMath>
                <m:sSup>
                  <m:sSupPr>
                    <m:ctrlPr>
                      <w:rPr>
                        <w:rFonts w:ascii="Cambria Math" w:eastAsia="Century" w:hAnsi="Cambria Math"/>
                        <w:i/>
                        <w:sz w:val="24"/>
                        <w:szCs w:val="24"/>
                      </w:rPr>
                    </m:ctrlPr>
                  </m:sSupPr>
                  <m:e>
                    <m:r>
                      <w:rPr>
                        <w:rFonts w:ascii="Cambria Math" w:eastAsia="Century" w:hAnsi="Cambria Math"/>
                        <w:sz w:val="24"/>
                        <w:szCs w:val="24"/>
                      </w:rPr>
                      <m:t>c*a</m:t>
                    </m:r>
                  </m:e>
                  <m:sup>
                    <m:r>
                      <w:rPr>
                        <w:rFonts w:ascii="Cambria Math" w:eastAsia="Century" w:hAnsi="Cambria Math"/>
                        <w:sz w:val="24"/>
                        <w:szCs w:val="24"/>
                      </w:rPr>
                      <m:t>2</m:t>
                    </m:r>
                  </m:sup>
                </m:sSup>
              </m:oMath>
            </m:oMathPara>
          </w:p>
        </w:tc>
        <w:tc>
          <w:tcPr>
            <w:tcW w:w="1394" w:type="dxa"/>
          </w:tcPr>
          <w:p w14:paraId="2E96DDB1" w14:textId="77777777" w:rsidR="00EE532E" w:rsidRPr="00EE532E" w:rsidRDefault="00EE532E" w:rsidP="001D18A7">
            <w:pPr>
              <w:bidi w:val="0"/>
              <w:spacing w:line="276" w:lineRule="auto"/>
              <w:jc w:val="center"/>
              <w:cnfStyle w:val="000000000000" w:firstRow="0" w:lastRow="0" w:firstColumn="0" w:lastColumn="0" w:oddVBand="0" w:evenVBand="0" w:oddHBand="0" w:evenHBand="0" w:firstRowFirstColumn="0" w:firstRowLastColumn="0" w:lastRowFirstColumn="0" w:lastRowLastColumn="0"/>
              <w:rPr>
                <w:rFonts w:eastAsia="Century"/>
                <w:sz w:val="24"/>
                <w:szCs w:val="24"/>
              </w:rPr>
            </w:pPr>
            <w:r w:rsidRPr="00EE532E">
              <w:rPr>
                <w:rFonts w:eastAsia="Century"/>
                <w:sz w:val="24"/>
                <w:szCs w:val="24"/>
              </w:rPr>
              <w:t>0.94</w:t>
            </w:r>
          </w:p>
        </w:tc>
      </w:tr>
    </w:tbl>
    <w:p w14:paraId="2609609C" w14:textId="77777777" w:rsidR="00EE532E" w:rsidRPr="00EE532E" w:rsidRDefault="00EE532E" w:rsidP="001D18A7">
      <w:pPr>
        <w:bidi w:val="0"/>
        <w:spacing w:after="0" w:line="276" w:lineRule="auto"/>
        <w:jc w:val="both"/>
        <w:rPr>
          <w:rFonts w:ascii="Times New Roman" w:eastAsia="Century" w:hAnsi="Times New Roman" w:cs="Times New Roman"/>
          <w:sz w:val="24"/>
          <w:szCs w:val="24"/>
        </w:rPr>
      </w:pPr>
    </w:p>
    <w:p w14:paraId="50CC0B60" w14:textId="77777777" w:rsidR="00EE532E" w:rsidRPr="00EE532E" w:rsidRDefault="00EE532E" w:rsidP="001D18A7">
      <w:pPr>
        <w:bidi w:val="0"/>
        <w:spacing w:after="0" w:line="276" w:lineRule="auto"/>
        <w:jc w:val="both"/>
        <w:rPr>
          <w:rFonts w:ascii="Times New Roman" w:eastAsia="Century" w:hAnsi="Times New Roman" w:cs="Times New Roman"/>
          <w:sz w:val="24"/>
          <w:szCs w:val="24"/>
        </w:rPr>
      </w:pPr>
    </w:p>
    <w:p w14:paraId="3EDD3F63"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The best regression was based on the</w:t>
      </w:r>
      <w:r w:rsidRPr="00EE532E">
        <w:rPr>
          <w:rFonts w:ascii="Times New Roman" w:eastAsia="Times New Roman" w:hAnsi="Times New Roman" w:cs="Times New Roman"/>
          <w:position w:val="-14"/>
          <w:sz w:val="20"/>
          <w:szCs w:val="20"/>
          <w:lang w:bidi="ar-SA"/>
        </w:rPr>
        <w:object w:dxaOrig="440" w:dyaOrig="400" w14:anchorId="4F168DE8">
          <v:shape id="_x0000_i1095" type="#_x0000_t75" style="width:22.1pt;height:18.1pt" o:ole="">
            <v:imagedata r:id="rId145" o:title=""/>
          </v:shape>
          <o:OLEObject Type="Embed" ProgID="Equation.DSMT4" ShapeID="_x0000_i1095" DrawAspect="Content" ObjectID="_1630666941" r:id="rId190"/>
        </w:object>
      </w:r>
      <w:r w:rsidRPr="00EE532E">
        <w:rPr>
          <w:rFonts w:ascii="Times New Roman" w:eastAsia="Times New Roman" w:hAnsi="Times New Roman" w:cs="Times New Roman"/>
          <w:sz w:val="24"/>
          <w:szCs w:val="24"/>
        </w:rPr>
        <w:t xml:space="preserve">value. The resulting weight is in linear proportion to the fruit volume: </w:t>
      </w:r>
    </w:p>
    <w:p w14:paraId="48D586D1" w14:textId="77777777" w:rsidR="00EE532E" w:rsidRPr="00EE532E" w:rsidRDefault="00EE532E" w:rsidP="001D18A7">
      <w:pPr>
        <w:tabs>
          <w:tab w:val="left" w:pos="7452"/>
        </w:tabs>
        <w:bidi w:val="0"/>
        <w:spacing w:after="0" w:line="240" w:lineRule="auto"/>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tl/>
        </w:rPr>
        <w:t xml:space="preserve">  </w:t>
      </w:r>
      <w:r w:rsidRPr="00EE532E">
        <w:rPr>
          <w:rFonts w:ascii="Times New Roman" w:eastAsia="Times New Roman" w:hAnsi="Times New Roman" w:cs="Times New Roman"/>
          <w:noProof/>
          <w:sz w:val="24"/>
          <w:szCs w:val="24"/>
          <w:lang w:bidi="ar-SA"/>
        </w:rPr>
        <w:t xml:space="preserve">                                    </w:t>
      </w:r>
      <w:r w:rsidRPr="00EE532E">
        <w:rPr>
          <w:rFonts w:ascii="Times New Roman" w:eastAsia="Times New Roman" w:hAnsi="Times New Roman" w:cs="Times New Roman"/>
          <w:noProof/>
          <w:position w:val="-10"/>
          <w:sz w:val="24"/>
          <w:szCs w:val="24"/>
          <w:lang w:bidi="ar-SA"/>
        </w:rPr>
        <w:object w:dxaOrig="4040" w:dyaOrig="360" w14:anchorId="2F4EE2F6">
          <v:shape id="_x0000_i1096" type="#_x0000_t75" style="width:203.65pt;height:19.9pt" o:ole="">
            <v:imagedata r:id="rId191" o:title=""/>
          </v:shape>
          <o:OLEObject Type="Embed" ProgID="Equation.DSMT4" ShapeID="_x0000_i1096" DrawAspect="Content" ObjectID="_1630666942" r:id="rId192"/>
        </w:object>
      </w:r>
      <w:r w:rsidRPr="00EE532E">
        <w:rPr>
          <w:rFonts w:ascii="Times New Roman" w:eastAsia="Times New Roman" w:hAnsi="Times New Roman" w:cs="Times New Roman"/>
          <w:sz w:val="24"/>
          <w:szCs w:val="24"/>
          <w:rtl/>
        </w:rPr>
        <w:t xml:space="preserve">   </w:t>
      </w:r>
      <w:r w:rsidRPr="00EE532E">
        <w:rPr>
          <w:rFonts w:ascii="Times New Roman" w:eastAsia="Times New Roman" w:hAnsi="Times New Roman" w:cs="Times New Roman"/>
          <w:sz w:val="24"/>
          <w:szCs w:val="24"/>
        </w:rPr>
        <w:t xml:space="preserve">                               (9) </w:t>
      </w:r>
    </w:p>
    <w:p w14:paraId="42A1CF33" w14:textId="77777777" w:rsidR="00EE532E" w:rsidRPr="00EE532E" w:rsidRDefault="00EE532E" w:rsidP="001D18A7">
      <w:pPr>
        <w:tabs>
          <w:tab w:val="left" w:pos="7452"/>
        </w:tabs>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The training set results are presented in Figure 6.</w:t>
      </w:r>
    </w:p>
    <w:p w14:paraId="5496B81C" w14:textId="77777777" w:rsidR="00EE532E" w:rsidRPr="00EE532E" w:rsidRDefault="00EE532E" w:rsidP="001D18A7">
      <w:pPr>
        <w:keepNext/>
        <w:bidi w:val="0"/>
        <w:spacing w:after="0" w:line="240" w:lineRule="auto"/>
        <w:jc w:val="center"/>
        <w:rPr>
          <w:rFonts w:ascii="Times New Roman" w:eastAsia="Times New Roman" w:hAnsi="Times New Roman" w:cs="Times New Roman"/>
          <w:sz w:val="20"/>
          <w:szCs w:val="20"/>
          <w:lang w:bidi="ar-SA"/>
        </w:rPr>
      </w:pPr>
      <w:r w:rsidRPr="00EE532E">
        <w:rPr>
          <w:rFonts w:ascii="Times New Roman" w:eastAsia="Times New Roman" w:hAnsi="Times New Roman" w:cs="Times New Roman"/>
          <w:noProof/>
          <w:sz w:val="20"/>
          <w:szCs w:val="20"/>
        </w:rPr>
        <w:drawing>
          <wp:inline distT="0" distB="0" distL="0" distR="0" wp14:anchorId="3D2FBEED" wp14:editId="6BBC6249">
            <wp:extent cx="2514677" cy="2089117"/>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32220" cy="2103691"/>
                    </a:xfrm>
                    <a:prstGeom prst="rect">
                      <a:avLst/>
                    </a:prstGeom>
                  </pic:spPr>
                </pic:pic>
              </a:graphicData>
            </a:graphic>
          </wp:inline>
        </w:drawing>
      </w:r>
    </w:p>
    <w:p w14:paraId="3521E92F" w14:textId="77777777" w:rsidR="00EE532E" w:rsidRPr="00EE532E" w:rsidRDefault="00EE532E" w:rsidP="001D18A7">
      <w:pPr>
        <w:keepNext/>
        <w:keepLines/>
        <w:tabs>
          <w:tab w:val="left" w:pos="357"/>
        </w:tabs>
        <w:bidi w:val="0"/>
        <w:spacing w:after="200" w:line="276" w:lineRule="auto"/>
        <w:jc w:val="center"/>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Figure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Figure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noProof/>
          <w:color w:val="44546A"/>
          <w:lang w:bidi="ar-SA"/>
        </w:rPr>
        <w:t>6</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The regression model resulted with a</w:t>
      </w:r>
      <w:r w:rsidRPr="00EE532E">
        <w:rPr>
          <w:rFonts w:ascii="Times New Roman" w:eastAsia="Calibri" w:hAnsi="Times New Roman" w:cs="Times New Roman"/>
          <w:i/>
          <w:iCs/>
          <w:color w:val="44546A"/>
          <w:lang w:bidi="ar-SA"/>
        </w:rPr>
        <w:object w:dxaOrig="440" w:dyaOrig="400" w14:anchorId="0065BD81">
          <v:shape id="_x0000_i1097" type="#_x0000_t75" style="width:22.1pt;height:18.1pt" o:ole="">
            <v:imagedata r:id="rId194" o:title=""/>
          </v:shape>
          <o:OLEObject Type="Embed" ProgID="Equation.DSMT4" ShapeID="_x0000_i1097" DrawAspect="Content" ObjectID="_1630666943" r:id="rId195"/>
        </w:object>
      </w:r>
      <w:r w:rsidRPr="00EE532E">
        <w:rPr>
          <w:rFonts w:ascii="Times New Roman" w:eastAsia="Calibri" w:hAnsi="Times New Roman" w:cs="Times New Roman"/>
          <w:i/>
          <w:iCs/>
          <w:color w:val="44546A"/>
          <w:lang w:bidi="ar-SA"/>
        </w:rPr>
        <w:t xml:space="preserve"> of 0.94</w:t>
      </w:r>
    </w:p>
    <w:p w14:paraId="70FB6FD6" w14:textId="77777777" w:rsidR="00EE532E" w:rsidRPr="00EE532E" w:rsidRDefault="00EE532E" w:rsidP="001D18A7">
      <w:pPr>
        <w:bidi w:val="0"/>
        <w:spacing w:after="0" w:line="240" w:lineRule="auto"/>
        <w:rPr>
          <w:rFonts w:ascii="Times New Roman" w:eastAsia="Times New Roman" w:hAnsi="Times New Roman" w:cs="Times New Roman"/>
          <w:b/>
          <w:bCs/>
          <w:sz w:val="24"/>
          <w:szCs w:val="24"/>
        </w:rPr>
      </w:pPr>
      <w:r w:rsidRPr="00EE532E">
        <w:rPr>
          <w:rFonts w:ascii="Times New Roman" w:eastAsia="Times New Roman" w:hAnsi="Times New Roman" w:cs="Times New Roman"/>
          <w:b/>
          <w:bCs/>
          <w:sz w:val="24"/>
          <w:szCs w:val="24"/>
        </w:rPr>
        <w:t>Determining the spatial resolution of remote sensing sensor</w:t>
      </w:r>
    </w:p>
    <w:p w14:paraId="78FE54AF" w14:textId="77777777" w:rsidR="00EE532E" w:rsidRPr="00EE532E" w:rsidRDefault="00EE532E" w:rsidP="001D18A7">
      <w:pPr>
        <w:tabs>
          <w:tab w:val="left" w:pos="7452"/>
        </w:tabs>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 xml:space="preserve">The regression in Eq.9 relies on volumetric features given in metric units </w:t>
      </w:r>
      <w:r w:rsidRPr="00EE532E">
        <w:rPr>
          <w:rFonts w:ascii="Times New Roman" w:eastAsia="Times New Roman" w:hAnsi="Times New Roman" w:cs="Times New Roman"/>
          <w:sz w:val="24"/>
          <w:szCs w:val="24"/>
        </w:rPr>
        <w:fldChar w:fldCharType="begin" w:fldLock="1"/>
      </w:r>
      <w:r w:rsidRPr="00EE532E">
        <w:rPr>
          <w:rFonts w:ascii="Times New Roman" w:eastAsia="Times New Roman" w:hAnsi="Times New Roman" w:cs="Times New Roman"/>
          <w:sz w:val="24"/>
          <w:szCs w:val="24"/>
        </w:rPr>
        <w:instrText>ADDIN CSL_CITATION {"citationItems":[{"id":"ITEM-1","itemData":{"author":[{"dropping-particle":"","family":"Dashuta","given":"Artium","non-dropping-particle":"","parse-names":false,"suffix":""},{"dropping-particle":"","family":"Klapp","given":"Iftach","non-dropping-particle":"","parse-names":false,"suffix":""}],"container-title":"Optics and Photonics for Energy and the Environment","id":"ITEM-1","issued":{"date-parts":[["2018"]]},"page":"ET4A--2","title":"Melon Recognition in UAV Images to Estimate Yield of a Breeding Process","type":"paper-conference"},"uris":["http://www.mendeley.com/documents/?uuid=3ea14765-3fc0-4104-a286-4bbd97ac3669"]}],"mendeley":{"formattedCitation":"(Dashuta &amp; Klapp, 2018)","plainTextFormattedCitation":"(Dashuta &amp; Klapp, 2018)","previouslyFormattedCitation":"(Dashuta &amp; Klapp, 2018)"},"properties":{"noteIndex":0},"schema":"https://github.com/citation-style-language/schema/raw/master/csl-citation.json"}</w:instrText>
      </w:r>
      <w:r w:rsidRPr="00EE532E">
        <w:rPr>
          <w:rFonts w:ascii="Times New Roman" w:eastAsia="Times New Roman" w:hAnsi="Times New Roman" w:cs="Times New Roman"/>
          <w:sz w:val="24"/>
          <w:szCs w:val="24"/>
        </w:rPr>
        <w:fldChar w:fldCharType="separate"/>
      </w:r>
      <w:r w:rsidRPr="00EE532E">
        <w:rPr>
          <w:rFonts w:ascii="Times New Roman" w:eastAsia="Times New Roman" w:hAnsi="Times New Roman" w:cs="Times New Roman"/>
          <w:noProof/>
          <w:sz w:val="24"/>
          <w:szCs w:val="24"/>
        </w:rPr>
        <w:t>(Dashuta &amp; Klapp, 2018)</w:t>
      </w:r>
      <w:r w:rsidRPr="00EE532E">
        <w:rPr>
          <w:rFonts w:ascii="Times New Roman" w:eastAsia="Times New Roman" w:hAnsi="Times New Roman" w:cs="Times New Roman"/>
          <w:sz w:val="24"/>
          <w:szCs w:val="24"/>
        </w:rPr>
        <w:fldChar w:fldCharType="end"/>
      </w:r>
      <w:r w:rsidRPr="00EE532E">
        <w:rPr>
          <w:rFonts w:ascii="Times New Roman" w:eastAsia="Times New Roman" w:hAnsi="Times New Roman" w:cs="Times New Roman"/>
          <w:sz w:val="24"/>
          <w:szCs w:val="24"/>
        </w:rPr>
        <w:t xml:space="preserve">. The minimization of the active couture resulted in ellipse parameters given in pixels and was translated to millimeters using the ground sample distance (GSD) measurement </w:t>
      </w:r>
      <w:r w:rsidRPr="00EE532E">
        <w:rPr>
          <w:rFonts w:ascii="Times New Roman" w:eastAsia="Times New Roman" w:hAnsi="Times New Roman" w:cs="Times New Roman"/>
          <w:sz w:val="24"/>
          <w:szCs w:val="24"/>
        </w:rPr>
        <w:fldChar w:fldCharType="begin" w:fldLock="1"/>
      </w:r>
      <w:r w:rsidRPr="00EE532E">
        <w:rPr>
          <w:rFonts w:ascii="Times New Roman" w:eastAsia="Times New Roman" w:hAnsi="Times New Roman" w:cs="Times New Roman"/>
          <w:sz w:val="24"/>
          <w:szCs w:val="24"/>
        </w:rPr>
        <w:instrText>ADDIN CSL_CITATION {"citationItems":[{"id":"ITEM-1","itemData":{"author":[{"dropping-particle":"","family":"Kalantar","given":"A","non-dropping-particle":"","parse-names":false,"suffix":""},{"dropping-particle":"","family":"Dashuta","given":"A","non-dropping-particle":"","parse-names":false,"suffix":""},{"dropping-particle":"","family":"Edan","given":"Y","non-dropping-particle":"","parse-names":false,"suffix":""},{"dropping-particle":"","family":"Dafna","given":"A","non-dropping-particle":"","parse-names":false,"suffix":""},{"dropping-particle":"","family":"Gur","given":"A","non-dropping-particle":"","parse-names":false,"suffix":""},{"dropping-particle":"","family":"Klapp","given":"I","non-dropping-particle":"","parse-names":false,"suffix":""}],"container-title":"Precision agriculture’19","id":"ITEM-1","issued":{"date-parts":[["2019"]]},"page":"1386-1393","publisher":"Wageningen Academic Publishers","title":"Estimating melon yield for breeding processes by machine-vision processing of UAV images","type":"chapter"},"uris":["http://www.mendeley.com/documents/?uuid=bb17559c-25e7-4450-b7f6-4f3c74591b46"]}],"mendeley":{"formattedCitation":"(Kalantar et al., 2019)","plainTextFormattedCitation":"(Kalantar et al., 2019)","previouslyFormattedCitation":"(Kalantar et al., 2019)"},"properties":{"noteIndex":0},"schema":"https://github.com/citation-style-language/schema/raw/master/csl-citation.json"}</w:instrText>
      </w:r>
      <w:r w:rsidRPr="00EE532E">
        <w:rPr>
          <w:rFonts w:ascii="Times New Roman" w:eastAsia="Times New Roman" w:hAnsi="Times New Roman" w:cs="Times New Roman"/>
          <w:sz w:val="24"/>
          <w:szCs w:val="24"/>
        </w:rPr>
        <w:fldChar w:fldCharType="separate"/>
      </w:r>
      <w:r w:rsidRPr="00EE532E">
        <w:rPr>
          <w:rFonts w:ascii="Times New Roman" w:eastAsia="Times New Roman" w:hAnsi="Times New Roman" w:cs="Times New Roman"/>
          <w:noProof/>
          <w:sz w:val="24"/>
          <w:szCs w:val="24"/>
        </w:rPr>
        <w:t>(Kalantar et al., 2019)</w:t>
      </w:r>
      <w:r w:rsidRPr="00EE532E">
        <w:rPr>
          <w:rFonts w:ascii="Times New Roman" w:eastAsia="Times New Roman" w:hAnsi="Times New Roman" w:cs="Times New Roman"/>
          <w:sz w:val="24"/>
          <w:szCs w:val="24"/>
        </w:rPr>
        <w:fldChar w:fldCharType="end"/>
      </w:r>
      <w:r w:rsidRPr="00EE532E">
        <w:rPr>
          <w:rFonts w:ascii="Times New Roman" w:eastAsia="Times New Roman" w:hAnsi="Times New Roman" w:cs="Times New Roman"/>
          <w:sz w:val="24"/>
          <w:szCs w:val="24"/>
        </w:rPr>
        <w:t>. The naïve first order estimation for the GSD includes three measurements:</w:t>
      </w:r>
    </w:p>
    <w:p w14:paraId="5003A5CC" w14:textId="77777777" w:rsidR="00EE532E" w:rsidRPr="00EE532E" w:rsidRDefault="00EE532E" w:rsidP="001D18A7">
      <w:pPr>
        <w:tabs>
          <w:tab w:val="left" w:pos="7452"/>
        </w:tabs>
        <w:bidi w:val="0"/>
        <w:spacing w:after="0" w:line="240" w:lineRule="auto"/>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tl/>
        </w:rPr>
        <w:t xml:space="preserve">  </w:t>
      </w:r>
      <w:r w:rsidRPr="00EE532E">
        <w:rPr>
          <w:rFonts w:ascii="Times New Roman" w:eastAsia="Times New Roman" w:hAnsi="Times New Roman" w:cs="Times New Roman"/>
          <w:noProof/>
          <w:sz w:val="24"/>
          <w:szCs w:val="24"/>
          <w:lang w:bidi="ar-SA"/>
        </w:rPr>
        <w:t xml:space="preserve">                                                              </w:t>
      </w:r>
      <w:r w:rsidRPr="00EE532E">
        <w:rPr>
          <w:rFonts w:ascii="Times New Roman" w:eastAsia="Times New Roman" w:hAnsi="Times New Roman" w:cs="Times New Roman"/>
          <w:noProof/>
          <w:position w:val="-28"/>
          <w:sz w:val="24"/>
          <w:szCs w:val="24"/>
          <w:lang w:bidi="ar-SA"/>
        </w:rPr>
        <w:object w:dxaOrig="1340" w:dyaOrig="660" w14:anchorId="5A23B1F0">
          <v:shape id="_x0000_i1098" type="#_x0000_t75" style="width:67.6pt;height:34.9pt" o:ole="">
            <v:imagedata r:id="rId148" o:title=""/>
          </v:shape>
          <o:OLEObject Type="Embed" ProgID="Equation.DSMT4" ShapeID="_x0000_i1098" DrawAspect="Content" ObjectID="_1630666944" r:id="rId196"/>
        </w:object>
      </w:r>
      <w:r w:rsidRPr="00EE532E">
        <w:rPr>
          <w:rFonts w:ascii="Times New Roman" w:eastAsia="Times New Roman" w:hAnsi="Times New Roman" w:cs="Times New Roman"/>
          <w:sz w:val="24"/>
          <w:szCs w:val="24"/>
          <w:rtl/>
        </w:rPr>
        <w:t xml:space="preserve">   </w:t>
      </w:r>
      <w:r w:rsidRPr="00EE532E">
        <w:rPr>
          <w:rFonts w:ascii="Times New Roman" w:eastAsia="Times New Roman" w:hAnsi="Times New Roman" w:cs="Times New Roman"/>
          <w:sz w:val="24"/>
          <w:szCs w:val="24"/>
        </w:rPr>
        <w:t xml:space="preserve">                                                  (10) </w:t>
      </w:r>
    </w:p>
    <w:p w14:paraId="36FC766D" w14:textId="77777777" w:rsidR="00EE532E" w:rsidRPr="00EE532E" w:rsidRDefault="00EE532E" w:rsidP="001D18A7">
      <w:pPr>
        <w:tabs>
          <w:tab w:val="left" w:pos="7452"/>
        </w:tabs>
        <w:bidi w:val="0"/>
        <w:spacing w:after="0" w:line="240" w:lineRule="auto"/>
        <w:jc w:val="both"/>
        <w:rPr>
          <w:rFonts w:ascii="Times New Roman" w:eastAsia="Times New Roman" w:hAnsi="Times New Roman" w:cs="Times New Roman"/>
          <w:sz w:val="24"/>
          <w:szCs w:val="24"/>
        </w:rPr>
      </w:pPr>
    </w:p>
    <w:p w14:paraId="0E57FBFB"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lastRenderedPageBreak/>
        <w:t xml:space="preserve">Where </w:t>
      </w:r>
      <w:r w:rsidRPr="00EE532E">
        <w:rPr>
          <w:rFonts w:ascii="Times New Roman" w:eastAsia="Times New Roman" w:hAnsi="Times New Roman" w:cs="Times New Roman"/>
          <w:position w:val="-6"/>
          <w:sz w:val="20"/>
          <w:szCs w:val="20"/>
          <w:lang w:bidi="ar-SA"/>
        </w:rPr>
        <w:object w:dxaOrig="200" w:dyaOrig="279" w14:anchorId="266E273F">
          <v:shape id="_x0000_i1099" type="#_x0000_t75" style="width:10.15pt;height:15pt" o:ole="">
            <v:imagedata r:id="rId150" o:title=""/>
          </v:shape>
          <o:OLEObject Type="Embed" ProgID="Equation.DSMT4" ShapeID="_x0000_i1099" DrawAspect="Content" ObjectID="_1630666945" r:id="rId197"/>
        </w:object>
      </w:r>
      <w:r w:rsidRPr="00EE532E">
        <w:rPr>
          <w:rFonts w:ascii="Times New Roman" w:eastAsia="Times New Roman" w:hAnsi="Times New Roman" w:cs="Times New Roman"/>
          <w:sz w:val="24"/>
          <w:szCs w:val="24"/>
          <w:lang w:bidi="ar-SA"/>
        </w:rPr>
        <w:t xml:space="preserve"> is the </w:t>
      </w:r>
      <w:r w:rsidRPr="00EE532E">
        <w:rPr>
          <w:rFonts w:ascii="Times New Roman" w:eastAsia="Times New Roman" w:hAnsi="Times New Roman" w:cs="Times New Roman"/>
          <w:sz w:val="24"/>
          <w:szCs w:val="24"/>
        </w:rPr>
        <w:t xml:space="preserve">Altitude at which the image was acquired, </w:t>
      </w:r>
      <w:r w:rsidRPr="00EE532E">
        <w:rPr>
          <w:rFonts w:ascii="Times New Roman" w:eastAsia="Times New Roman" w:hAnsi="Times New Roman" w:cs="Times New Roman"/>
          <w:position w:val="-10"/>
          <w:sz w:val="20"/>
          <w:szCs w:val="20"/>
          <w:lang w:bidi="ar-SA"/>
        </w:rPr>
        <w:object w:dxaOrig="340" w:dyaOrig="320" w14:anchorId="6AE462B1">
          <v:shape id="_x0000_i1100" type="#_x0000_t75" style="width:18.1pt;height:18.1pt" o:ole="">
            <v:imagedata r:id="rId152" o:title=""/>
          </v:shape>
          <o:OLEObject Type="Embed" ProgID="Equation.DSMT4" ShapeID="_x0000_i1100" DrawAspect="Content" ObjectID="_1630666946" r:id="rId198"/>
        </w:object>
      </w:r>
      <w:r w:rsidRPr="00EE532E">
        <w:rPr>
          <w:rFonts w:ascii="Times New Roman" w:eastAsia="Times New Roman" w:hAnsi="Times New Roman" w:cs="Times New Roman"/>
          <w:sz w:val="24"/>
          <w:szCs w:val="24"/>
        </w:rPr>
        <w:t xml:space="preserve">is the sensors pixel size and </w:t>
      </w:r>
      <w:r w:rsidRPr="00EE532E">
        <w:rPr>
          <w:rFonts w:ascii="Times New Roman" w:eastAsia="Times New Roman" w:hAnsi="Times New Roman" w:cs="Times New Roman"/>
          <w:position w:val="-10"/>
          <w:sz w:val="20"/>
          <w:szCs w:val="20"/>
          <w:lang w:bidi="ar-SA"/>
        </w:rPr>
        <w:object w:dxaOrig="240" w:dyaOrig="320" w14:anchorId="56AB1317">
          <v:shape id="_x0000_i1101" type="#_x0000_t75" style="width:15pt;height:18.1pt" o:ole="">
            <v:imagedata r:id="rId154" o:title=""/>
          </v:shape>
          <o:OLEObject Type="Embed" ProgID="Equation.DSMT4" ShapeID="_x0000_i1101" DrawAspect="Content" ObjectID="_1630666947" r:id="rId199"/>
        </w:object>
      </w:r>
      <w:r w:rsidRPr="00EE532E">
        <w:rPr>
          <w:rFonts w:ascii="Times New Roman" w:eastAsia="Times New Roman" w:hAnsi="Times New Roman" w:cs="Times New Roman"/>
          <w:sz w:val="24"/>
          <w:szCs w:val="24"/>
        </w:rPr>
        <w:t xml:space="preserve">is the focal length setting at which the image was acquired. </w:t>
      </w:r>
    </w:p>
    <w:p w14:paraId="606A917E"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In order to calculate this ratio, GPS values of each image separately were calculated to estimate the approximate height (</w:t>
      </w:r>
      <w:r w:rsidRPr="00EE532E">
        <w:rPr>
          <w:rFonts w:ascii="Times New Roman" w:eastAsia="Times New Roman" w:hAnsi="Times New Roman" w:cs="Times New Roman"/>
          <w:position w:val="-6"/>
          <w:sz w:val="20"/>
          <w:szCs w:val="20"/>
          <w:lang w:bidi="ar-SA"/>
        </w:rPr>
        <w:object w:dxaOrig="200" w:dyaOrig="279" w14:anchorId="7C083DAE">
          <v:shape id="_x0000_i1102" type="#_x0000_t75" style="width:10.15pt;height:15pt" o:ole="">
            <v:imagedata r:id="rId150" o:title=""/>
          </v:shape>
          <o:OLEObject Type="Embed" ProgID="Equation.DSMT4" ShapeID="_x0000_i1102" DrawAspect="Content" ObjectID="_1630666948" r:id="rId200"/>
        </w:object>
      </w:r>
      <w:r w:rsidRPr="00EE532E">
        <w:rPr>
          <w:rFonts w:ascii="Times New Roman" w:eastAsia="Times New Roman" w:hAnsi="Times New Roman" w:cs="Times New Roman"/>
          <w:sz w:val="24"/>
          <w:szCs w:val="24"/>
        </w:rPr>
        <w:t xml:space="preserve">). The focal length and pixel size have a fixed value enabling to calculate the ratio for each image based on the estimated height. The overall regression process is illustrated in Figure 7. </w:t>
      </w:r>
    </w:p>
    <w:p w14:paraId="735C6949" w14:textId="77777777" w:rsidR="00EE532E" w:rsidRPr="00EE532E" w:rsidRDefault="00EE532E" w:rsidP="001D18A7">
      <w:pPr>
        <w:bidi w:val="0"/>
        <w:spacing w:after="0" w:line="240" w:lineRule="auto"/>
        <w:rPr>
          <w:rFonts w:ascii="Times New Roman" w:eastAsia="Times New Roman" w:hAnsi="Times New Roman" w:cs="Times New Roman"/>
          <w:b/>
          <w:bCs/>
          <w:sz w:val="24"/>
          <w:szCs w:val="24"/>
        </w:rPr>
      </w:pPr>
    </w:p>
    <w:p w14:paraId="3B3FFF8B" w14:textId="77777777" w:rsidR="00EE532E" w:rsidRPr="00EE532E" w:rsidRDefault="00EE532E" w:rsidP="001D18A7">
      <w:pPr>
        <w:keepNext/>
        <w:tabs>
          <w:tab w:val="left" w:pos="7452"/>
        </w:tabs>
        <w:bidi w:val="0"/>
        <w:spacing w:after="0" w:line="240" w:lineRule="auto"/>
        <w:rPr>
          <w:rFonts w:ascii="Times New Roman" w:eastAsia="Times New Roman" w:hAnsi="Times New Roman" w:cs="Times New Roman"/>
          <w:sz w:val="20"/>
          <w:szCs w:val="20"/>
          <w:lang w:bidi="ar-SA"/>
        </w:rPr>
      </w:pPr>
      <w:r w:rsidRPr="00EE532E">
        <w:rPr>
          <w:rFonts w:ascii="Times New Roman" w:eastAsia="Times New Roman" w:hAnsi="Times New Roman" w:cs="Times New Roman"/>
          <w:noProof/>
          <w:sz w:val="24"/>
          <w:szCs w:val="24"/>
        </w:rPr>
        <w:drawing>
          <wp:inline distT="0" distB="0" distL="0" distR="0" wp14:anchorId="351382B5" wp14:editId="488A1AB7">
            <wp:extent cx="5612130" cy="870585"/>
            <wp:effectExtent l="0" t="0" r="762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612130" cy="870585"/>
                    </a:xfrm>
                    <a:prstGeom prst="rect">
                      <a:avLst/>
                    </a:prstGeom>
                    <a:noFill/>
                    <a:ln>
                      <a:noFill/>
                    </a:ln>
                  </pic:spPr>
                </pic:pic>
              </a:graphicData>
            </a:graphic>
          </wp:inline>
        </w:drawing>
      </w:r>
    </w:p>
    <w:p w14:paraId="213B523D" w14:textId="77777777" w:rsidR="00EE532E" w:rsidRPr="00EE532E" w:rsidRDefault="00EE532E" w:rsidP="001D18A7">
      <w:pPr>
        <w:keepNext/>
        <w:keepLines/>
        <w:tabs>
          <w:tab w:val="left" w:pos="357"/>
        </w:tabs>
        <w:bidi w:val="0"/>
        <w:spacing w:after="200" w:line="276" w:lineRule="auto"/>
        <w:jc w:val="both"/>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Figure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Figure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noProof/>
          <w:color w:val="44546A"/>
          <w:lang w:bidi="ar-SA"/>
        </w:rPr>
        <w:t>7</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Yield estimation process: stage A) represent a melon by spheroid shape - use pre-knowledge of melon shape, stage B) convert from 3D to 2D – the width and depth would be minor axes and length is the major axes,  stage C) use linear regression for predicting yield of each melon, stage D) generate a report for each melon location and yield estimation for the all field</w:t>
      </w:r>
    </w:p>
    <w:p w14:paraId="7BCEA05C" w14:textId="77777777" w:rsidR="00EE532E" w:rsidRPr="00EE532E" w:rsidRDefault="00EE532E" w:rsidP="001D18A7">
      <w:pPr>
        <w:bidi w:val="0"/>
        <w:spacing w:after="0" w:line="240" w:lineRule="auto"/>
        <w:rPr>
          <w:rFonts w:ascii="Times New Roman" w:eastAsia="Times New Roman" w:hAnsi="Times New Roman" w:cs="Times New Roman"/>
          <w:sz w:val="20"/>
          <w:szCs w:val="20"/>
          <w:lang w:bidi="ar-SA"/>
        </w:rPr>
      </w:pPr>
    </w:p>
    <w:p w14:paraId="40EADE16" w14:textId="77777777" w:rsidR="00EE532E" w:rsidRPr="00EE532E" w:rsidRDefault="00EE532E" w:rsidP="001D18A7">
      <w:pPr>
        <w:keepNext/>
        <w:bidi w:val="0"/>
        <w:spacing w:after="0" w:line="240" w:lineRule="auto"/>
        <w:ind w:left="360"/>
        <w:outlineLvl w:val="0"/>
        <w:rPr>
          <w:rFonts w:ascii="Times New Roman" w:eastAsia="Times New Roman" w:hAnsi="Times New Roman" w:cs="Times New Roman"/>
          <w:b/>
          <w:bCs/>
          <w:color w:val="4472C4"/>
          <w:sz w:val="28"/>
          <w:szCs w:val="36"/>
          <w:lang w:bidi="ar-SA"/>
        </w:rPr>
      </w:pPr>
      <w:r w:rsidRPr="00EE532E">
        <w:rPr>
          <w:rFonts w:ascii="Times New Roman" w:eastAsia="Times New Roman" w:hAnsi="Times New Roman" w:cs="Times New Roman"/>
          <w:b/>
          <w:bCs/>
          <w:color w:val="4472C4"/>
          <w:sz w:val="28"/>
          <w:szCs w:val="36"/>
          <w:lang w:bidi="ar-SA"/>
        </w:rPr>
        <w:t>RESULTS AND DISCUSSION</w:t>
      </w:r>
    </w:p>
    <w:p w14:paraId="0D56C4CB"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rPr>
      </w:pPr>
      <w:r w:rsidRPr="00EE532E">
        <w:rPr>
          <w:rFonts w:ascii="Times New Roman" w:eastAsia="Century" w:hAnsi="Times New Roman" w:cs="Times New Roman"/>
          <w:b/>
          <w:bCs/>
          <w:color w:val="4472C4"/>
          <w:sz w:val="24"/>
          <w:szCs w:val="24"/>
          <w:lang w:bidi="ar-SA"/>
        </w:rPr>
        <w:t>Fruit detection results</w:t>
      </w:r>
    </w:p>
    <w:p w14:paraId="54C84835"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 xml:space="preserve">Results (Table </w:t>
      </w:r>
      <w:r w:rsidRPr="00EE532E">
        <w:rPr>
          <w:rFonts w:ascii="Times New Roman" w:eastAsia="Times New Roman" w:hAnsi="Times New Roman" w:cs="Times New Roman" w:hint="cs"/>
          <w:sz w:val="24"/>
          <w:szCs w:val="24"/>
          <w:rtl/>
        </w:rPr>
        <w:t>4</w:t>
      </w:r>
      <w:r w:rsidRPr="00EE532E">
        <w:rPr>
          <w:rFonts w:ascii="Times New Roman" w:eastAsia="Times New Roman" w:hAnsi="Times New Roman" w:cs="Times New Roman"/>
          <w:sz w:val="24"/>
          <w:szCs w:val="24"/>
        </w:rPr>
        <w:t xml:space="preserve">) reveal an overall average precision score of 0.92 with all images obtaining F1-scores higher than 0.9. The best results were obtained for image 3 since its environment was similar to the training images environment. </w:t>
      </w:r>
    </w:p>
    <w:p w14:paraId="2286F664"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 xml:space="preserve">These results are better than in the previous work </w:t>
      </w:r>
      <w:r w:rsidRPr="00EE532E">
        <w:rPr>
          <w:rFonts w:ascii="Times New Roman" w:eastAsia="Times New Roman" w:hAnsi="Times New Roman" w:cs="Times New Roman"/>
          <w:sz w:val="24"/>
          <w:szCs w:val="24"/>
        </w:rPr>
        <w:fldChar w:fldCharType="begin" w:fldLock="1"/>
      </w:r>
      <w:r w:rsidRPr="00EE532E">
        <w:rPr>
          <w:rFonts w:ascii="Times New Roman" w:eastAsia="Times New Roman" w:hAnsi="Times New Roman" w:cs="Times New Roman"/>
          <w:sz w:val="24"/>
          <w:szCs w:val="24"/>
        </w:rPr>
        <w:instrText>ADDIN CSL_CITATION {"citationItems":[{"id":"ITEM-1","itemData":{"author":[{"dropping-particle":"","family":"Kalantar","given":"A","non-dropping-particle":"","parse-names":false,"suffix":""},{"dropping-particle":"","family":"Dashuta","given":"A","non-dropping-particle":"","parse-names":false,"suffix":""},{"dropping-particle":"","family":"Edan","given":"Y","non-dropping-particle":"","parse-names":false,"suffix":""},{"dropping-particle":"","family":"Dafna","given":"A","non-dropping-particle":"","parse-names":false,"suffix":""},{"dropping-particle":"","family":"Gur","given":"A","non-dropping-particle":"","parse-names":false,"suffix":""},{"dropping-particle":"","family":"Klapp","given":"I","non-dropping-particle":"","parse-names":false,"suffix":""}],"container-title":"Precision agriculture’19","id":"ITEM-1","issued":{"date-parts":[["2019"]]},"page":"1386-1393","publisher":"Wageningen Academic Publishers","title":"Estimating melon yield for breeding processes by machine-vision processing of UAV images","type":"chapter"},"uris":["http://www.mendeley.com/documents/?uuid=bb17559c-25e7-4450-b7f6-4f3c74591b46"]}],"mendeley":{"formattedCitation":"(Kalantar et al., 2019)","plainTextFormattedCitation":"(Kalantar et al., 2019)","previouslyFormattedCitation":"(Kalantar et al., 2019)"},"properties":{"noteIndex":0},"schema":"https://github.com/citation-style-language/schema/raw/master/csl-citation.json"}</w:instrText>
      </w:r>
      <w:r w:rsidRPr="00EE532E">
        <w:rPr>
          <w:rFonts w:ascii="Times New Roman" w:eastAsia="Times New Roman" w:hAnsi="Times New Roman" w:cs="Times New Roman"/>
          <w:sz w:val="24"/>
          <w:szCs w:val="24"/>
        </w:rPr>
        <w:fldChar w:fldCharType="separate"/>
      </w:r>
      <w:r w:rsidRPr="00EE532E">
        <w:rPr>
          <w:rFonts w:ascii="Times New Roman" w:eastAsia="Times New Roman" w:hAnsi="Times New Roman" w:cs="Times New Roman"/>
          <w:noProof/>
          <w:sz w:val="24"/>
          <w:szCs w:val="24"/>
        </w:rPr>
        <w:t>(Kalantar et al., 2019)</w:t>
      </w:r>
      <w:r w:rsidRPr="00EE532E">
        <w:rPr>
          <w:rFonts w:ascii="Times New Roman" w:eastAsia="Times New Roman" w:hAnsi="Times New Roman" w:cs="Times New Roman"/>
          <w:sz w:val="24"/>
          <w:szCs w:val="24"/>
        </w:rPr>
        <w:fldChar w:fldCharType="end"/>
      </w:r>
      <w:r w:rsidRPr="00EE532E">
        <w:rPr>
          <w:rFonts w:ascii="Times New Roman" w:eastAsia="Times New Roman" w:hAnsi="Times New Roman" w:cs="Times New Roman"/>
          <w:sz w:val="24"/>
          <w:szCs w:val="24"/>
        </w:rPr>
        <w:t xml:space="preserve">, in which we obtained 0.82 average precision and 0.85 of F1-score with 0.2 threshold for IoU. The improvement is due to the better detection of cluster melons and is reflected also in the Precision – Recall curve (Figure 9). </w:t>
      </w:r>
    </w:p>
    <w:p w14:paraId="2EA72BB4"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p>
    <w:p w14:paraId="5E4455E8"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p>
    <w:p w14:paraId="7EA083FD" w14:textId="77777777" w:rsidR="00EE532E" w:rsidRPr="00EE532E" w:rsidRDefault="00EE532E" w:rsidP="001D18A7">
      <w:pPr>
        <w:bidi w:val="0"/>
        <w:spacing w:after="0" w:line="240" w:lineRule="auto"/>
        <w:rPr>
          <w:rFonts w:ascii="Times New Roman" w:eastAsia="Times New Roman" w:hAnsi="Times New Roman" w:cs="Times New Roman"/>
          <w:sz w:val="20"/>
          <w:szCs w:val="20"/>
        </w:rPr>
      </w:pPr>
    </w:p>
    <w:p w14:paraId="6EF47186" w14:textId="77777777" w:rsidR="00EE532E" w:rsidRPr="00EE532E" w:rsidRDefault="00EE532E" w:rsidP="001D18A7">
      <w:pPr>
        <w:keepNext/>
        <w:bidi w:val="0"/>
        <w:spacing w:after="0" w:line="240" w:lineRule="auto"/>
        <w:jc w:val="center"/>
        <w:rPr>
          <w:rFonts w:ascii="Times New Roman" w:eastAsia="Times New Roman" w:hAnsi="Times New Roman" w:cs="Times New Roman"/>
          <w:sz w:val="20"/>
          <w:szCs w:val="20"/>
          <w:lang w:bidi="ar-SA"/>
        </w:rPr>
      </w:pPr>
      <w:r w:rsidRPr="00EE532E">
        <w:rPr>
          <w:rFonts w:ascii="Times New Roman" w:eastAsia="Times New Roman" w:hAnsi="Times New Roman" w:cs="Times New Roman"/>
          <w:noProof/>
          <w:sz w:val="20"/>
          <w:szCs w:val="20"/>
        </w:rPr>
        <w:lastRenderedPageBreak/>
        <w:drawing>
          <wp:inline distT="0" distB="0" distL="0" distR="0" wp14:anchorId="752FCAD3" wp14:editId="4584F384">
            <wp:extent cx="5534108" cy="4260588"/>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71781" cy="4289592"/>
                    </a:xfrm>
                    <a:prstGeom prst="rect">
                      <a:avLst/>
                    </a:prstGeom>
                    <a:noFill/>
                    <a:ln>
                      <a:noFill/>
                    </a:ln>
                  </pic:spPr>
                </pic:pic>
              </a:graphicData>
            </a:graphic>
          </wp:inline>
        </w:drawing>
      </w:r>
    </w:p>
    <w:p w14:paraId="32B4222F" w14:textId="77777777" w:rsidR="00EE532E" w:rsidRPr="00EE532E" w:rsidRDefault="00EE532E" w:rsidP="001D18A7">
      <w:pPr>
        <w:keepNext/>
        <w:keepLines/>
        <w:tabs>
          <w:tab w:val="left" w:pos="357"/>
        </w:tabs>
        <w:bidi w:val="0"/>
        <w:spacing w:after="200" w:line="276" w:lineRule="auto"/>
        <w:jc w:val="both"/>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Figure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Figure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noProof/>
          <w:color w:val="44546A"/>
          <w:lang w:bidi="ar-SA"/>
        </w:rPr>
        <w:t>8</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Selected regions in output images from different seasons and environments. The green boxes present TP, red boxes present FP and blue boxes present FN.</w:t>
      </w:r>
    </w:p>
    <w:p w14:paraId="43902C55" w14:textId="77777777" w:rsidR="00EE532E" w:rsidRPr="00EE532E" w:rsidRDefault="00EE532E" w:rsidP="001D18A7">
      <w:pPr>
        <w:bidi w:val="0"/>
        <w:spacing w:after="0" w:line="240" w:lineRule="auto"/>
        <w:rPr>
          <w:rFonts w:ascii="Times New Roman" w:eastAsia="Times New Roman" w:hAnsi="Times New Roman" w:cs="Times New Roman"/>
          <w:sz w:val="24"/>
          <w:szCs w:val="24"/>
        </w:rPr>
      </w:pPr>
    </w:p>
    <w:p w14:paraId="0D0188C2" w14:textId="77777777" w:rsidR="00EE532E" w:rsidRPr="00EE532E" w:rsidRDefault="00EE532E" w:rsidP="001D18A7">
      <w:pPr>
        <w:keepNext/>
        <w:keepLines/>
        <w:tabs>
          <w:tab w:val="left" w:pos="357"/>
        </w:tabs>
        <w:bidi w:val="0"/>
        <w:spacing w:after="200" w:line="276" w:lineRule="auto"/>
        <w:jc w:val="center"/>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Table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Table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color w:val="44546A"/>
          <w:lang w:bidi="ar-SA"/>
        </w:rPr>
        <w:t>4</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Detection results</w:t>
      </w:r>
    </w:p>
    <w:tbl>
      <w:tblPr>
        <w:tblStyle w:val="PlainTable51"/>
        <w:tblW w:w="5966" w:type="dxa"/>
        <w:jc w:val="center"/>
        <w:tblLook w:val="04A0" w:firstRow="1" w:lastRow="0" w:firstColumn="1" w:lastColumn="0" w:noHBand="0" w:noVBand="1"/>
      </w:tblPr>
      <w:tblGrid>
        <w:gridCol w:w="1806"/>
        <w:gridCol w:w="1040"/>
        <w:gridCol w:w="1040"/>
        <w:gridCol w:w="1040"/>
        <w:gridCol w:w="1040"/>
      </w:tblGrid>
      <w:tr w:rsidR="00EE532E" w:rsidRPr="00EE532E" w14:paraId="0E467191" w14:textId="77777777" w:rsidTr="00EE532E">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100" w:firstRow="0" w:lastRow="0" w:firstColumn="1" w:lastColumn="0" w:oddVBand="0" w:evenVBand="0" w:oddHBand="0" w:evenHBand="0" w:firstRowFirstColumn="1" w:firstRowLastColumn="0" w:lastRowFirstColumn="0" w:lastRowLastColumn="0"/>
            <w:tcW w:w="1806" w:type="dxa"/>
            <w:noWrap/>
            <w:hideMark/>
          </w:tcPr>
          <w:p w14:paraId="0EE81FB8" w14:textId="77777777" w:rsidR="00EE532E" w:rsidRPr="00EE532E" w:rsidRDefault="00EE532E" w:rsidP="001D18A7">
            <w:pPr>
              <w:bidi w:val="0"/>
              <w:rPr>
                <w:sz w:val="24"/>
                <w:szCs w:val="24"/>
              </w:rPr>
            </w:pPr>
          </w:p>
        </w:tc>
        <w:tc>
          <w:tcPr>
            <w:tcW w:w="1040" w:type="dxa"/>
            <w:noWrap/>
            <w:hideMark/>
          </w:tcPr>
          <w:p w14:paraId="7A1593E2"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EE532E">
              <w:rPr>
                <w:rFonts w:ascii="Arial" w:hAnsi="Arial" w:cs="Arial"/>
                <w:color w:val="000000"/>
              </w:rPr>
              <w:t>Image 1</w:t>
            </w:r>
          </w:p>
        </w:tc>
        <w:tc>
          <w:tcPr>
            <w:tcW w:w="1040" w:type="dxa"/>
            <w:noWrap/>
            <w:hideMark/>
          </w:tcPr>
          <w:p w14:paraId="28D72E3A"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EE532E">
              <w:rPr>
                <w:rFonts w:ascii="Arial" w:hAnsi="Arial" w:cs="Arial"/>
                <w:color w:val="000000"/>
              </w:rPr>
              <w:t>Image 2</w:t>
            </w:r>
          </w:p>
        </w:tc>
        <w:tc>
          <w:tcPr>
            <w:tcW w:w="1040" w:type="dxa"/>
            <w:noWrap/>
            <w:hideMark/>
          </w:tcPr>
          <w:p w14:paraId="62153AEA"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EE532E">
              <w:rPr>
                <w:rFonts w:ascii="Arial" w:hAnsi="Arial" w:cs="Arial"/>
                <w:color w:val="000000"/>
              </w:rPr>
              <w:t>Image 3</w:t>
            </w:r>
          </w:p>
        </w:tc>
        <w:tc>
          <w:tcPr>
            <w:tcW w:w="1040" w:type="dxa"/>
            <w:noWrap/>
            <w:hideMark/>
          </w:tcPr>
          <w:p w14:paraId="638206A9"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rPr>
            </w:pPr>
            <w:r w:rsidRPr="00EE532E">
              <w:rPr>
                <w:rFonts w:ascii="Arial" w:hAnsi="Arial" w:cs="Arial"/>
                <w:color w:val="000000"/>
              </w:rPr>
              <w:t>Image 4</w:t>
            </w:r>
          </w:p>
        </w:tc>
      </w:tr>
      <w:tr w:rsidR="00EE532E" w:rsidRPr="00EE532E" w14:paraId="37293F14" w14:textId="77777777" w:rsidTr="00EE532E">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806" w:type="dxa"/>
            <w:noWrap/>
            <w:hideMark/>
          </w:tcPr>
          <w:p w14:paraId="3F7F77EE" w14:textId="77777777" w:rsidR="00EE532E" w:rsidRPr="00EE532E" w:rsidRDefault="00EE532E" w:rsidP="001D18A7">
            <w:pPr>
              <w:bidi w:val="0"/>
              <w:rPr>
                <w:rFonts w:ascii="Arial" w:hAnsi="Arial" w:cs="Arial"/>
                <w:color w:val="000000"/>
              </w:rPr>
            </w:pPr>
            <w:r w:rsidRPr="00EE532E">
              <w:rPr>
                <w:rFonts w:ascii="Arial" w:hAnsi="Arial" w:cs="Arial"/>
                <w:color w:val="000000"/>
              </w:rPr>
              <w:t xml:space="preserve">True Positive </w:t>
            </w:r>
          </w:p>
        </w:tc>
        <w:tc>
          <w:tcPr>
            <w:tcW w:w="1040" w:type="dxa"/>
            <w:noWrap/>
            <w:hideMark/>
          </w:tcPr>
          <w:p w14:paraId="1828BE67"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252</w:t>
            </w:r>
          </w:p>
        </w:tc>
        <w:tc>
          <w:tcPr>
            <w:tcW w:w="1040" w:type="dxa"/>
            <w:noWrap/>
            <w:hideMark/>
          </w:tcPr>
          <w:p w14:paraId="6E1D4032"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800</w:t>
            </w:r>
          </w:p>
        </w:tc>
        <w:tc>
          <w:tcPr>
            <w:tcW w:w="1040" w:type="dxa"/>
            <w:noWrap/>
            <w:hideMark/>
          </w:tcPr>
          <w:p w14:paraId="7334A2A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1032</w:t>
            </w:r>
          </w:p>
        </w:tc>
        <w:tc>
          <w:tcPr>
            <w:tcW w:w="1040" w:type="dxa"/>
            <w:noWrap/>
            <w:hideMark/>
          </w:tcPr>
          <w:p w14:paraId="45505DBF"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180</w:t>
            </w:r>
          </w:p>
        </w:tc>
      </w:tr>
      <w:tr w:rsidR="00EE532E" w:rsidRPr="00EE532E" w14:paraId="0364196D" w14:textId="77777777" w:rsidTr="00EE532E">
        <w:trPr>
          <w:trHeight w:val="280"/>
          <w:jc w:val="center"/>
        </w:trPr>
        <w:tc>
          <w:tcPr>
            <w:cnfStyle w:val="001000000000" w:firstRow="0" w:lastRow="0" w:firstColumn="1" w:lastColumn="0" w:oddVBand="0" w:evenVBand="0" w:oddHBand="0" w:evenHBand="0" w:firstRowFirstColumn="0" w:firstRowLastColumn="0" w:lastRowFirstColumn="0" w:lastRowLastColumn="0"/>
            <w:tcW w:w="1806" w:type="dxa"/>
            <w:noWrap/>
            <w:hideMark/>
          </w:tcPr>
          <w:p w14:paraId="4465C22D" w14:textId="77777777" w:rsidR="00EE532E" w:rsidRPr="00EE532E" w:rsidRDefault="00EE532E" w:rsidP="001D18A7">
            <w:pPr>
              <w:bidi w:val="0"/>
              <w:rPr>
                <w:rFonts w:ascii="Arial" w:hAnsi="Arial" w:cs="Arial"/>
                <w:color w:val="000000"/>
              </w:rPr>
            </w:pPr>
            <w:r w:rsidRPr="00EE532E">
              <w:rPr>
                <w:rFonts w:ascii="Arial" w:hAnsi="Arial" w:cs="Arial"/>
                <w:color w:val="000000"/>
              </w:rPr>
              <w:t>False Positive</w:t>
            </w:r>
          </w:p>
        </w:tc>
        <w:tc>
          <w:tcPr>
            <w:tcW w:w="1040" w:type="dxa"/>
            <w:noWrap/>
            <w:hideMark/>
          </w:tcPr>
          <w:p w14:paraId="0ED6FF02"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18</w:t>
            </w:r>
          </w:p>
        </w:tc>
        <w:tc>
          <w:tcPr>
            <w:tcW w:w="1040" w:type="dxa"/>
            <w:noWrap/>
            <w:hideMark/>
          </w:tcPr>
          <w:p w14:paraId="6901AE37"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48</w:t>
            </w:r>
          </w:p>
        </w:tc>
        <w:tc>
          <w:tcPr>
            <w:tcW w:w="1040" w:type="dxa"/>
            <w:noWrap/>
            <w:hideMark/>
          </w:tcPr>
          <w:p w14:paraId="0085608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39</w:t>
            </w:r>
          </w:p>
        </w:tc>
        <w:tc>
          <w:tcPr>
            <w:tcW w:w="1040" w:type="dxa"/>
            <w:noWrap/>
            <w:hideMark/>
          </w:tcPr>
          <w:p w14:paraId="17D5E2A2"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25</w:t>
            </w:r>
          </w:p>
        </w:tc>
      </w:tr>
      <w:tr w:rsidR="00EE532E" w:rsidRPr="00EE532E" w14:paraId="22B8A20A" w14:textId="77777777" w:rsidTr="00EE532E">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806" w:type="dxa"/>
            <w:noWrap/>
            <w:hideMark/>
          </w:tcPr>
          <w:p w14:paraId="32302EE5" w14:textId="77777777" w:rsidR="00EE532E" w:rsidRPr="00EE532E" w:rsidRDefault="00EE532E" w:rsidP="001D18A7">
            <w:pPr>
              <w:bidi w:val="0"/>
              <w:rPr>
                <w:rFonts w:ascii="Arial" w:hAnsi="Arial" w:cs="Arial"/>
                <w:color w:val="000000"/>
              </w:rPr>
            </w:pPr>
            <w:r w:rsidRPr="00EE532E">
              <w:rPr>
                <w:rFonts w:ascii="Arial" w:hAnsi="Arial" w:cs="Arial"/>
                <w:color w:val="000000"/>
              </w:rPr>
              <w:t>False Negative</w:t>
            </w:r>
          </w:p>
        </w:tc>
        <w:tc>
          <w:tcPr>
            <w:tcW w:w="1040" w:type="dxa"/>
            <w:noWrap/>
            <w:hideMark/>
          </w:tcPr>
          <w:p w14:paraId="7D83E389"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35</w:t>
            </w:r>
          </w:p>
        </w:tc>
        <w:tc>
          <w:tcPr>
            <w:tcW w:w="1040" w:type="dxa"/>
            <w:noWrap/>
            <w:hideMark/>
          </w:tcPr>
          <w:p w14:paraId="47BD0D3F"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89</w:t>
            </w:r>
          </w:p>
        </w:tc>
        <w:tc>
          <w:tcPr>
            <w:tcW w:w="1040" w:type="dxa"/>
            <w:noWrap/>
            <w:hideMark/>
          </w:tcPr>
          <w:p w14:paraId="3AB1FF88"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12</w:t>
            </w:r>
          </w:p>
        </w:tc>
        <w:tc>
          <w:tcPr>
            <w:tcW w:w="1040" w:type="dxa"/>
            <w:noWrap/>
            <w:hideMark/>
          </w:tcPr>
          <w:p w14:paraId="59A4CF7C"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11</w:t>
            </w:r>
          </w:p>
        </w:tc>
      </w:tr>
      <w:tr w:rsidR="00EE532E" w:rsidRPr="00EE532E" w14:paraId="65089B80" w14:textId="77777777" w:rsidTr="00EE532E">
        <w:trPr>
          <w:trHeight w:val="280"/>
          <w:jc w:val="center"/>
        </w:trPr>
        <w:tc>
          <w:tcPr>
            <w:cnfStyle w:val="001000000000" w:firstRow="0" w:lastRow="0" w:firstColumn="1" w:lastColumn="0" w:oddVBand="0" w:evenVBand="0" w:oddHBand="0" w:evenHBand="0" w:firstRowFirstColumn="0" w:firstRowLastColumn="0" w:lastRowFirstColumn="0" w:lastRowLastColumn="0"/>
            <w:tcW w:w="1806" w:type="dxa"/>
            <w:noWrap/>
            <w:hideMark/>
          </w:tcPr>
          <w:p w14:paraId="202D12E1" w14:textId="77777777" w:rsidR="00EE532E" w:rsidRPr="00EE532E" w:rsidRDefault="00EE532E" w:rsidP="001D18A7">
            <w:pPr>
              <w:bidi w:val="0"/>
              <w:rPr>
                <w:rFonts w:ascii="Arial" w:hAnsi="Arial" w:cs="Arial"/>
                <w:color w:val="000000"/>
              </w:rPr>
            </w:pPr>
            <w:r w:rsidRPr="00EE532E">
              <w:rPr>
                <w:rFonts w:ascii="Arial" w:hAnsi="Arial" w:cs="Arial"/>
                <w:color w:val="000000"/>
              </w:rPr>
              <w:t>Precision</w:t>
            </w:r>
          </w:p>
        </w:tc>
        <w:tc>
          <w:tcPr>
            <w:tcW w:w="1040" w:type="dxa"/>
            <w:noWrap/>
            <w:hideMark/>
          </w:tcPr>
          <w:p w14:paraId="7C3A12E2"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0.93</w:t>
            </w:r>
          </w:p>
        </w:tc>
        <w:tc>
          <w:tcPr>
            <w:tcW w:w="1040" w:type="dxa"/>
            <w:noWrap/>
            <w:hideMark/>
          </w:tcPr>
          <w:p w14:paraId="5AF35D70"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0.94</w:t>
            </w:r>
          </w:p>
        </w:tc>
        <w:tc>
          <w:tcPr>
            <w:tcW w:w="1040" w:type="dxa"/>
            <w:noWrap/>
            <w:hideMark/>
          </w:tcPr>
          <w:p w14:paraId="45547CE9"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0.96</w:t>
            </w:r>
          </w:p>
        </w:tc>
        <w:tc>
          <w:tcPr>
            <w:tcW w:w="1040" w:type="dxa"/>
            <w:noWrap/>
            <w:hideMark/>
          </w:tcPr>
          <w:p w14:paraId="5548CDB6"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0.88</w:t>
            </w:r>
          </w:p>
        </w:tc>
      </w:tr>
      <w:tr w:rsidR="00EE532E" w:rsidRPr="00EE532E" w14:paraId="11FB8D6D" w14:textId="77777777" w:rsidTr="00EE532E">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806" w:type="dxa"/>
            <w:noWrap/>
            <w:hideMark/>
          </w:tcPr>
          <w:p w14:paraId="16427C48" w14:textId="77777777" w:rsidR="00EE532E" w:rsidRPr="00EE532E" w:rsidRDefault="00EE532E" w:rsidP="001D18A7">
            <w:pPr>
              <w:bidi w:val="0"/>
              <w:rPr>
                <w:rFonts w:ascii="Arial" w:hAnsi="Arial" w:cs="Arial"/>
                <w:color w:val="000000"/>
              </w:rPr>
            </w:pPr>
            <w:r w:rsidRPr="00EE532E">
              <w:rPr>
                <w:rFonts w:ascii="Arial" w:hAnsi="Arial" w:cs="Arial"/>
                <w:color w:val="000000"/>
              </w:rPr>
              <w:t>Recall</w:t>
            </w:r>
          </w:p>
        </w:tc>
        <w:tc>
          <w:tcPr>
            <w:tcW w:w="1040" w:type="dxa"/>
            <w:noWrap/>
            <w:hideMark/>
          </w:tcPr>
          <w:p w14:paraId="0FA69686"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0.88</w:t>
            </w:r>
          </w:p>
        </w:tc>
        <w:tc>
          <w:tcPr>
            <w:tcW w:w="1040" w:type="dxa"/>
            <w:noWrap/>
            <w:hideMark/>
          </w:tcPr>
          <w:p w14:paraId="04E94749"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0.90</w:t>
            </w:r>
          </w:p>
        </w:tc>
        <w:tc>
          <w:tcPr>
            <w:tcW w:w="1040" w:type="dxa"/>
            <w:noWrap/>
            <w:hideMark/>
          </w:tcPr>
          <w:p w14:paraId="04605C4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0.99</w:t>
            </w:r>
          </w:p>
        </w:tc>
        <w:tc>
          <w:tcPr>
            <w:tcW w:w="1040" w:type="dxa"/>
            <w:noWrap/>
            <w:hideMark/>
          </w:tcPr>
          <w:p w14:paraId="7FC05EA3"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0.94</w:t>
            </w:r>
          </w:p>
        </w:tc>
      </w:tr>
      <w:tr w:rsidR="00EE532E" w:rsidRPr="00EE532E" w14:paraId="084534A7" w14:textId="77777777" w:rsidTr="00EE532E">
        <w:trPr>
          <w:trHeight w:val="280"/>
          <w:jc w:val="center"/>
        </w:trPr>
        <w:tc>
          <w:tcPr>
            <w:cnfStyle w:val="001000000000" w:firstRow="0" w:lastRow="0" w:firstColumn="1" w:lastColumn="0" w:oddVBand="0" w:evenVBand="0" w:oddHBand="0" w:evenHBand="0" w:firstRowFirstColumn="0" w:firstRowLastColumn="0" w:lastRowFirstColumn="0" w:lastRowLastColumn="0"/>
            <w:tcW w:w="1806" w:type="dxa"/>
            <w:noWrap/>
            <w:hideMark/>
          </w:tcPr>
          <w:p w14:paraId="7A6D4BF6" w14:textId="77777777" w:rsidR="00EE532E" w:rsidRPr="00EE532E" w:rsidRDefault="00EE532E" w:rsidP="001D18A7">
            <w:pPr>
              <w:bidi w:val="0"/>
              <w:rPr>
                <w:rFonts w:ascii="Arial" w:hAnsi="Arial" w:cs="Arial"/>
                <w:color w:val="000000"/>
              </w:rPr>
            </w:pPr>
            <w:r w:rsidRPr="00EE532E">
              <w:rPr>
                <w:rFonts w:ascii="Arial" w:hAnsi="Arial" w:cs="Arial"/>
                <w:color w:val="000000"/>
              </w:rPr>
              <w:t>F1-score</w:t>
            </w:r>
          </w:p>
        </w:tc>
        <w:tc>
          <w:tcPr>
            <w:tcW w:w="1040" w:type="dxa"/>
            <w:noWrap/>
            <w:hideMark/>
          </w:tcPr>
          <w:p w14:paraId="4E081381" w14:textId="77777777" w:rsidR="00EE532E" w:rsidRPr="00EE532E" w:rsidRDefault="00EE532E" w:rsidP="001D18A7">
            <w:pPr>
              <w:bidi w:val="0"/>
              <w:spacing w:line="276"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0.90</w:t>
            </w:r>
          </w:p>
        </w:tc>
        <w:tc>
          <w:tcPr>
            <w:tcW w:w="1040" w:type="dxa"/>
            <w:noWrap/>
            <w:hideMark/>
          </w:tcPr>
          <w:p w14:paraId="26E10E83"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0.92</w:t>
            </w:r>
          </w:p>
        </w:tc>
        <w:tc>
          <w:tcPr>
            <w:tcW w:w="1040" w:type="dxa"/>
            <w:noWrap/>
            <w:hideMark/>
          </w:tcPr>
          <w:p w14:paraId="22F6787B"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0.98</w:t>
            </w:r>
          </w:p>
        </w:tc>
        <w:tc>
          <w:tcPr>
            <w:tcW w:w="1040" w:type="dxa"/>
            <w:noWrap/>
            <w:hideMark/>
          </w:tcPr>
          <w:p w14:paraId="6478C5B2"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0.91</w:t>
            </w:r>
          </w:p>
        </w:tc>
      </w:tr>
    </w:tbl>
    <w:p w14:paraId="6201AF3A"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p>
    <w:p w14:paraId="75AC25A0"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p>
    <w:p w14:paraId="682C57FE" w14:textId="77777777" w:rsidR="00EE532E" w:rsidRPr="00EE532E" w:rsidRDefault="00EE532E" w:rsidP="001D18A7">
      <w:pPr>
        <w:bidi w:val="0"/>
        <w:spacing w:after="0" w:line="276" w:lineRule="auto"/>
        <w:jc w:val="center"/>
        <w:rPr>
          <w:rFonts w:ascii="Times New Roman" w:eastAsia="Times New Roman" w:hAnsi="Times New Roman" w:cs="Times New Roman"/>
          <w:sz w:val="24"/>
          <w:szCs w:val="24"/>
        </w:rPr>
      </w:pPr>
      <w:r w:rsidRPr="00EE532E">
        <w:rPr>
          <w:rFonts w:ascii="Times New Roman" w:eastAsia="Times New Roman" w:hAnsi="Times New Roman" w:cs="Times New Roman"/>
          <w:noProof/>
          <w:sz w:val="24"/>
          <w:szCs w:val="24"/>
        </w:rPr>
        <w:lastRenderedPageBreak/>
        <w:drawing>
          <wp:inline distT="0" distB="0" distL="0" distR="0" wp14:anchorId="187EFA54" wp14:editId="5A562728">
            <wp:extent cx="4320000" cy="3385384"/>
            <wp:effectExtent l="0" t="0" r="444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cision-Recol.png"/>
                    <pic:cNvPicPr/>
                  </pic:nvPicPr>
                  <pic:blipFill>
                    <a:blip r:embed="rId203">
                      <a:extLst>
                        <a:ext uri="{28A0092B-C50C-407E-A947-70E740481C1C}">
                          <a14:useLocalDpi xmlns:a14="http://schemas.microsoft.com/office/drawing/2010/main" val="0"/>
                        </a:ext>
                      </a:extLst>
                    </a:blip>
                    <a:stretch>
                      <a:fillRect/>
                    </a:stretch>
                  </pic:blipFill>
                  <pic:spPr>
                    <a:xfrm>
                      <a:off x="0" y="0"/>
                      <a:ext cx="4320000" cy="3385384"/>
                    </a:xfrm>
                    <a:prstGeom prst="rect">
                      <a:avLst/>
                    </a:prstGeom>
                  </pic:spPr>
                </pic:pic>
              </a:graphicData>
            </a:graphic>
          </wp:inline>
        </w:drawing>
      </w:r>
    </w:p>
    <w:p w14:paraId="0838A8A2" w14:textId="77777777" w:rsidR="00EE532E" w:rsidRPr="00EE532E" w:rsidRDefault="00EE532E" w:rsidP="001D18A7">
      <w:pPr>
        <w:bidi w:val="0"/>
        <w:spacing w:after="0" w:line="276" w:lineRule="auto"/>
        <w:jc w:val="center"/>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Figure 9- Precision-Recall curve of melon detection IoU=0.5</w:t>
      </w:r>
    </w:p>
    <w:p w14:paraId="00A9FDE9"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p>
    <w:p w14:paraId="147E89D2"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While detection is very promising, there are places where the algorithm failed. Observing the results, most of missed melon detection cases occurred when melons were occluded by foliage or by another melon. In some cases, the algorithm tagged stones as melons or dust that contained a melon that was removed but the melon’s shape was preserved. In addition, there were some cases where the algorithm detected melons but during the labeling process the labeler missed it. Another case for improvement relates to the process of composing the sub-images back to a major image with the NMS algorithm. During this process, it was noticed that in some cases melons that were placed in borders in one image and detected by the neural network in other overlapping image were cropped through the NNS process</w:t>
      </w:r>
      <w:r w:rsidRPr="00EE532E">
        <w:rPr>
          <w:rFonts w:ascii="Times New Roman" w:eastAsia="Century" w:hAnsi="Times New Roman" w:cs="Times New Roman"/>
          <w:sz w:val="24"/>
          <w:szCs w:val="24"/>
          <w:lang w:bidi="en-US"/>
        </w:rPr>
        <w:t>. This slightly reduced the detection performance</w:t>
      </w:r>
      <w:r w:rsidRPr="00EE532E">
        <w:rPr>
          <w:rFonts w:ascii="Times New Roman" w:eastAsia="Times New Roman" w:hAnsi="Times New Roman" w:cs="Times New Roman"/>
          <w:sz w:val="24"/>
          <w:szCs w:val="24"/>
        </w:rPr>
        <w:t>. Example for this "edge effect" of the NMS algorithm presented in Figure 10. Satisfying results were achieved despite the relatively small fruit size with respect to the image resolution.</w:t>
      </w:r>
    </w:p>
    <w:p w14:paraId="5579FD47" w14:textId="77777777" w:rsidR="00EE532E" w:rsidRPr="00EE532E" w:rsidRDefault="00EE532E" w:rsidP="001D18A7">
      <w:pPr>
        <w:keepNext/>
        <w:bidi w:val="0"/>
        <w:spacing w:after="0" w:line="240" w:lineRule="auto"/>
        <w:rPr>
          <w:rFonts w:ascii="Times New Roman" w:eastAsia="Times New Roman" w:hAnsi="Times New Roman" w:cs="Times New Roman"/>
          <w:sz w:val="20"/>
          <w:szCs w:val="20"/>
          <w:lang w:bidi="ar-SA"/>
        </w:rPr>
      </w:pPr>
      <w:r w:rsidRPr="00EE532E">
        <w:rPr>
          <w:rFonts w:ascii="Times New Roman" w:eastAsia="Times New Roman" w:hAnsi="Times New Roman" w:cs="Times New Roman"/>
          <w:noProof/>
          <w:sz w:val="20"/>
          <w:szCs w:val="20"/>
        </w:rPr>
        <w:lastRenderedPageBreak/>
        <mc:AlternateContent>
          <mc:Choice Requires="wpg">
            <w:drawing>
              <wp:inline distT="0" distB="0" distL="0" distR="0" wp14:anchorId="3628FDAD" wp14:editId="5D98AF03">
                <wp:extent cx="5283200" cy="2020047"/>
                <wp:effectExtent l="0" t="0" r="127000" b="0"/>
                <wp:docPr id="109" name="Group 109"/>
                <wp:cNvGraphicFramePr/>
                <a:graphic xmlns:a="http://schemas.openxmlformats.org/drawingml/2006/main">
                  <a:graphicData uri="http://schemas.microsoft.com/office/word/2010/wordprocessingGroup">
                    <wpg:wgp>
                      <wpg:cNvGrpSpPr/>
                      <wpg:grpSpPr>
                        <a:xfrm>
                          <a:off x="0" y="0"/>
                          <a:ext cx="5283200" cy="2020047"/>
                          <a:chOff x="0" y="0"/>
                          <a:chExt cx="4994275" cy="2158365"/>
                        </a:xfrm>
                      </wpg:grpSpPr>
                      <pic:pic xmlns:pic="http://schemas.openxmlformats.org/drawingml/2006/picture">
                        <pic:nvPicPr>
                          <pic:cNvPr id="110" name="Picture 110"/>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1727200" y="44450"/>
                            <a:ext cx="1703070" cy="2113915"/>
                          </a:xfrm>
                          <a:prstGeom prst="rect">
                            <a:avLst/>
                          </a:prstGeom>
                        </pic:spPr>
                      </pic:pic>
                      <pic:pic xmlns:pic="http://schemas.openxmlformats.org/drawingml/2006/picture">
                        <pic:nvPicPr>
                          <pic:cNvPr id="111" name="Picture 111"/>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588770" cy="1055370"/>
                          </a:xfrm>
                          <a:prstGeom prst="rect">
                            <a:avLst/>
                          </a:prstGeom>
                          <a:noFill/>
                          <a:ln>
                            <a:noFill/>
                          </a:ln>
                        </pic:spPr>
                      </pic:pic>
                      <pic:pic xmlns:pic="http://schemas.openxmlformats.org/drawingml/2006/picture">
                        <pic:nvPicPr>
                          <pic:cNvPr id="112" name="Picture 112"/>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1073150"/>
                            <a:ext cx="1591310" cy="1067435"/>
                          </a:xfrm>
                          <a:prstGeom prst="rect">
                            <a:avLst/>
                          </a:prstGeom>
                          <a:noFill/>
                          <a:ln>
                            <a:noFill/>
                          </a:ln>
                        </pic:spPr>
                      </pic:pic>
                      <wps:wsp>
                        <wps:cNvPr id="113" name="Rectangle 113"/>
                        <wps:cNvSpPr/>
                        <wps:spPr>
                          <a:xfrm>
                            <a:off x="2857500" y="933450"/>
                            <a:ext cx="249555" cy="278130"/>
                          </a:xfrm>
                          <a:prstGeom prst="rect">
                            <a:avLst/>
                          </a:prstGeom>
                          <a:noFill/>
                          <a:ln>
                            <a:solidFill>
                              <a:sysClr val="windowText" lastClr="000000"/>
                            </a:solidFill>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14" name="Picture 114"/>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3536950" y="279400"/>
                            <a:ext cx="1457325"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15" name="Straight Connector 115"/>
                        <wps:cNvCnPr/>
                        <wps:spPr>
                          <a:xfrm>
                            <a:off x="1727200" y="1054100"/>
                            <a:ext cx="1703070" cy="0"/>
                          </a:xfrm>
                          <a:prstGeom prst="line">
                            <a:avLst/>
                          </a:prstGeom>
                          <a:noFill/>
                          <a:ln w="19050" cap="flat" cmpd="sng" algn="ctr">
                            <a:solidFill>
                              <a:sysClr val="window" lastClr="FFFFFF"/>
                            </a:solidFill>
                            <a:prstDash val="solid"/>
                            <a:miter lim="800000"/>
                          </a:ln>
                          <a:effectLst/>
                        </wps:spPr>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8FD35A0" id="Group 109" o:spid="_x0000_s1026" style="width:416pt;height:159.05pt;mso-position-horizontal-relative:char;mso-position-vertical-relative:line" coordsize="49942,215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">
                <v:shape id="Picture 110" o:spid="_x0000_s1027" type="#_x0000_t75" style="position:absolute;left:17272;top:444;width:17030;height:2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">
                  <v:imagedata r:id="rId208" o:title=""/>
                </v:shape>
                <v:shape id="Picture 111" o:spid="_x0000_s1028" type="#_x0000_t75" style="position:absolute;width:15887;height:1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">
                  <v:imagedata r:id="rId209" o:title=""/>
                </v:shape>
                <v:shape id="Picture 112" o:spid="_x0000_s1029" type="#_x0000_t75" style="position:absolute;top:10731;width:15913;height:10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">
                  <v:imagedata r:id="rId210" o:title=""/>
                </v:shape>
                <v:rect id="Rectangle 113" o:spid="_x0000_s1030" style="position:absolute;left:28575;top:9334;width:2495;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" filled="f" strokecolor="windowText"/>
                <v:shape id="Picture 114" o:spid="_x0000_s1031" type="#_x0000_t75" style="position:absolute;left:35369;top:2794;width:14573;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" stroked="t" strokeweight="3pt">
                  <v:stroke endcap="square"/>
                  <v:imagedata r:id="rId211" o:title=""/>
                  <v:shadow on="t" color="black" opacity="28180f" origin="-.5,-.5" offset=".74836mm,.74836mm"/>
                  <v:path arrowok="t"/>
                </v:shape>
                <v:line id="Straight Connector 115" o:spid="_x0000_s1032" style="position:absolute;visibility:visible;mso-wrap-style:square" from="17272,10541" to="34302,10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" strokecolor="window" strokeweight="1.5pt">
                  <v:stroke joinstyle="miter"/>
                </v:line>
                <w10:wrap anchorx="page"/>
                <w10:anchorlock/>
              </v:group>
            </w:pict>
          </mc:Fallback>
        </mc:AlternateContent>
      </w:r>
    </w:p>
    <w:p w14:paraId="43F676C7" w14:textId="77777777" w:rsidR="00EE532E" w:rsidRPr="00EE532E" w:rsidRDefault="00EE532E" w:rsidP="001D18A7">
      <w:pPr>
        <w:keepNext/>
        <w:keepLines/>
        <w:tabs>
          <w:tab w:val="left" w:pos="357"/>
        </w:tabs>
        <w:bidi w:val="0"/>
        <w:spacing w:after="200" w:line="276" w:lineRule="auto"/>
        <w:jc w:val="both"/>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Figure 10 - Example of an NMS failure, left presented 2 images with detected anchor boxes in blue color, then the images composed into one image using NMS algorithm for producing final anchor boxes presented in green, a white line illustrated the composition. The right image presents the failure of the NMS algorithm for detecting the left melon in the image.  </w:t>
      </w:r>
    </w:p>
    <w:p w14:paraId="61379AB0"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t>Validation of regression quality and final yield estimation</w:t>
      </w:r>
    </w:p>
    <w:p w14:paraId="2D364F72"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 xml:space="preserve">The regression quality test [equation 10] was conducted on 116 randomly selected melons from 2018 year. The selected melons were different in their size, in order to estimate the size of the error predicted by regression use. </w:t>
      </w:r>
    </w:p>
    <w:p w14:paraId="17928569"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 xml:space="preserve">The mean absolute percentage error (MAPE) index for individual melon estimation was 9% with an overweight overall yield estimation error of 2.9%. </w:t>
      </w:r>
    </w:p>
    <w:p w14:paraId="6B14BB13" w14:textId="77777777" w:rsidR="00EE532E" w:rsidRPr="00EE532E" w:rsidRDefault="00EE532E" w:rsidP="001D18A7">
      <w:pPr>
        <w:spacing w:after="0" w:line="240" w:lineRule="auto"/>
        <w:rPr>
          <w:rFonts w:ascii="Times New Roman" w:eastAsia="Times New Roman" w:hAnsi="Times New Roman" w:cs="Times New Roman"/>
          <w:sz w:val="20"/>
          <w:szCs w:val="20"/>
          <w:rtl/>
        </w:rPr>
      </w:pPr>
    </w:p>
    <w:p w14:paraId="1559AF02" w14:textId="77777777" w:rsidR="00EE532E" w:rsidRPr="00EE532E" w:rsidRDefault="00EE532E" w:rsidP="001D18A7">
      <w:pPr>
        <w:keepNext/>
        <w:tabs>
          <w:tab w:val="left" w:pos="7452"/>
        </w:tabs>
        <w:bidi w:val="0"/>
        <w:spacing w:after="0" w:line="240" w:lineRule="auto"/>
        <w:jc w:val="center"/>
        <w:rPr>
          <w:rFonts w:ascii="Times New Roman" w:eastAsia="Times New Roman" w:hAnsi="Times New Roman" w:cs="Times New Roman"/>
          <w:sz w:val="20"/>
          <w:szCs w:val="20"/>
          <w:lang w:bidi="ar-SA"/>
        </w:rPr>
      </w:pPr>
      <w:r w:rsidRPr="00EE532E">
        <w:rPr>
          <w:rFonts w:ascii="Times New Roman" w:eastAsia="Times New Roman" w:hAnsi="Times New Roman" w:cs="Times New Roman"/>
          <w:noProof/>
          <w:sz w:val="24"/>
          <w:szCs w:val="24"/>
        </w:rPr>
        <w:drawing>
          <wp:inline distT="0" distB="0" distL="0" distR="0" wp14:anchorId="457EE5C6" wp14:editId="3041B50C">
            <wp:extent cx="2002257" cy="1669868"/>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026520" cy="1690103"/>
                    </a:xfrm>
                    <a:prstGeom prst="rect">
                      <a:avLst/>
                    </a:prstGeom>
                    <a:noFill/>
                    <a:ln>
                      <a:noFill/>
                    </a:ln>
                  </pic:spPr>
                </pic:pic>
              </a:graphicData>
            </a:graphic>
          </wp:inline>
        </w:drawing>
      </w:r>
      <w:r w:rsidRPr="00EE532E">
        <w:rPr>
          <w:rFonts w:ascii="Times New Roman" w:eastAsia="Times New Roman" w:hAnsi="Times New Roman" w:cs="Times New Roman"/>
          <w:i/>
          <w:noProof/>
          <w:sz w:val="24"/>
          <w:szCs w:val="24"/>
        </w:rPr>
        <w:drawing>
          <wp:inline distT="0" distB="0" distL="0" distR="0" wp14:anchorId="63CB5836" wp14:editId="0B03FB11">
            <wp:extent cx="2044700" cy="16985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096410" cy="1741506"/>
                    </a:xfrm>
                    <a:prstGeom prst="rect">
                      <a:avLst/>
                    </a:prstGeom>
                    <a:noFill/>
                    <a:ln>
                      <a:noFill/>
                    </a:ln>
                  </pic:spPr>
                </pic:pic>
              </a:graphicData>
            </a:graphic>
          </wp:inline>
        </w:drawing>
      </w:r>
    </w:p>
    <w:p w14:paraId="2C9B90CE" w14:textId="77777777" w:rsidR="00EE532E" w:rsidRPr="00EE532E" w:rsidRDefault="00EE532E" w:rsidP="001D18A7">
      <w:pPr>
        <w:keepNext/>
        <w:keepLines/>
        <w:tabs>
          <w:tab w:val="left" w:pos="357"/>
        </w:tabs>
        <w:bidi w:val="0"/>
        <w:spacing w:after="200" w:line="276" w:lineRule="auto"/>
        <w:jc w:val="both"/>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Figure 11 - Validation set analysis of the regression model (left), Histogram of error in weight estimation of the validation set with the</w:t>
      </w:r>
      <w:r w:rsidRPr="00EE532E">
        <w:rPr>
          <w:rFonts w:ascii="Times New Roman" w:eastAsia="Calibri" w:hAnsi="Times New Roman" w:cs="Times New Roman"/>
          <w:i/>
          <w:iCs/>
          <w:color w:val="44546A"/>
          <w:rtl/>
        </w:rPr>
        <w:t xml:space="preserve"> </w:t>
      </w:r>
      <w:r w:rsidRPr="00EE532E">
        <w:rPr>
          <w:rFonts w:ascii="Times New Roman" w:eastAsia="Calibri" w:hAnsi="Times New Roman" w:cs="Times New Roman"/>
          <w:i/>
          <w:iCs/>
          <w:color w:val="44546A"/>
          <w:lang w:bidi="ar-SA"/>
        </w:rPr>
        <w:t xml:space="preserve">kernel density estimation shown as a continuous (right). </w:t>
      </w:r>
    </w:p>
    <w:p w14:paraId="670F07B3"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46A74833"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1A89B521"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t>Chan-Vese performances in detecting of melon's border</w:t>
      </w:r>
    </w:p>
    <w:p w14:paraId="2FF67C58"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r w:rsidRPr="00EE532E">
        <w:rPr>
          <w:rFonts w:ascii="Times New Roman" w:eastAsia="Times New Roman" w:hAnsi="Times New Roman" w:cs="Times New Roman"/>
          <w:sz w:val="24"/>
          <w:szCs w:val="24"/>
          <w:lang w:bidi="ar-SA"/>
        </w:rPr>
        <w:t xml:space="preserve">All 116 marked melons were detected by the system. The ellipse fitting for 65 of the melons was perfect as qualitatively </w:t>
      </w:r>
      <w:r w:rsidRPr="00EE532E">
        <w:rPr>
          <w:rFonts w:ascii="Times New Roman" w:eastAsia="Times New Roman" w:hAnsi="Times New Roman" w:cs="Times New Roman"/>
          <w:sz w:val="24"/>
          <w:szCs w:val="24"/>
          <w:lang w:val="en-GB"/>
        </w:rPr>
        <w:t xml:space="preserve">assessed </w:t>
      </w:r>
      <w:r w:rsidRPr="00EE532E">
        <w:rPr>
          <w:rFonts w:ascii="Times New Roman" w:eastAsia="Times New Roman" w:hAnsi="Times New Roman" w:cs="Times New Roman"/>
          <w:sz w:val="24"/>
          <w:szCs w:val="24"/>
          <w:lang w:bidi="ar-SA"/>
        </w:rPr>
        <w:t>(Figure 12). For 33 melons the ellipse was not good enough, with most of them obtaining an under fitted ellipse (Figure 13B). In 18 images an ellipse was not matched at all (e.g. Figure 13A and 13C).</w:t>
      </w:r>
    </w:p>
    <w:p w14:paraId="1E0D0F24"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760AA361" w14:textId="77777777" w:rsidR="00EE532E" w:rsidRPr="00EE532E" w:rsidRDefault="00EE532E" w:rsidP="001D18A7">
      <w:pPr>
        <w:keepNext/>
        <w:bidi w:val="0"/>
        <w:spacing w:after="0" w:line="240" w:lineRule="auto"/>
        <w:rPr>
          <w:rFonts w:ascii="Times New Roman" w:eastAsia="Times New Roman" w:hAnsi="Times New Roman" w:cs="Times New Roman"/>
          <w:sz w:val="20"/>
          <w:szCs w:val="20"/>
          <w:lang w:bidi="ar-SA"/>
        </w:rPr>
      </w:pPr>
      <w:r w:rsidRPr="00EE532E">
        <w:rPr>
          <w:rFonts w:ascii="Times New Roman" w:eastAsia="Times New Roman" w:hAnsi="Times New Roman" w:cs="Times New Roman"/>
          <w:noProof/>
          <w:sz w:val="20"/>
          <w:szCs w:val="20"/>
          <w:lang w:bidi="ar-SA"/>
        </w:rPr>
        <w:lastRenderedPageBreak/>
        <w:t xml:space="preserve">   </w:t>
      </w:r>
      <w:r w:rsidRPr="00EE532E">
        <w:rPr>
          <w:rFonts w:ascii="Times New Roman" w:eastAsia="Times New Roman" w:hAnsi="Times New Roman" w:cs="Times New Roman"/>
          <w:noProof/>
          <w:sz w:val="24"/>
          <w:szCs w:val="24"/>
        </w:rPr>
        <w:drawing>
          <wp:inline distT="0" distB="0" distL="0" distR="0" wp14:anchorId="32C380C9" wp14:editId="11306F0C">
            <wp:extent cx="2486508" cy="1687421"/>
            <wp:effectExtent l="0" t="0" r="952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496728" cy="1694357"/>
                    </a:xfrm>
                    <a:prstGeom prst="rect">
                      <a:avLst/>
                    </a:prstGeom>
                    <a:noFill/>
                  </pic:spPr>
                </pic:pic>
              </a:graphicData>
            </a:graphic>
          </wp:inline>
        </w:drawing>
      </w:r>
      <w:r w:rsidRPr="00EE532E">
        <w:rPr>
          <w:rFonts w:ascii="Times New Roman" w:eastAsia="Times New Roman" w:hAnsi="Times New Roman" w:cs="Times New Roman"/>
          <w:sz w:val="20"/>
          <w:szCs w:val="20"/>
          <w:lang w:bidi="ar-SA"/>
        </w:rPr>
        <w:t xml:space="preserve">  </w:t>
      </w:r>
      <w:r w:rsidRPr="00EE532E">
        <w:rPr>
          <w:rFonts w:ascii="Times New Roman" w:eastAsia="Times New Roman" w:hAnsi="Times New Roman" w:cs="Times New Roman"/>
          <w:noProof/>
          <w:sz w:val="20"/>
          <w:szCs w:val="20"/>
        </w:rPr>
        <w:drawing>
          <wp:inline distT="0" distB="0" distL="0" distR="0" wp14:anchorId="0A20D28A" wp14:editId="2839ADEF">
            <wp:extent cx="2494230" cy="1683986"/>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09099" cy="1694025"/>
                    </a:xfrm>
                    <a:prstGeom prst="rect">
                      <a:avLst/>
                    </a:prstGeom>
                  </pic:spPr>
                </pic:pic>
              </a:graphicData>
            </a:graphic>
          </wp:inline>
        </w:drawing>
      </w:r>
    </w:p>
    <w:p w14:paraId="112AAF23" w14:textId="77777777" w:rsidR="00EE532E" w:rsidRPr="00EE532E" w:rsidRDefault="00EE532E" w:rsidP="001D18A7">
      <w:pPr>
        <w:keepLines/>
        <w:tabs>
          <w:tab w:val="left" w:pos="357"/>
        </w:tabs>
        <w:bidi w:val="0"/>
        <w:spacing w:after="200" w:line="276" w:lineRule="auto"/>
        <w:jc w:val="both"/>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Figure 12 - Selected region in an output image, in green presented the anchor box which indicates the location of the melon, in each box, an ellipse was fitted for feature extraction of the melon.</w:t>
      </w:r>
    </w:p>
    <w:p w14:paraId="2D8D7E99"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lang w:bidi="ar-SA"/>
        </w:rPr>
        <w:t>The main cause of the lack of perfect ellipse fittings was the Chan Vese algorithm limitation, which is based on regional intensity differences which does not apply in all cases. In the images where the intensity difference between the fruit and the background was clear, the results were good. when intensities gap became lower, curve miss match was reflected in several situations. The most common situations occurred when the melon was covered by foliage (Figure 13A), or the melon was overlapped with another melon (Figure 13B). Another problem was related to heterogeneous color gradients of the melon surface (Figure 13C) resulting in partial ellipse fitting.</w:t>
      </w:r>
    </w:p>
    <w:p w14:paraId="283E85DB" w14:textId="77777777" w:rsidR="00EE532E" w:rsidRPr="00EE532E" w:rsidRDefault="00EE532E" w:rsidP="001D18A7">
      <w:pPr>
        <w:bidi w:val="0"/>
        <w:spacing w:after="0" w:line="240" w:lineRule="auto"/>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ab/>
        <w:t xml:space="preserve">        </w:t>
      </w:r>
      <w:r w:rsidRPr="00EE532E">
        <w:rPr>
          <w:rFonts w:ascii="Times New Roman" w:eastAsia="Times New Roman" w:hAnsi="Times New Roman" w:cs="Times New Roman"/>
          <w:b/>
          <w:bCs/>
          <w:sz w:val="24"/>
          <w:szCs w:val="24"/>
        </w:rPr>
        <w:t>A</w:t>
      </w:r>
      <w:r w:rsidRPr="00EE532E">
        <w:rPr>
          <w:rFonts w:ascii="Times New Roman" w:eastAsia="Times New Roman" w:hAnsi="Times New Roman" w:cs="Times New Roman"/>
          <w:sz w:val="24"/>
          <w:szCs w:val="24"/>
        </w:rPr>
        <w:t xml:space="preserve">                                       </w:t>
      </w:r>
      <w:r w:rsidRPr="00EE532E">
        <w:rPr>
          <w:rFonts w:ascii="Times New Roman" w:eastAsia="Times New Roman" w:hAnsi="Times New Roman" w:cs="Times New Roman"/>
          <w:b/>
          <w:bCs/>
          <w:sz w:val="24"/>
          <w:szCs w:val="24"/>
        </w:rPr>
        <w:t>B</w:t>
      </w:r>
      <w:r w:rsidRPr="00EE532E">
        <w:rPr>
          <w:rFonts w:ascii="Times New Roman" w:eastAsia="Times New Roman" w:hAnsi="Times New Roman" w:cs="Times New Roman"/>
          <w:sz w:val="24"/>
          <w:szCs w:val="24"/>
        </w:rPr>
        <w:t xml:space="preserve">                                             </w:t>
      </w:r>
      <w:r w:rsidRPr="00EE532E">
        <w:rPr>
          <w:rFonts w:ascii="Times New Roman" w:eastAsia="Times New Roman" w:hAnsi="Times New Roman" w:cs="Times New Roman"/>
          <w:b/>
          <w:bCs/>
          <w:sz w:val="24"/>
          <w:szCs w:val="24"/>
        </w:rPr>
        <w:t>C</w:t>
      </w:r>
    </w:p>
    <w:p w14:paraId="01A1E6F9" w14:textId="2382CA96" w:rsidR="00EE532E" w:rsidRPr="00EE532E" w:rsidRDefault="00EE532E" w:rsidP="001D18A7">
      <w:pPr>
        <w:keepNext/>
        <w:bidi w:val="0"/>
        <w:spacing w:after="0" w:line="240" w:lineRule="auto"/>
        <w:rPr>
          <w:rFonts w:ascii="Times New Roman" w:eastAsia="Times New Roman" w:hAnsi="Times New Roman" w:cs="Times New Roman"/>
          <w:sz w:val="20"/>
          <w:szCs w:val="20"/>
          <w:lang w:bidi="ar-SA"/>
        </w:rPr>
      </w:pPr>
      <w:r w:rsidRPr="00EE532E">
        <w:rPr>
          <w:rFonts w:ascii="Times New Roman" w:eastAsia="Times New Roman" w:hAnsi="Times New Roman" w:cs="Times New Roman"/>
          <w:sz w:val="24"/>
          <w:szCs w:val="24"/>
        </w:rPr>
        <w:t xml:space="preserve"> </w:t>
      </w:r>
      <w:r w:rsidRPr="00EE532E">
        <w:rPr>
          <w:rFonts w:ascii="Times New Roman" w:eastAsia="Times New Roman" w:hAnsi="Times New Roman" w:cs="Times New Roman"/>
          <w:noProof/>
          <w:sz w:val="20"/>
          <w:szCs w:val="20"/>
        </w:rPr>
        <w:drawing>
          <wp:inline distT="0" distB="0" distL="0" distR="0" wp14:anchorId="47D26D56" wp14:editId="6EB948F7">
            <wp:extent cx="1331959" cy="1001146"/>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340936" cy="1007894"/>
                    </a:xfrm>
                    <a:prstGeom prst="rect">
                      <a:avLst/>
                    </a:prstGeom>
                  </pic:spPr>
                </pic:pic>
              </a:graphicData>
            </a:graphic>
          </wp:inline>
        </w:drawing>
      </w:r>
      <w:r w:rsidRPr="00EE532E">
        <w:rPr>
          <w:rFonts w:ascii="Times New Roman" w:eastAsia="Times New Roman" w:hAnsi="Times New Roman" w:cs="Times New Roman"/>
          <w:sz w:val="24"/>
          <w:szCs w:val="24"/>
        </w:rPr>
        <w:t xml:space="preserve">     </w:t>
      </w:r>
      <w:r w:rsidRPr="00EE532E">
        <w:rPr>
          <w:rFonts w:ascii="Times New Roman" w:eastAsia="Times New Roman" w:hAnsi="Times New Roman" w:cs="Times New Roman"/>
          <w:noProof/>
          <w:sz w:val="20"/>
          <w:szCs w:val="20"/>
        </w:rPr>
        <w:drawing>
          <wp:inline distT="0" distB="0" distL="0" distR="0" wp14:anchorId="55312BEF" wp14:editId="5A6F4192">
            <wp:extent cx="1305531" cy="1002226"/>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27216" cy="1018873"/>
                    </a:xfrm>
                    <a:prstGeom prst="rect">
                      <a:avLst/>
                    </a:prstGeom>
                  </pic:spPr>
                </pic:pic>
              </a:graphicData>
            </a:graphic>
          </wp:inline>
        </w:drawing>
      </w:r>
      <w:r>
        <w:rPr>
          <w:rFonts w:ascii="Times New Roman" w:eastAsia="Times New Roman" w:hAnsi="Times New Roman" w:cs="Times New Roman"/>
          <w:sz w:val="24"/>
          <w:szCs w:val="24"/>
        </w:rPr>
        <w:t xml:space="preserve">    </w:t>
      </w:r>
      <w:r w:rsidRPr="00EE532E">
        <w:rPr>
          <w:rFonts w:ascii="Times New Roman" w:eastAsia="Times New Roman" w:hAnsi="Times New Roman" w:cs="Times New Roman"/>
          <w:noProof/>
          <w:sz w:val="20"/>
          <w:szCs w:val="20"/>
        </w:rPr>
        <w:drawing>
          <wp:inline distT="0" distB="0" distL="0" distR="0" wp14:anchorId="79335E65" wp14:editId="52A14266">
            <wp:extent cx="2000815" cy="988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07578" cy="992037"/>
                    </a:xfrm>
                    <a:prstGeom prst="rect">
                      <a:avLst/>
                    </a:prstGeom>
                  </pic:spPr>
                </pic:pic>
              </a:graphicData>
            </a:graphic>
          </wp:inline>
        </w:drawing>
      </w:r>
    </w:p>
    <w:p w14:paraId="3B268BB7" w14:textId="77777777" w:rsidR="00EE532E" w:rsidRPr="00EE532E" w:rsidRDefault="00EE532E" w:rsidP="001D18A7">
      <w:pPr>
        <w:keepLines/>
        <w:tabs>
          <w:tab w:val="left" w:pos="357"/>
        </w:tabs>
        <w:bidi w:val="0"/>
        <w:spacing w:after="200" w:line="240" w:lineRule="auto"/>
        <w:jc w:val="both"/>
        <w:rPr>
          <w:rFonts w:ascii="Times New Roman" w:eastAsia="Calibri" w:hAnsi="Times New Roman" w:cs="Times New Roman"/>
          <w:i/>
          <w:iCs/>
          <w:color w:val="44546A"/>
        </w:rPr>
      </w:pPr>
      <w:r w:rsidRPr="00EE532E">
        <w:rPr>
          <w:rFonts w:ascii="Times New Roman" w:eastAsia="Calibri" w:hAnsi="Times New Roman" w:cs="Times New Roman"/>
          <w:i/>
          <w:iCs/>
          <w:color w:val="44546A"/>
          <w:lang w:bidi="ar-SA"/>
        </w:rPr>
        <w:t xml:space="preserve">Figure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Figure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noProof/>
          <w:color w:val="44546A"/>
          <w:lang w:bidi="ar-SA"/>
        </w:rPr>
        <w:t>13</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Examples for lack of ellipse adjustment caused by Chan Vese algorithm limitations.</w:t>
      </w:r>
    </w:p>
    <w:p w14:paraId="50CABA3B"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t xml:space="preserve">Overall and individual performances in weight estimation </w:t>
      </w:r>
    </w:p>
    <w:p w14:paraId="0C574B12"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r w:rsidRPr="00EE532E">
        <w:rPr>
          <w:rFonts w:ascii="Times New Roman" w:eastAsia="Times New Roman" w:hAnsi="Times New Roman" w:cs="Times New Roman"/>
          <w:sz w:val="24"/>
          <w:szCs w:val="24"/>
        </w:rPr>
        <w:t>Results for each individual melon (Table 5) and overall results (</w:t>
      </w:r>
      <w:r w:rsidRPr="00EE532E">
        <w:rPr>
          <w:rFonts w:ascii="Times New Roman" w:eastAsia="Times New Roman" w:hAnsi="Times New Roman" w:cs="Times New Roman"/>
          <w:sz w:val="24"/>
          <w:szCs w:val="24"/>
          <w:lang w:bidi="ar-SA"/>
        </w:rPr>
        <w:t xml:space="preserve">Table 6) reveal that the melons that had good ellipse fitting achieved almost twice better estimation in each of the measures with an average percentage of error about ±12% </w:t>
      </w:r>
      <w:r w:rsidRPr="00EE532E">
        <w:rPr>
          <w:rFonts w:ascii="Times New Roman" w:eastAsia="Times New Roman" w:hAnsi="Times New Roman" w:cs="Times New Roman"/>
          <w:sz w:val="24"/>
          <w:szCs w:val="24"/>
        </w:rPr>
        <w:t>(</w:t>
      </w:r>
      <w:r w:rsidRPr="00EE532E">
        <w:rPr>
          <w:rFonts w:ascii="Times New Roman" w:eastAsia="Times New Roman" w:hAnsi="Times New Roman" w:cs="Times New Roman"/>
          <w:sz w:val="24"/>
          <w:szCs w:val="24"/>
          <w:lang w:bidi="ar-SA"/>
        </w:rPr>
        <w:t xml:space="preserve">Table 6), comparing to melons with partial ellipse fitting, </w:t>
      </w:r>
    </w:p>
    <w:p w14:paraId="0BE798A8"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r w:rsidRPr="00EE532E">
        <w:rPr>
          <w:rFonts w:ascii="Times New Roman" w:eastAsia="Times New Roman" w:hAnsi="Times New Roman" w:cs="Times New Roman"/>
          <w:sz w:val="24"/>
          <w:szCs w:val="24"/>
          <w:lang w:bidi="ar-SA"/>
        </w:rPr>
        <w:t>This deviation can be explained by the fact that it included melons with not perfect match. Another reason for deviation can be related to the calculation of the GSD ratio and may be due to an error arising from the regression equation, which originally achieved 9 percent error of MAPE.</w:t>
      </w:r>
      <w:r w:rsidRPr="00EE532E">
        <w:rPr>
          <w:rFonts w:ascii="Times New Roman" w:eastAsia="Times New Roman" w:hAnsi="Times New Roman" w:cs="Times New Roman"/>
          <w:sz w:val="20"/>
          <w:szCs w:val="20"/>
          <w:lang w:bidi="ar-SA"/>
        </w:rPr>
        <w:t xml:space="preserve"> </w:t>
      </w:r>
    </w:p>
    <w:p w14:paraId="4ED81177"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5222D10E"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r w:rsidRPr="00EE532E">
        <w:rPr>
          <w:rFonts w:ascii="Times New Roman" w:eastAsia="Times New Roman" w:hAnsi="Times New Roman" w:cs="Times New Roman"/>
          <w:sz w:val="24"/>
          <w:szCs w:val="24"/>
          <w:lang w:bidi="ar-SA"/>
        </w:rPr>
        <w:t>Overall yield prediction results in 3% error estimation for all the melons. The well fitting melons result in an under estimation error of 2% which corresponds to the 2% error of the regression quality.</w:t>
      </w:r>
    </w:p>
    <w:p w14:paraId="1CBAE339"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r w:rsidRPr="00EE532E">
        <w:rPr>
          <w:rFonts w:ascii="Times New Roman" w:eastAsia="Times New Roman" w:hAnsi="Times New Roman" w:cs="Times New Roman"/>
          <w:sz w:val="20"/>
          <w:szCs w:val="20"/>
          <w:lang w:bidi="ar-SA"/>
        </w:rPr>
        <w:t xml:space="preserve"> </w:t>
      </w:r>
    </w:p>
    <w:p w14:paraId="48ABD314"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02CD8A26" w14:textId="77777777" w:rsidR="00EE532E" w:rsidRPr="00EE532E" w:rsidRDefault="00EE532E" w:rsidP="001D18A7">
      <w:pPr>
        <w:keepNext/>
        <w:keepLines/>
        <w:tabs>
          <w:tab w:val="left" w:pos="357"/>
        </w:tabs>
        <w:bidi w:val="0"/>
        <w:spacing w:after="200" w:line="276" w:lineRule="auto"/>
        <w:jc w:val="both"/>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lastRenderedPageBreak/>
        <w:t xml:space="preserve">Table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Table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noProof/>
          <w:color w:val="44546A"/>
          <w:lang w:bidi="ar-SA"/>
        </w:rPr>
        <w:t>5</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w:t>
      </w:r>
      <w:r w:rsidRPr="00EE532E">
        <w:rPr>
          <w:rFonts w:ascii="Times New Roman" w:eastAsia="Calibri" w:hAnsi="Times New Roman" w:cs="Times New Roman"/>
          <w:i/>
          <w:iCs/>
          <w:color w:val="44546A"/>
        </w:rPr>
        <w:t>An example of detailed account for</w:t>
      </w:r>
      <w:r w:rsidRPr="00EE532E">
        <w:rPr>
          <w:rFonts w:ascii="Times New Roman" w:eastAsia="Calibri" w:hAnsi="Times New Roman" w:cs="Times New Roman"/>
          <w:i/>
          <w:iCs/>
          <w:color w:val="44546A"/>
          <w:lang w:bidi="ar-SA"/>
        </w:rPr>
        <w:t xml:space="preserve"> </w:t>
      </w:r>
      <w:r w:rsidRPr="00EE532E">
        <w:rPr>
          <w:rFonts w:ascii="Times New Roman" w:eastAsia="Calibri" w:hAnsi="Times New Roman" w:cs="Times New Roman"/>
          <w:i/>
          <w:iCs/>
          <w:color w:val="44546A"/>
        </w:rPr>
        <w:t>results for each melon</w:t>
      </w:r>
    </w:p>
    <w:tbl>
      <w:tblPr>
        <w:tblStyle w:val="PlainTable51"/>
        <w:tblpPr w:leftFromText="180" w:rightFromText="180" w:vertAnchor="text" w:horzAnchor="margin" w:tblpXSpec="center" w:tblpY="140"/>
        <w:tblW w:w="10728" w:type="dxa"/>
        <w:tblLook w:val="04A0" w:firstRow="1" w:lastRow="0" w:firstColumn="1" w:lastColumn="0" w:noHBand="0" w:noVBand="1"/>
      </w:tblPr>
      <w:tblGrid>
        <w:gridCol w:w="670"/>
        <w:gridCol w:w="996"/>
        <w:gridCol w:w="996"/>
        <w:gridCol w:w="876"/>
        <w:gridCol w:w="819"/>
        <w:gridCol w:w="850"/>
        <w:gridCol w:w="1176"/>
        <w:gridCol w:w="923"/>
        <w:gridCol w:w="763"/>
        <w:gridCol w:w="1269"/>
        <w:gridCol w:w="1390"/>
      </w:tblGrid>
      <w:tr w:rsidR="00EE532E" w:rsidRPr="00EE532E" w14:paraId="710163E5" w14:textId="77777777" w:rsidTr="00EE532E">
        <w:trPr>
          <w:cnfStyle w:val="100000000000" w:firstRow="1" w:lastRow="0" w:firstColumn="0" w:lastColumn="0" w:oddVBand="0" w:evenVBand="0" w:oddHBand="0" w:evenHBand="0" w:firstRowFirstColumn="0" w:firstRowLastColumn="0" w:lastRowFirstColumn="0" w:lastRowLastColumn="0"/>
          <w:trHeight w:val="780"/>
        </w:trPr>
        <w:tc>
          <w:tcPr>
            <w:cnfStyle w:val="001000000100" w:firstRow="0" w:lastRow="0" w:firstColumn="1" w:lastColumn="0" w:oddVBand="0" w:evenVBand="0" w:oddHBand="0" w:evenHBand="0" w:firstRowFirstColumn="1" w:firstRowLastColumn="0" w:lastRowFirstColumn="0" w:lastRowLastColumn="0"/>
            <w:tcW w:w="670" w:type="dxa"/>
            <w:vMerge w:val="restart"/>
            <w:tcBorders>
              <w:top w:val="single" w:sz="4" w:space="0" w:color="auto"/>
              <w:right w:val="single" w:sz="4" w:space="0" w:color="auto"/>
            </w:tcBorders>
            <w:vAlign w:val="center"/>
          </w:tcPr>
          <w:p w14:paraId="22398C27"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Num</w:t>
            </w:r>
          </w:p>
          <w:p w14:paraId="14C27E6D"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w:t>
            </w:r>
          </w:p>
        </w:tc>
        <w:tc>
          <w:tcPr>
            <w:tcW w:w="5713" w:type="dxa"/>
            <w:gridSpan w:val="6"/>
            <w:tcBorders>
              <w:top w:val="single" w:sz="4" w:space="0" w:color="auto"/>
              <w:left w:val="single" w:sz="4" w:space="0" w:color="auto"/>
              <w:bottom w:val="single" w:sz="4" w:space="0" w:color="auto"/>
              <w:right w:val="single" w:sz="4" w:space="0" w:color="auto"/>
            </w:tcBorders>
            <w:vAlign w:val="center"/>
          </w:tcPr>
          <w:p w14:paraId="0478E64E"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4"/>
                <w:szCs w:val="24"/>
              </w:rPr>
            </w:pPr>
            <w:r w:rsidRPr="00EE532E">
              <w:rPr>
                <w:rFonts w:ascii="Times New Roman" w:hAnsi="Times New Roman"/>
                <w:color w:val="000000"/>
                <w:sz w:val="24"/>
                <w:szCs w:val="24"/>
              </w:rPr>
              <w:t>Location and Yield estimation</w:t>
            </w:r>
          </w:p>
        </w:tc>
        <w:tc>
          <w:tcPr>
            <w:tcW w:w="4345" w:type="dxa"/>
            <w:gridSpan w:val="4"/>
            <w:tcBorders>
              <w:top w:val="single" w:sz="4" w:space="0" w:color="auto"/>
              <w:left w:val="single" w:sz="4" w:space="0" w:color="auto"/>
              <w:bottom w:val="single" w:sz="4" w:space="0" w:color="auto"/>
            </w:tcBorders>
            <w:vAlign w:val="center"/>
          </w:tcPr>
          <w:p w14:paraId="2D27F57C"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24"/>
                <w:szCs w:val="24"/>
              </w:rPr>
            </w:pPr>
            <w:r w:rsidRPr="00EE532E">
              <w:rPr>
                <w:rFonts w:ascii="Times New Roman" w:hAnsi="Times New Roman"/>
                <w:color w:val="000000"/>
                <w:sz w:val="24"/>
                <w:szCs w:val="24"/>
              </w:rPr>
              <w:t>analysis</w:t>
            </w:r>
          </w:p>
        </w:tc>
      </w:tr>
      <w:tr w:rsidR="00EE532E" w:rsidRPr="00EE532E" w14:paraId="2B4614BB" w14:textId="77777777" w:rsidTr="00EE532E">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670" w:type="dxa"/>
            <w:vMerge/>
            <w:tcBorders>
              <w:bottom w:val="single" w:sz="4" w:space="0" w:color="auto"/>
              <w:right w:val="single" w:sz="4" w:space="0" w:color="auto"/>
            </w:tcBorders>
            <w:vAlign w:val="center"/>
            <w:hideMark/>
          </w:tcPr>
          <w:p w14:paraId="5D623DD4" w14:textId="77777777" w:rsidR="00EE532E" w:rsidRPr="00EE532E" w:rsidRDefault="00EE532E" w:rsidP="001D18A7">
            <w:pPr>
              <w:bidi w:val="0"/>
              <w:jc w:val="center"/>
              <w:rPr>
                <w:rFonts w:ascii="Times New Roman" w:hAnsi="Times New Roman"/>
                <w:color w:val="000000"/>
                <w:sz w:val="24"/>
                <w:szCs w:val="24"/>
              </w:rPr>
            </w:pPr>
          </w:p>
        </w:tc>
        <w:tc>
          <w:tcPr>
            <w:tcW w:w="996" w:type="dxa"/>
            <w:tcBorders>
              <w:top w:val="single" w:sz="4" w:space="0" w:color="auto"/>
              <w:left w:val="single" w:sz="4" w:space="0" w:color="auto"/>
              <w:bottom w:val="single" w:sz="4" w:space="0" w:color="auto"/>
            </w:tcBorders>
            <w:vAlign w:val="center"/>
            <w:hideMark/>
          </w:tcPr>
          <w:p w14:paraId="1CEACEC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yCenter</w:t>
            </w:r>
          </w:p>
        </w:tc>
        <w:tc>
          <w:tcPr>
            <w:tcW w:w="996" w:type="dxa"/>
            <w:tcBorders>
              <w:top w:val="single" w:sz="4" w:space="0" w:color="auto"/>
              <w:bottom w:val="single" w:sz="4" w:space="0" w:color="auto"/>
            </w:tcBorders>
            <w:vAlign w:val="center"/>
            <w:hideMark/>
          </w:tcPr>
          <w:p w14:paraId="770A625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xCenter</w:t>
            </w:r>
          </w:p>
        </w:tc>
        <w:tc>
          <w:tcPr>
            <w:tcW w:w="876" w:type="dxa"/>
            <w:tcBorders>
              <w:top w:val="single" w:sz="4" w:space="0" w:color="auto"/>
              <w:bottom w:val="single" w:sz="4" w:space="0" w:color="auto"/>
            </w:tcBorders>
            <w:vAlign w:val="center"/>
            <w:hideMark/>
          </w:tcPr>
          <w:p w14:paraId="646B34C3"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angle</w:t>
            </w:r>
          </w:p>
        </w:tc>
        <w:tc>
          <w:tcPr>
            <w:tcW w:w="819" w:type="dxa"/>
            <w:tcBorders>
              <w:top w:val="single" w:sz="4" w:space="0" w:color="auto"/>
              <w:bottom w:val="single" w:sz="4" w:space="0" w:color="auto"/>
            </w:tcBorders>
            <w:vAlign w:val="center"/>
            <w:hideMark/>
          </w:tcPr>
          <w:p w14:paraId="7FD40D9A"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major [cm]</w:t>
            </w:r>
          </w:p>
        </w:tc>
        <w:tc>
          <w:tcPr>
            <w:tcW w:w="850" w:type="dxa"/>
            <w:tcBorders>
              <w:top w:val="single" w:sz="4" w:space="0" w:color="auto"/>
              <w:bottom w:val="single" w:sz="4" w:space="0" w:color="auto"/>
            </w:tcBorders>
            <w:vAlign w:val="center"/>
            <w:hideMark/>
          </w:tcPr>
          <w:p w14:paraId="051ADB5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minor [cm]</w:t>
            </w:r>
          </w:p>
        </w:tc>
        <w:tc>
          <w:tcPr>
            <w:tcW w:w="1176" w:type="dxa"/>
            <w:tcBorders>
              <w:top w:val="single" w:sz="4" w:space="0" w:color="auto"/>
              <w:bottom w:val="single" w:sz="4" w:space="0" w:color="auto"/>
              <w:right w:val="single" w:sz="4" w:space="0" w:color="auto"/>
            </w:tcBorders>
            <w:vAlign w:val="center"/>
          </w:tcPr>
          <w:p w14:paraId="725C4408"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Estimated Wieght (KG)</w:t>
            </w:r>
          </w:p>
        </w:tc>
        <w:tc>
          <w:tcPr>
            <w:tcW w:w="923" w:type="dxa"/>
            <w:tcBorders>
              <w:top w:val="single" w:sz="4" w:space="0" w:color="auto"/>
              <w:left w:val="single" w:sz="4" w:space="0" w:color="auto"/>
              <w:bottom w:val="single" w:sz="4" w:space="0" w:color="auto"/>
            </w:tcBorders>
            <w:vAlign w:val="center"/>
            <w:hideMark/>
          </w:tcPr>
          <w:p w14:paraId="58AADB0B"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Actual Weight (KG)</w:t>
            </w:r>
          </w:p>
        </w:tc>
        <w:tc>
          <w:tcPr>
            <w:tcW w:w="763" w:type="dxa"/>
            <w:tcBorders>
              <w:top w:val="single" w:sz="4" w:space="0" w:color="auto"/>
              <w:bottom w:val="single" w:sz="4" w:space="0" w:color="auto"/>
            </w:tcBorders>
            <w:vAlign w:val="center"/>
            <w:hideMark/>
          </w:tcPr>
          <w:p w14:paraId="2DA223D1"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i/>
                <w:iCs/>
                <w:color w:val="000000"/>
                <w:sz w:val="24"/>
                <w:szCs w:val="24"/>
              </w:rPr>
            </w:pPr>
            <w:r w:rsidRPr="00EE532E">
              <w:rPr>
                <w:color w:val="000000"/>
                <w:sz w:val="24"/>
                <w:szCs w:val="24"/>
              </w:rPr>
              <w:t>Delta</w:t>
            </w:r>
          </w:p>
          <w:p w14:paraId="4044D53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(KG)</w:t>
            </w:r>
          </w:p>
        </w:tc>
        <w:tc>
          <w:tcPr>
            <w:tcW w:w="1269" w:type="dxa"/>
            <w:tcBorders>
              <w:top w:val="single" w:sz="4" w:space="0" w:color="auto"/>
              <w:bottom w:val="single" w:sz="4" w:space="0" w:color="auto"/>
            </w:tcBorders>
            <w:vAlign w:val="center"/>
            <w:hideMark/>
          </w:tcPr>
          <w:p w14:paraId="2BB40249"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Ellipse Fitted goodness</w:t>
            </w:r>
          </w:p>
        </w:tc>
        <w:tc>
          <w:tcPr>
            <w:tcW w:w="1390" w:type="dxa"/>
            <w:tcBorders>
              <w:top w:val="single" w:sz="4" w:space="0" w:color="auto"/>
              <w:bottom w:val="single" w:sz="4" w:space="0" w:color="auto"/>
            </w:tcBorders>
            <w:vAlign w:val="center"/>
            <w:hideMark/>
          </w:tcPr>
          <w:p w14:paraId="33C86E8E"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Gap analysis</w:t>
            </w:r>
          </w:p>
        </w:tc>
      </w:tr>
      <w:tr w:rsidR="00EE532E" w:rsidRPr="00EE532E" w14:paraId="540DC5D2" w14:textId="77777777" w:rsidTr="00EE532E">
        <w:trPr>
          <w:trHeight w:val="56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uto"/>
            </w:tcBorders>
            <w:noWrap/>
            <w:vAlign w:val="center"/>
            <w:hideMark/>
          </w:tcPr>
          <w:p w14:paraId="3A9606ED"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18</w:t>
            </w:r>
          </w:p>
        </w:tc>
        <w:tc>
          <w:tcPr>
            <w:tcW w:w="996" w:type="dxa"/>
            <w:tcBorders>
              <w:top w:val="single" w:sz="4" w:space="0" w:color="auto"/>
            </w:tcBorders>
            <w:noWrap/>
            <w:vAlign w:val="center"/>
            <w:hideMark/>
          </w:tcPr>
          <w:p w14:paraId="28948665"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3369.30</w:t>
            </w:r>
          </w:p>
        </w:tc>
        <w:tc>
          <w:tcPr>
            <w:tcW w:w="996" w:type="dxa"/>
            <w:tcBorders>
              <w:top w:val="single" w:sz="4" w:space="0" w:color="auto"/>
            </w:tcBorders>
            <w:noWrap/>
            <w:vAlign w:val="center"/>
            <w:hideMark/>
          </w:tcPr>
          <w:p w14:paraId="64F4916D"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4965.04</w:t>
            </w:r>
          </w:p>
        </w:tc>
        <w:tc>
          <w:tcPr>
            <w:tcW w:w="876" w:type="dxa"/>
            <w:tcBorders>
              <w:top w:val="single" w:sz="4" w:space="0" w:color="auto"/>
            </w:tcBorders>
            <w:noWrap/>
            <w:vAlign w:val="center"/>
            <w:hideMark/>
          </w:tcPr>
          <w:p w14:paraId="157C0068"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127.62</w:t>
            </w:r>
          </w:p>
        </w:tc>
        <w:tc>
          <w:tcPr>
            <w:tcW w:w="819" w:type="dxa"/>
            <w:tcBorders>
              <w:top w:val="single" w:sz="4" w:space="0" w:color="auto"/>
            </w:tcBorders>
            <w:noWrap/>
            <w:vAlign w:val="center"/>
            <w:hideMark/>
          </w:tcPr>
          <w:p w14:paraId="51284848"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19.78</w:t>
            </w:r>
          </w:p>
        </w:tc>
        <w:tc>
          <w:tcPr>
            <w:tcW w:w="850" w:type="dxa"/>
            <w:tcBorders>
              <w:top w:val="single" w:sz="4" w:space="0" w:color="auto"/>
            </w:tcBorders>
            <w:noWrap/>
            <w:vAlign w:val="center"/>
            <w:hideMark/>
          </w:tcPr>
          <w:p w14:paraId="1169DC55"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15.35</w:t>
            </w:r>
          </w:p>
        </w:tc>
        <w:tc>
          <w:tcPr>
            <w:tcW w:w="1176" w:type="dxa"/>
            <w:tcBorders>
              <w:top w:val="single" w:sz="4" w:space="0" w:color="auto"/>
              <w:right w:val="single" w:sz="4" w:space="0" w:color="auto"/>
            </w:tcBorders>
            <w:vAlign w:val="center"/>
          </w:tcPr>
          <w:p w14:paraId="25366B1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2.09</w:t>
            </w:r>
          </w:p>
        </w:tc>
        <w:tc>
          <w:tcPr>
            <w:tcW w:w="923" w:type="dxa"/>
            <w:tcBorders>
              <w:top w:val="single" w:sz="4" w:space="0" w:color="auto"/>
              <w:left w:val="single" w:sz="4" w:space="0" w:color="auto"/>
            </w:tcBorders>
            <w:noWrap/>
            <w:vAlign w:val="center"/>
            <w:hideMark/>
          </w:tcPr>
          <w:p w14:paraId="33B82741"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2.32</w:t>
            </w:r>
          </w:p>
        </w:tc>
        <w:tc>
          <w:tcPr>
            <w:tcW w:w="763" w:type="dxa"/>
            <w:tcBorders>
              <w:top w:val="single" w:sz="4" w:space="0" w:color="auto"/>
            </w:tcBorders>
            <w:noWrap/>
            <w:vAlign w:val="center"/>
            <w:hideMark/>
          </w:tcPr>
          <w:p w14:paraId="3AC6BBC9"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-0.23</w:t>
            </w:r>
          </w:p>
        </w:tc>
        <w:tc>
          <w:tcPr>
            <w:tcW w:w="1269" w:type="dxa"/>
            <w:tcBorders>
              <w:top w:val="single" w:sz="4" w:space="0" w:color="auto"/>
            </w:tcBorders>
            <w:vAlign w:val="center"/>
            <w:hideMark/>
          </w:tcPr>
          <w:p w14:paraId="751ED952"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slightly underfitted</w:t>
            </w:r>
          </w:p>
        </w:tc>
        <w:tc>
          <w:tcPr>
            <w:tcW w:w="1390" w:type="dxa"/>
            <w:tcBorders>
              <w:top w:val="single" w:sz="4" w:space="0" w:color="auto"/>
            </w:tcBorders>
            <w:vAlign w:val="center"/>
            <w:hideMark/>
          </w:tcPr>
          <w:p w14:paraId="3B840DAF"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illumination</w:t>
            </w:r>
          </w:p>
        </w:tc>
      </w:tr>
      <w:tr w:rsidR="00EE532E" w:rsidRPr="00EE532E" w14:paraId="66AB88DB" w14:textId="77777777" w:rsidTr="00EE532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2F6ADB90"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28</w:t>
            </w:r>
          </w:p>
        </w:tc>
        <w:tc>
          <w:tcPr>
            <w:tcW w:w="996" w:type="dxa"/>
            <w:noWrap/>
            <w:vAlign w:val="center"/>
            <w:hideMark/>
          </w:tcPr>
          <w:p w14:paraId="3175E7B9"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1067.02</w:t>
            </w:r>
          </w:p>
        </w:tc>
        <w:tc>
          <w:tcPr>
            <w:tcW w:w="996" w:type="dxa"/>
            <w:noWrap/>
            <w:vAlign w:val="center"/>
            <w:hideMark/>
          </w:tcPr>
          <w:p w14:paraId="134777D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4810.48</w:t>
            </w:r>
          </w:p>
        </w:tc>
        <w:tc>
          <w:tcPr>
            <w:tcW w:w="876" w:type="dxa"/>
            <w:noWrap/>
            <w:vAlign w:val="center"/>
            <w:hideMark/>
          </w:tcPr>
          <w:p w14:paraId="37CCCEC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117.21</w:t>
            </w:r>
          </w:p>
        </w:tc>
        <w:tc>
          <w:tcPr>
            <w:tcW w:w="819" w:type="dxa"/>
            <w:noWrap/>
            <w:vAlign w:val="center"/>
            <w:hideMark/>
          </w:tcPr>
          <w:p w14:paraId="47250B5F"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20.54</w:t>
            </w:r>
          </w:p>
        </w:tc>
        <w:tc>
          <w:tcPr>
            <w:tcW w:w="850" w:type="dxa"/>
            <w:noWrap/>
            <w:vAlign w:val="center"/>
            <w:hideMark/>
          </w:tcPr>
          <w:p w14:paraId="73321101"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14.72</w:t>
            </w:r>
          </w:p>
        </w:tc>
        <w:tc>
          <w:tcPr>
            <w:tcW w:w="1176" w:type="dxa"/>
            <w:tcBorders>
              <w:right w:val="single" w:sz="4" w:space="0" w:color="auto"/>
            </w:tcBorders>
            <w:vAlign w:val="center"/>
          </w:tcPr>
          <w:p w14:paraId="62C336DE"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2.00</w:t>
            </w:r>
          </w:p>
        </w:tc>
        <w:tc>
          <w:tcPr>
            <w:tcW w:w="923" w:type="dxa"/>
            <w:tcBorders>
              <w:left w:val="single" w:sz="4" w:space="0" w:color="auto"/>
            </w:tcBorders>
            <w:noWrap/>
            <w:vAlign w:val="center"/>
            <w:hideMark/>
          </w:tcPr>
          <w:p w14:paraId="761CC4E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1.994</w:t>
            </w:r>
          </w:p>
        </w:tc>
        <w:tc>
          <w:tcPr>
            <w:tcW w:w="763" w:type="dxa"/>
            <w:noWrap/>
            <w:vAlign w:val="center"/>
            <w:hideMark/>
          </w:tcPr>
          <w:p w14:paraId="48B9CA99"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0.01</w:t>
            </w:r>
          </w:p>
        </w:tc>
        <w:tc>
          <w:tcPr>
            <w:tcW w:w="1269" w:type="dxa"/>
            <w:vAlign w:val="center"/>
            <w:hideMark/>
          </w:tcPr>
          <w:p w14:paraId="1A9E27ED"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perfect</w:t>
            </w:r>
          </w:p>
        </w:tc>
        <w:tc>
          <w:tcPr>
            <w:tcW w:w="1390" w:type="dxa"/>
            <w:vAlign w:val="center"/>
            <w:hideMark/>
          </w:tcPr>
          <w:p w14:paraId="406E687E"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EE532E" w:rsidRPr="00EE532E" w14:paraId="6858C421" w14:textId="77777777" w:rsidTr="00EE532E">
        <w:trPr>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5DAE26A7"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29</w:t>
            </w:r>
          </w:p>
        </w:tc>
        <w:tc>
          <w:tcPr>
            <w:tcW w:w="996" w:type="dxa"/>
            <w:noWrap/>
            <w:vAlign w:val="center"/>
            <w:hideMark/>
          </w:tcPr>
          <w:p w14:paraId="7D0DC07D"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280.04</w:t>
            </w:r>
          </w:p>
        </w:tc>
        <w:tc>
          <w:tcPr>
            <w:tcW w:w="996" w:type="dxa"/>
            <w:noWrap/>
            <w:vAlign w:val="center"/>
            <w:hideMark/>
          </w:tcPr>
          <w:p w14:paraId="139E63DD"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4705.46</w:t>
            </w:r>
          </w:p>
        </w:tc>
        <w:tc>
          <w:tcPr>
            <w:tcW w:w="876" w:type="dxa"/>
            <w:noWrap/>
            <w:vAlign w:val="center"/>
            <w:hideMark/>
          </w:tcPr>
          <w:p w14:paraId="3E69D0DB"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90.51</w:t>
            </w:r>
          </w:p>
        </w:tc>
        <w:tc>
          <w:tcPr>
            <w:tcW w:w="819" w:type="dxa"/>
            <w:noWrap/>
            <w:vAlign w:val="center"/>
            <w:hideMark/>
          </w:tcPr>
          <w:p w14:paraId="7C7E248B"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16.01</w:t>
            </w:r>
          </w:p>
        </w:tc>
        <w:tc>
          <w:tcPr>
            <w:tcW w:w="850" w:type="dxa"/>
            <w:noWrap/>
            <w:vAlign w:val="center"/>
            <w:hideMark/>
          </w:tcPr>
          <w:p w14:paraId="0E4CD12D"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12.73</w:t>
            </w:r>
          </w:p>
        </w:tc>
        <w:tc>
          <w:tcPr>
            <w:tcW w:w="1176" w:type="dxa"/>
            <w:tcBorders>
              <w:right w:val="single" w:sz="4" w:space="0" w:color="auto"/>
            </w:tcBorders>
            <w:vAlign w:val="center"/>
          </w:tcPr>
          <w:p w14:paraId="34015562"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1.21</w:t>
            </w:r>
          </w:p>
        </w:tc>
        <w:tc>
          <w:tcPr>
            <w:tcW w:w="923" w:type="dxa"/>
            <w:tcBorders>
              <w:left w:val="single" w:sz="4" w:space="0" w:color="auto"/>
            </w:tcBorders>
            <w:noWrap/>
            <w:vAlign w:val="center"/>
            <w:hideMark/>
          </w:tcPr>
          <w:p w14:paraId="3235669F"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0.922</w:t>
            </w:r>
          </w:p>
        </w:tc>
        <w:tc>
          <w:tcPr>
            <w:tcW w:w="763" w:type="dxa"/>
            <w:noWrap/>
            <w:vAlign w:val="center"/>
            <w:hideMark/>
          </w:tcPr>
          <w:p w14:paraId="45AEA951"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0.29</w:t>
            </w:r>
          </w:p>
        </w:tc>
        <w:tc>
          <w:tcPr>
            <w:tcW w:w="1269" w:type="dxa"/>
            <w:vAlign w:val="center"/>
            <w:hideMark/>
          </w:tcPr>
          <w:p w14:paraId="58A2742C"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overfitted</w:t>
            </w:r>
          </w:p>
        </w:tc>
        <w:tc>
          <w:tcPr>
            <w:tcW w:w="1390" w:type="dxa"/>
            <w:vAlign w:val="center"/>
            <w:hideMark/>
          </w:tcPr>
          <w:p w14:paraId="6B4F9D77"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Chane Vese</w:t>
            </w:r>
          </w:p>
        </w:tc>
      </w:tr>
      <w:tr w:rsidR="00EE532E" w:rsidRPr="00EE532E" w14:paraId="1C0B0083" w14:textId="77777777" w:rsidTr="00EE532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30692764"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58</w:t>
            </w:r>
          </w:p>
        </w:tc>
        <w:tc>
          <w:tcPr>
            <w:tcW w:w="996" w:type="dxa"/>
            <w:noWrap/>
            <w:vAlign w:val="center"/>
            <w:hideMark/>
          </w:tcPr>
          <w:p w14:paraId="4D18F567"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3152.33</w:t>
            </w:r>
          </w:p>
        </w:tc>
        <w:tc>
          <w:tcPr>
            <w:tcW w:w="996" w:type="dxa"/>
            <w:noWrap/>
            <w:vAlign w:val="center"/>
            <w:hideMark/>
          </w:tcPr>
          <w:p w14:paraId="518B5499"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1155.82</w:t>
            </w:r>
          </w:p>
        </w:tc>
        <w:tc>
          <w:tcPr>
            <w:tcW w:w="876" w:type="dxa"/>
            <w:noWrap/>
            <w:vAlign w:val="center"/>
            <w:hideMark/>
          </w:tcPr>
          <w:p w14:paraId="693945CD"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53.71</w:t>
            </w:r>
          </w:p>
        </w:tc>
        <w:tc>
          <w:tcPr>
            <w:tcW w:w="819" w:type="dxa"/>
            <w:noWrap/>
            <w:vAlign w:val="center"/>
            <w:hideMark/>
          </w:tcPr>
          <w:p w14:paraId="5537A99B"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14.33</w:t>
            </w:r>
          </w:p>
        </w:tc>
        <w:tc>
          <w:tcPr>
            <w:tcW w:w="850" w:type="dxa"/>
            <w:noWrap/>
            <w:vAlign w:val="center"/>
            <w:hideMark/>
          </w:tcPr>
          <w:p w14:paraId="53727ADF"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12.35</w:t>
            </w:r>
          </w:p>
        </w:tc>
        <w:tc>
          <w:tcPr>
            <w:tcW w:w="1176" w:type="dxa"/>
            <w:tcBorders>
              <w:right w:val="single" w:sz="4" w:space="0" w:color="auto"/>
            </w:tcBorders>
            <w:vAlign w:val="center"/>
          </w:tcPr>
          <w:p w14:paraId="69E0958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1.04</w:t>
            </w:r>
          </w:p>
        </w:tc>
        <w:tc>
          <w:tcPr>
            <w:tcW w:w="923" w:type="dxa"/>
            <w:tcBorders>
              <w:left w:val="single" w:sz="4" w:space="0" w:color="auto"/>
            </w:tcBorders>
            <w:noWrap/>
            <w:vAlign w:val="center"/>
            <w:hideMark/>
          </w:tcPr>
          <w:p w14:paraId="67D43D31"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1.634</w:t>
            </w:r>
          </w:p>
        </w:tc>
        <w:tc>
          <w:tcPr>
            <w:tcW w:w="763" w:type="dxa"/>
            <w:noWrap/>
            <w:vAlign w:val="center"/>
            <w:hideMark/>
          </w:tcPr>
          <w:p w14:paraId="543C7E01"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-0.60</w:t>
            </w:r>
          </w:p>
        </w:tc>
        <w:tc>
          <w:tcPr>
            <w:tcW w:w="1269" w:type="dxa"/>
            <w:vAlign w:val="center"/>
            <w:hideMark/>
          </w:tcPr>
          <w:p w14:paraId="2FBADA36"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underfitted</w:t>
            </w:r>
          </w:p>
        </w:tc>
        <w:tc>
          <w:tcPr>
            <w:tcW w:w="1390" w:type="dxa"/>
            <w:vAlign w:val="center"/>
            <w:hideMark/>
          </w:tcPr>
          <w:p w14:paraId="2E520809"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occlusion</w:t>
            </w:r>
          </w:p>
        </w:tc>
      </w:tr>
      <w:tr w:rsidR="00EE532E" w:rsidRPr="00EE532E" w14:paraId="6D8F7840" w14:textId="77777777" w:rsidTr="00EE532E">
        <w:trPr>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6D1F60C1"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63</w:t>
            </w:r>
          </w:p>
        </w:tc>
        <w:tc>
          <w:tcPr>
            <w:tcW w:w="996" w:type="dxa"/>
            <w:noWrap/>
            <w:vAlign w:val="center"/>
            <w:hideMark/>
          </w:tcPr>
          <w:p w14:paraId="67CFAAAC"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1527.32</w:t>
            </w:r>
          </w:p>
        </w:tc>
        <w:tc>
          <w:tcPr>
            <w:tcW w:w="996" w:type="dxa"/>
            <w:noWrap/>
            <w:vAlign w:val="center"/>
            <w:hideMark/>
          </w:tcPr>
          <w:p w14:paraId="24D36B51"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5082.48</w:t>
            </w:r>
          </w:p>
        </w:tc>
        <w:tc>
          <w:tcPr>
            <w:tcW w:w="876" w:type="dxa"/>
            <w:noWrap/>
            <w:vAlign w:val="center"/>
            <w:hideMark/>
          </w:tcPr>
          <w:p w14:paraId="5DC8CC4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65.19</w:t>
            </w:r>
          </w:p>
        </w:tc>
        <w:tc>
          <w:tcPr>
            <w:tcW w:w="819" w:type="dxa"/>
            <w:noWrap/>
            <w:vAlign w:val="center"/>
            <w:hideMark/>
          </w:tcPr>
          <w:p w14:paraId="7B52A9EB"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16.24</w:t>
            </w:r>
          </w:p>
        </w:tc>
        <w:tc>
          <w:tcPr>
            <w:tcW w:w="850" w:type="dxa"/>
            <w:noWrap/>
            <w:vAlign w:val="center"/>
            <w:hideMark/>
          </w:tcPr>
          <w:p w14:paraId="2D4D978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14.19</w:t>
            </w:r>
          </w:p>
        </w:tc>
        <w:tc>
          <w:tcPr>
            <w:tcW w:w="1176" w:type="dxa"/>
            <w:tcBorders>
              <w:right w:val="single" w:sz="4" w:space="0" w:color="auto"/>
            </w:tcBorders>
            <w:vAlign w:val="center"/>
          </w:tcPr>
          <w:p w14:paraId="14BBEDB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1.50</w:t>
            </w:r>
          </w:p>
        </w:tc>
        <w:tc>
          <w:tcPr>
            <w:tcW w:w="923" w:type="dxa"/>
            <w:tcBorders>
              <w:left w:val="single" w:sz="4" w:space="0" w:color="auto"/>
            </w:tcBorders>
            <w:noWrap/>
            <w:vAlign w:val="center"/>
            <w:hideMark/>
          </w:tcPr>
          <w:p w14:paraId="089C4C9F"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1.672</w:t>
            </w:r>
          </w:p>
        </w:tc>
        <w:tc>
          <w:tcPr>
            <w:tcW w:w="763" w:type="dxa"/>
            <w:noWrap/>
            <w:vAlign w:val="center"/>
            <w:hideMark/>
          </w:tcPr>
          <w:p w14:paraId="6F3424E2"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-0.17</w:t>
            </w:r>
          </w:p>
        </w:tc>
        <w:tc>
          <w:tcPr>
            <w:tcW w:w="1269" w:type="dxa"/>
            <w:vAlign w:val="center"/>
            <w:hideMark/>
          </w:tcPr>
          <w:p w14:paraId="3E77E9FD"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slightly underfitted</w:t>
            </w:r>
          </w:p>
        </w:tc>
        <w:tc>
          <w:tcPr>
            <w:tcW w:w="1390" w:type="dxa"/>
            <w:vAlign w:val="center"/>
            <w:hideMark/>
          </w:tcPr>
          <w:p w14:paraId="19585A5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p>
        </w:tc>
      </w:tr>
      <w:tr w:rsidR="00EE532E" w:rsidRPr="00EE532E" w14:paraId="7AD2D33B" w14:textId="77777777" w:rsidTr="00EE532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3405209E"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64</w:t>
            </w:r>
          </w:p>
        </w:tc>
        <w:tc>
          <w:tcPr>
            <w:tcW w:w="996" w:type="dxa"/>
            <w:noWrap/>
            <w:vAlign w:val="center"/>
            <w:hideMark/>
          </w:tcPr>
          <w:p w14:paraId="43C1207E"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1811.97</w:t>
            </w:r>
          </w:p>
        </w:tc>
        <w:tc>
          <w:tcPr>
            <w:tcW w:w="996" w:type="dxa"/>
            <w:noWrap/>
            <w:vAlign w:val="center"/>
            <w:hideMark/>
          </w:tcPr>
          <w:p w14:paraId="63086C78"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5081.09</w:t>
            </w:r>
          </w:p>
        </w:tc>
        <w:tc>
          <w:tcPr>
            <w:tcW w:w="876" w:type="dxa"/>
            <w:noWrap/>
            <w:vAlign w:val="center"/>
            <w:hideMark/>
          </w:tcPr>
          <w:p w14:paraId="55362A9C"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73.53</w:t>
            </w:r>
          </w:p>
        </w:tc>
        <w:tc>
          <w:tcPr>
            <w:tcW w:w="819" w:type="dxa"/>
            <w:noWrap/>
            <w:vAlign w:val="center"/>
            <w:hideMark/>
          </w:tcPr>
          <w:p w14:paraId="1A0D758C"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17.67</w:t>
            </w:r>
          </w:p>
        </w:tc>
        <w:tc>
          <w:tcPr>
            <w:tcW w:w="850" w:type="dxa"/>
            <w:noWrap/>
            <w:vAlign w:val="center"/>
            <w:hideMark/>
          </w:tcPr>
          <w:p w14:paraId="11632B4B"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14.55</w:t>
            </w:r>
          </w:p>
        </w:tc>
        <w:tc>
          <w:tcPr>
            <w:tcW w:w="1176" w:type="dxa"/>
            <w:tcBorders>
              <w:right w:val="single" w:sz="4" w:space="0" w:color="auto"/>
            </w:tcBorders>
            <w:vAlign w:val="center"/>
          </w:tcPr>
          <w:p w14:paraId="24808EE6"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1.70</w:t>
            </w:r>
          </w:p>
        </w:tc>
        <w:tc>
          <w:tcPr>
            <w:tcW w:w="923" w:type="dxa"/>
            <w:tcBorders>
              <w:left w:val="single" w:sz="4" w:space="0" w:color="auto"/>
            </w:tcBorders>
            <w:noWrap/>
            <w:vAlign w:val="center"/>
            <w:hideMark/>
          </w:tcPr>
          <w:p w14:paraId="72F6DF4C"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1.63</w:t>
            </w:r>
          </w:p>
        </w:tc>
        <w:tc>
          <w:tcPr>
            <w:tcW w:w="763" w:type="dxa"/>
            <w:noWrap/>
            <w:vAlign w:val="center"/>
            <w:hideMark/>
          </w:tcPr>
          <w:p w14:paraId="03E16D56"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0.07</w:t>
            </w:r>
          </w:p>
        </w:tc>
        <w:tc>
          <w:tcPr>
            <w:tcW w:w="1269" w:type="dxa"/>
            <w:vAlign w:val="center"/>
            <w:hideMark/>
          </w:tcPr>
          <w:p w14:paraId="7A2C2021"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perfect</w:t>
            </w:r>
          </w:p>
        </w:tc>
        <w:tc>
          <w:tcPr>
            <w:tcW w:w="1390" w:type="dxa"/>
            <w:vAlign w:val="center"/>
            <w:hideMark/>
          </w:tcPr>
          <w:p w14:paraId="09D9926B"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EE532E" w:rsidRPr="00EE532E" w14:paraId="3ADD9997" w14:textId="77777777" w:rsidTr="00EE532E">
        <w:trPr>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04FE7FC4"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65</w:t>
            </w:r>
          </w:p>
        </w:tc>
        <w:tc>
          <w:tcPr>
            <w:tcW w:w="996" w:type="dxa"/>
            <w:noWrap/>
            <w:vAlign w:val="center"/>
            <w:hideMark/>
          </w:tcPr>
          <w:p w14:paraId="32782319"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1866.00</w:t>
            </w:r>
          </w:p>
        </w:tc>
        <w:tc>
          <w:tcPr>
            <w:tcW w:w="996" w:type="dxa"/>
            <w:noWrap/>
            <w:vAlign w:val="center"/>
            <w:hideMark/>
          </w:tcPr>
          <w:p w14:paraId="45E745F5"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5097.28</w:t>
            </w:r>
          </w:p>
        </w:tc>
        <w:tc>
          <w:tcPr>
            <w:tcW w:w="876" w:type="dxa"/>
            <w:noWrap/>
            <w:vAlign w:val="center"/>
            <w:hideMark/>
          </w:tcPr>
          <w:p w14:paraId="5473939B"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118.77</w:t>
            </w:r>
          </w:p>
        </w:tc>
        <w:tc>
          <w:tcPr>
            <w:tcW w:w="819" w:type="dxa"/>
            <w:noWrap/>
            <w:vAlign w:val="center"/>
            <w:hideMark/>
          </w:tcPr>
          <w:p w14:paraId="70F285B6"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18.56</w:t>
            </w:r>
          </w:p>
        </w:tc>
        <w:tc>
          <w:tcPr>
            <w:tcW w:w="850" w:type="dxa"/>
            <w:noWrap/>
            <w:vAlign w:val="center"/>
            <w:hideMark/>
          </w:tcPr>
          <w:p w14:paraId="2300803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17.53</w:t>
            </w:r>
          </w:p>
        </w:tc>
        <w:tc>
          <w:tcPr>
            <w:tcW w:w="1176" w:type="dxa"/>
            <w:tcBorders>
              <w:right w:val="single" w:sz="4" w:space="0" w:color="auto"/>
            </w:tcBorders>
            <w:vAlign w:val="center"/>
          </w:tcPr>
          <w:p w14:paraId="65449E5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2.53</w:t>
            </w:r>
          </w:p>
        </w:tc>
        <w:tc>
          <w:tcPr>
            <w:tcW w:w="923" w:type="dxa"/>
            <w:tcBorders>
              <w:left w:val="single" w:sz="4" w:space="0" w:color="auto"/>
            </w:tcBorders>
            <w:noWrap/>
            <w:vAlign w:val="center"/>
            <w:hideMark/>
          </w:tcPr>
          <w:p w14:paraId="147C5FC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2.72</w:t>
            </w:r>
          </w:p>
        </w:tc>
        <w:tc>
          <w:tcPr>
            <w:tcW w:w="763" w:type="dxa"/>
            <w:noWrap/>
            <w:vAlign w:val="center"/>
            <w:hideMark/>
          </w:tcPr>
          <w:p w14:paraId="02742BA5"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-0.19</w:t>
            </w:r>
          </w:p>
        </w:tc>
        <w:tc>
          <w:tcPr>
            <w:tcW w:w="1269" w:type="dxa"/>
            <w:vAlign w:val="center"/>
            <w:hideMark/>
          </w:tcPr>
          <w:p w14:paraId="3DBB0932"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slightly underfitted</w:t>
            </w:r>
          </w:p>
        </w:tc>
        <w:tc>
          <w:tcPr>
            <w:tcW w:w="1390" w:type="dxa"/>
            <w:vAlign w:val="center"/>
            <w:hideMark/>
          </w:tcPr>
          <w:p w14:paraId="4B5C9C1B"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p>
        </w:tc>
      </w:tr>
      <w:tr w:rsidR="00EE532E" w:rsidRPr="00EE532E" w14:paraId="389F19BE" w14:textId="77777777" w:rsidTr="00EE532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625A1144"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84</w:t>
            </w:r>
          </w:p>
        </w:tc>
        <w:tc>
          <w:tcPr>
            <w:tcW w:w="996" w:type="dxa"/>
            <w:noWrap/>
            <w:vAlign w:val="center"/>
            <w:hideMark/>
          </w:tcPr>
          <w:p w14:paraId="34554E9F"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513.37</w:t>
            </w:r>
          </w:p>
        </w:tc>
        <w:tc>
          <w:tcPr>
            <w:tcW w:w="996" w:type="dxa"/>
            <w:noWrap/>
            <w:vAlign w:val="center"/>
            <w:hideMark/>
          </w:tcPr>
          <w:p w14:paraId="47B5F956"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2801.18</w:t>
            </w:r>
          </w:p>
        </w:tc>
        <w:tc>
          <w:tcPr>
            <w:tcW w:w="876" w:type="dxa"/>
            <w:noWrap/>
            <w:vAlign w:val="center"/>
            <w:hideMark/>
          </w:tcPr>
          <w:p w14:paraId="2B2B2E56"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26.55</w:t>
            </w:r>
          </w:p>
        </w:tc>
        <w:tc>
          <w:tcPr>
            <w:tcW w:w="819" w:type="dxa"/>
            <w:noWrap/>
            <w:vAlign w:val="center"/>
            <w:hideMark/>
          </w:tcPr>
          <w:p w14:paraId="329D67C5"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18.27</w:t>
            </w:r>
          </w:p>
        </w:tc>
        <w:tc>
          <w:tcPr>
            <w:tcW w:w="850" w:type="dxa"/>
            <w:noWrap/>
            <w:vAlign w:val="center"/>
            <w:hideMark/>
          </w:tcPr>
          <w:p w14:paraId="5BA2B1D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14.03</w:t>
            </w:r>
          </w:p>
        </w:tc>
        <w:tc>
          <w:tcPr>
            <w:tcW w:w="1176" w:type="dxa"/>
            <w:tcBorders>
              <w:right w:val="single" w:sz="4" w:space="0" w:color="auto"/>
            </w:tcBorders>
            <w:vAlign w:val="center"/>
          </w:tcPr>
          <w:p w14:paraId="0B8CF3E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1.64</w:t>
            </w:r>
          </w:p>
        </w:tc>
        <w:tc>
          <w:tcPr>
            <w:tcW w:w="923" w:type="dxa"/>
            <w:tcBorders>
              <w:left w:val="single" w:sz="4" w:space="0" w:color="auto"/>
            </w:tcBorders>
            <w:noWrap/>
            <w:vAlign w:val="center"/>
            <w:hideMark/>
          </w:tcPr>
          <w:p w14:paraId="39749465"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1.49</w:t>
            </w:r>
          </w:p>
        </w:tc>
        <w:tc>
          <w:tcPr>
            <w:tcW w:w="763" w:type="dxa"/>
            <w:noWrap/>
            <w:vAlign w:val="center"/>
            <w:hideMark/>
          </w:tcPr>
          <w:p w14:paraId="486DAD2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0.15</w:t>
            </w:r>
          </w:p>
        </w:tc>
        <w:tc>
          <w:tcPr>
            <w:tcW w:w="1269" w:type="dxa"/>
            <w:vAlign w:val="center"/>
            <w:hideMark/>
          </w:tcPr>
          <w:p w14:paraId="32977493"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overfitted</w:t>
            </w:r>
          </w:p>
        </w:tc>
        <w:tc>
          <w:tcPr>
            <w:tcW w:w="1390" w:type="dxa"/>
            <w:vAlign w:val="center"/>
            <w:hideMark/>
          </w:tcPr>
          <w:p w14:paraId="775FFDF8"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EE532E" w:rsidRPr="00EE532E" w14:paraId="04C0FF7B" w14:textId="77777777" w:rsidTr="00EE532E">
        <w:trPr>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4AAB513C"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87</w:t>
            </w:r>
          </w:p>
        </w:tc>
        <w:tc>
          <w:tcPr>
            <w:tcW w:w="996" w:type="dxa"/>
            <w:noWrap/>
            <w:vAlign w:val="center"/>
            <w:hideMark/>
          </w:tcPr>
          <w:p w14:paraId="29584204"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3290.75</w:t>
            </w:r>
          </w:p>
        </w:tc>
        <w:tc>
          <w:tcPr>
            <w:tcW w:w="996" w:type="dxa"/>
            <w:noWrap/>
            <w:vAlign w:val="center"/>
            <w:hideMark/>
          </w:tcPr>
          <w:p w14:paraId="39E9576A"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1777.26</w:t>
            </w:r>
          </w:p>
        </w:tc>
        <w:tc>
          <w:tcPr>
            <w:tcW w:w="876" w:type="dxa"/>
            <w:noWrap/>
            <w:vAlign w:val="center"/>
            <w:hideMark/>
          </w:tcPr>
          <w:p w14:paraId="47CB4DA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121.67</w:t>
            </w:r>
          </w:p>
        </w:tc>
        <w:tc>
          <w:tcPr>
            <w:tcW w:w="819" w:type="dxa"/>
            <w:noWrap/>
            <w:vAlign w:val="center"/>
            <w:hideMark/>
          </w:tcPr>
          <w:p w14:paraId="5D6FF3AF"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21.37</w:t>
            </w:r>
          </w:p>
        </w:tc>
        <w:tc>
          <w:tcPr>
            <w:tcW w:w="850" w:type="dxa"/>
            <w:noWrap/>
            <w:vAlign w:val="center"/>
            <w:hideMark/>
          </w:tcPr>
          <w:p w14:paraId="2AE47ADC"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14.57</w:t>
            </w:r>
          </w:p>
        </w:tc>
        <w:tc>
          <w:tcPr>
            <w:tcW w:w="1176" w:type="dxa"/>
            <w:tcBorders>
              <w:right w:val="single" w:sz="4" w:space="0" w:color="auto"/>
            </w:tcBorders>
            <w:vAlign w:val="center"/>
          </w:tcPr>
          <w:p w14:paraId="1A4A0E2F"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2.04</w:t>
            </w:r>
          </w:p>
        </w:tc>
        <w:tc>
          <w:tcPr>
            <w:tcW w:w="923" w:type="dxa"/>
            <w:tcBorders>
              <w:left w:val="single" w:sz="4" w:space="0" w:color="auto"/>
            </w:tcBorders>
            <w:noWrap/>
            <w:vAlign w:val="center"/>
            <w:hideMark/>
          </w:tcPr>
          <w:p w14:paraId="260EE6C2"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2.378</w:t>
            </w:r>
          </w:p>
        </w:tc>
        <w:tc>
          <w:tcPr>
            <w:tcW w:w="763" w:type="dxa"/>
            <w:noWrap/>
            <w:vAlign w:val="center"/>
            <w:hideMark/>
          </w:tcPr>
          <w:p w14:paraId="24B77778"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-0.34</w:t>
            </w:r>
          </w:p>
        </w:tc>
        <w:tc>
          <w:tcPr>
            <w:tcW w:w="1269" w:type="dxa"/>
            <w:vAlign w:val="center"/>
            <w:hideMark/>
          </w:tcPr>
          <w:p w14:paraId="2D6F0C03"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underfitted</w:t>
            </w:r>
          </w:p>
        </w:tc>
        <w:tc>
          <w:tcPr>
            <w:tcW w:w="1390" w:type="dxa"/>
            <w:vAlign w:val="center"/>
            <w:hideMark/>
          </w:tcPr>
          <w:p w14:paraId="182CABA1"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illumination</w:t>
            </w:r>
          </w:p>
        </w:tc>
      </w:tr>
      <w:tr w:rsidR="00EE532E" w:rsidRPr="00EE532E" w14:paraId="4CBC92E2" w14:textId="77777777" w:rsidTr="00EE532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7B15C9CD"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88</w:t>
            </w:r>
          </w:p>
        </w:tc>
        <w:tc>
          <w:tcPr>
            <w:tcW w:w="996" w:type="dxa"/>
            <w:noWrap/>
            <w:vAlign w:val="center"/>
            <w:hideMark/>
          </w:tcPr>
          <w:p w14:paraId="0DEBBF8D"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3588.65</w:t>
            </w:r>
          </w:p>
        </w:tc>
        <w:tc>
          <w:tcPr>
            <w:tcW w:w="996" w:type="dxa"/>
            <w:noWrap/>
            <w:vAlign w:val="center"/>
            <w:hideMark/>
          </w:tcPr>
          <w:p w14:paraId="2820444A"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4839.86</w:t>
            </w:r>
          </w:p>
        </w:tc>
        <w:tc>
          <w:tcPr>
            <w:tcW w:w="876" w:type="dxa"/>
            <w:noWrap/>
            <w:vAlign w:val="center"/>
            <w:hideMark/>
          </w:tcPr>
          <w:p w14:paraId="78E889F8"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147.63</w:t>
            </w:r>
          </w:p>
        </w:tc>
        <w:tc>
          <w:tcPr>
            <w:tcW w:w="819" w:type="dxa"/>
            <w:noWrap/>
            <w:vAlign w:val="center"/>
            <w:hideMark/>
          </w:tcPr>
          <w:p w14:paraId="0C01ED0D"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16.05</w:t>
            </w:r>
          </w:p>
        </w:tc>
        <w:tc>
          <w:tcPr>
            <w:tcW w:w="850" w:type="dxa"/>
            <w:noWrap/>
            <w:vAlign w:val="center"/>
            <w:hideMark/>
          </w:tcPr>
          <w:p w14:paraId="40EFCC3C"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14.41</w:t>
            </w:r>
          </w:p>
        </w:tc>
        <w:tc>
          <w:tcPr>
            <w:tcW w:w="1176" w:type="dxa"/>
            <w:tcBorders>
              <w:right w:val="single" w:sz="4" w:space="0" w:color="auto"/>
            </w:tcBorders>
            <w:vAlign w:val="center"/>
          </w:tcPr>
          <w:p w14:paraId="4A7B02B2"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1.53</w:t>
            </w:r>
          </w:p>
        </w:tc>
        <w:tc>
          <w:tcPr>
            <w:tcW w:w="923" w:type="dxa"/>
            <w:tcBorders>
              <w:left w:val="single" w:sz="4" w:space="0" w:color="auto"/>
            </w:tcBorders>
            <w:noWrap/>
            <w:vAlign w:val="center"/>
            <w:hideMark/>
          </w:tcPr>
          <w:p w14:paraId="6C234BE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1.694</w:t>
            </w:r>
          </w:p>
        </w:tc>
        <w:tc>
          <w:tcPr>
            <w:tcW w:w="763" w:type="dxa"/>
            <w:noWrap/>
            <w:vAlign w:val="center"/>
            <w:hideMark/>
          </w:tcPr>
          <w:p w14:paraId="212352E1"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-0.17</w:t>
            </w:r>
          </w:p>
        </w:tc>
        <w:tc>
          <w:tcPr>
            <w:tcW w:w="1269" w:type="dxa"/>
            <w:vAlign w:val="center"/>
            <w:hideMark/>
          </w:tcPr>
          <w:p w14:paraId="632F4EB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no match</w:t>
            </w:r>
          </w:p>
        </w:tc>
        <w:tc>
          <w:tcPr>
            <w:tcW w:w="1390" w:type="dxa"/>
            <w:vAlign w:val="center"/>
            <w:hideMark/>
          </w:tcPr>
          <w:p w14:paraId="28EAA4AF"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cluster melon</w:t>
            </w:r>
          </w:p>
        </w:tc>
      </w:tr>
      <w:tr w:rsidR="00EE532E" w:rsidRPr="00EE532E" w14:paraId="643B9696" w14:textId="77777777" w:rsidTr="00EE532E">
        <w:trPr>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795BC29D"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90</w:t>
            </w:r>
          </w:p>
        </w:tc>
        <w:tc>
          <w:tcPr>
            <w:tcW w:w="996" w:type="dxa"/>
            <w:noWrap/>
            <w:vAlign w:val="center"/>
            <w:hideMark/>
          </w:tcPr>
          <w:p w14:paraId="5045EB0F"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2966.70</w:t>
            </w:r>
          </w:p>
        </w:tc>
        <w:tc>
          <w:tcPr>
            <w:tcW w:w="996" w:type="dxa"/>
            <w:noWrap/>
            <w:vAlign w:val="center"/>
            <w:hideMark/>
          </w:tcPr>
          <w:p w14:paraId="25577930"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5104.94</w:t>
            </w:r>
          </w:p>
        </w:tc>
        <w:tc>
          <w:tcPr>
            <w:tcW w:w="876" w:type="dxa"/>
            <w:noWrap/>
            <w:vAlign w:val="center"/>
            <w:hideMark/>
          </w:tcPr>
          <w:p w14:paraId="27D0FF01"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113.93</w:t>
            </w:r>
          </w:p>
        </w:tc>
        <w:tc>
          <w:tcPr>
            <w:tcW w:w="819" w:type="dxa"/>
            <w:noWrap/>
            <w:vAlign w:val="center"/>
            <w:hideMark/>
          </w:tcPr>
          <w:p w14:paraId="17D397AB"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16.81</w:t>
            </w:r>
          </w:p>
        </w:tc>
        <w:tc>
          <w:tcPr>
            <w:tcW w:w="850" w:type="dxa"/>
            <w:noWrap/>
            <w:vAlign w:val="center"/>
            <w:hideMark/>
          </w:tcPr>
          <w:p w14:paraId="2B6E277B"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13.18</w:t>
            </w:r>
          </w:p>
        </w:tc>
        <w:tc>
          <w:tcPr>
            <w:tcW w:w="1176" w:type="dxa"/>
            <w:tcBorders>
              <w:right w:val="single" w:sz="4" w:space="0" w:color="auto"/>
            </w:tcBorders>
            <w:vAlign w:val="center"/>
          </w:tcPr>
          <w:p w14:paraId="3BED618A"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1.35</w:t>
            </w:r>
          </w:p>
        </w:tc>
        <w:tc>
          <w:tcPr>
            <w:tcW w:w="923" w:type="dxa"/>
            <w:tcBorders>
              <w:left w:val="single" w:sz="4" w:space="0" w:color="auto"/>
            </w:tcBorders>
            <w:noWrap/>
            <w:vAlign w:val="center"/>
            <w:hideMark/>
          </w:tcPr>
          <w:p w14:paraId="1CC3CC64"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1.618</w:t>
            </w:r>
          </w:p>
        </w:tc>
        <w:tc>
          <w:tcPr>
            <w:tcW w:w="763" w:type="dxa"/>
            <w:noWrap/>
            <w:vAlign w:val="center"/>
            <w:hideMark/>
          </w:tcPr>
          <w:p w14:paraId="1E84E954"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-0.27</w:t>
            </w:r>
          </w:p>
        </w:tc>
        <w:tc>
          <w:tcPr>
            <w:tcW w:w="1269" w:type="dxa"/>
            <w:vAlign w:val="center"/>
            <w:hideMark/>
          </w:tcPr>
          <w:p w14:paraId="6BF7FC8D"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underfitted</w:t>
            </w:r>
          </w:p>
        </w:tc>
        <w:tc>
          <w:tcPr>
            <w:tcW w:w="1390" w:type="dxa"/>
            <w:vAlign w:val="center"/>
            <w:hideMark/>
          </w:tcPr>
          <w:p w14:paraId="23A0A08A"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Chane Vese</w:t>
            </w:r>
          </w:p>
        </w:tc>
      </w:tr>
      <w:tr w:rsidR="00EE532E" w:rsidRPr="00EE532E" w14:paraId="48611CA7" w14:textId="77777777" w:rsidTr="00EE532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5D0CEB22"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91</w:t>
            </w:r>
          </w:p>
        </w:tc>
        <w:tc>
          <w:tcPr>
            <w:tcW w:w="996" w:type="dxa"/>
            <w:noWrap/>
            <w:vAlign w:val="center"/>
            <w:hideMark/>
          </w:tcPr>
          <w:p w14:paraId="53A54DBE"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2974.83</w:t>
            </w:r>
          </w:p>
        </w:tc>
        <w:tc>
          <w:tcPr>
            <w:tcW w:w="996" w:type="dxa"/>
            <w:noWrap/>
            <w:vAlign w:val="center"/>
            <w:hideMark/>
          </w:tcPr>
          <w:p w14:paraId="07A45C6D"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5160.54</w:t>
            </w:r>
          </w:p>
        </w:tc>
        <w:tc>
          <w:tcPr>
            <w:tcW w:w="876" w:type="dxa"/>
            <w:noWrap/>
            <w:vAlign w:val="center"/>
            <w:hideMark/>
          </w:tcPr>
          <w:p w14:paraId="477A726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95.56</w:t>
            </w:r>
          </w:p>
        </w:tc>
        <w:tc>
          <w:tcPr>
            <w:tcW w:w="819" w:type="dxa"/>
            <w:noWrap/>
            <w:vAlign w:val="center"/>
            <w:hideMark/>
          </w:tcPr>
          <w:p w14:paraId="3F82B03B"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16.68</w:t>
            </w:r>
          </w:p>
        </w:tc>
        <w:tc>
          <w:tcPr>
            <w:tcW w:w="850" w:type="dxa"/>
            <w:noWrap/>
            <w:vAlign w:val="center"/>
            <w:hideMark/>
          </w:tcPr>
          <w:p w14:paraId="13AF9BBB"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13.82</w:t>
            </w:r>
          </w:p>
        </w:tc>
        <w:tc>
          <w:tcPr>
            <w:tcW w:w="1176" w:type="dxa"/>
            <w:tcBorders>
              <w:right w:val="single" w:sz="4" w:space="0" w:color="auto"/>
            </w:tcBorders>
            <w:vAlign w:val="center"/>
          </w:tcPr>
          <w:p w14:paraId="52F615AC"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1.46</w:t>
            </w:r>
          </w:p>
        </w:tc>
        <w:tc>
          <w:tcPr>
            <w:tcW w:w="923" w:type="dxa"/>
            <w:tcBorders>
              <w:left w:val="single" w:sz="4" w:space="0" w:color="auto"/>
            </w:tcBorders>
            <w:noWrap/>
            <w:vAlign w:val="center"/>
            <w:hideMark/>
          </w:tcPr>
          <w:p w14:paraId="45AA3EED"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1.47</w:t>
            </w:r>
          </w:p>
        </w:tc>
        <w:tc>
          <w:tcPr>
            <w:tcW w:w="763" w:type="dxa"/>
            <w:noWrap/>
            <w:vAlign w:val="center"/>
            <w:hideMark/>
          </w:tcPr>
          <w:p w14:paraId="2F3CE2F7"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-0.01</w:t>
            </w:r>
          </w:p>
        </w:tc>
        <w:tc>
          <w:tcPr>
            <w:tcW w:w="1269" w:type="dxa"/>
            <w:vAlign w:val="center"/>
            <w:hideMark/>
          </w:tcPr>
          <w:p w14:paraId="4DDBE18A"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slightly underfitted</w:t>
            </w:r>
          </w:p>
        </w:tc>
        <w:tc>
          <w:tcPr>
            <w:tcW w:w="1390" w:type="dxa"/>
            <w:vAlign w:val="center"/>
            <w:hideMark/>
          </w:tcPr>
          <w:p w14:paraId="076853BD"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EE532E" w:rsidRPr="00EE532E" w14:paraId="76AC92E8" w14:textId="77777777" w:rsidTr="00EE532E">
        <w:trPr>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509505D6"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1R</w:t>
            </w:r>
          </w:p>
        </w:tc>
        <w:tc>
          <w:tcPr>
            <w:tcW w:w="996" w:type="dxa"/>
            <w:noWrap/>
            <w:vAlign w:val="center"/>
            <w:hideMark/>
          </w:tcPr>
          <w:p w14:paraId="000DD46A"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1288.31</w:t>
            </w:r>
          </w:p>
        </w:tc>
        <w:tc>
          <w:tcPr>
            <w:tcW w:w="996" w:type="dxa"/>
            <w:noWrap/>
            <w:vAlign w:val="center"/>
            <w:hideMark/>
          </w:tcPr>
          <w:p w14:paraId="2D9A88AD"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2587.32</w:t>
            </w:r>
          </w:p>
        </w:tc>
        <w:tc>
          <w:tcPr>
            <w:tcW w:w="876" w:type="dxa"/>
            <w:noWrap/>
            <w:vAlign w:val="center"/>
            <w:hideMark/>
          </w:tcPr>
          <w:p w14:paraId="1C7A2819"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14.98</w:t>
            </w:r>
          </w:p>
        </w:tc>
        <w:tc>
          <w:tcPr>
            <w:tcW w:w="819" w:type="dxa"/>
            <w:noWrap/>
            <w:vAlign w:val="center"/>
            <w:hideMark/>
          </w:tcPr>
          <w:p w14:paraId="156100A1"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17.80</w:t>
            </w:r>
          </w:p>
        </w:tc>
        <w:tc>
          <w:tcPr>
            <w:tcW w:w="850" w:type="dxa"/>
            <w:noWrap/>
            <w:vAlign w:val="center"/>
            <w:hideMark/>
          </w:tcPr>
          <w:p w14:paraId="4561E725"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10.71</w:t>
            </w:r>
          </w:p>
        </w:tc>
        <w:tc>
          <w:tcPr>
            <w:tcW w:w="1176" w:type="dxa"/>
            <w:tcBorders>
              <w:right w:val="single" w:sz="4" w:space="0" w:color="auto"/>
            </w:tcBorders>
            <w:vAlign w:val="center"/>
          </w:tcPr>
          <w:p w14:paraId="57ED5B4B"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0.98</w:t>
            </w:r>
          </w:p>
        </w:tc>
        <w:tc>
          <w:tcPr>
            <w:tcW w:w="923" w:type="dxa"/>
            <w:tcBorders>
              <w:left w:val="single" w:sz="4" w:space="0" w:color="auto"/>
            </w:tcBorders>
            <w:noWrap/>
            <w:vAlign w:val="center"/>
            <w:hideMark/>
          </w:tcPr>
          <w:p w14:paraId="47D438D1"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1.196</w:t>
            </w:r>
          </w:p>
        </w:tc>
        <w:tc>
          <w:tcPr>
            <w:tcW w:w="763" w:type="dxa"/>
            <w:noWrap/>
            <w:vAlign w:val="center"/>
            <w:hideMark/>
          </w:tcPr>
          <w:p w14:paraId="33948B55"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-0.22</w:t>
            </w:r>
          </w:p>
        </w:tc>
        <w:tc>
          <w:tcPr>
            <w:tcW w:w="1269" w:type="dxa"/>
            <w:vAlign w:val="center"/>
            <w:hideMark/>
          </w:tcPr>
          <w:p w14:paraId="64B21AD0"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perfect</w:t>
            </w:r>
          </w:p>
        </w:tc>
        <w:tc>
          <w:tcPr>
            <w:tcW w:w="1390" w:type="dxa"/>
            <w:vAlign w:val="center"/>
            <w:hideMark/>
          </w:tcPr>
          <w:p w14:paraId="1FBB7CB9"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GSD</w:t>
            </w:r>
          </w:p>
        </w:tc>
      </w:tr>
      <w:tr w:rsidR="00EE532E" w:rsidRPr="00EE532E" w14:paraId="5E738086" w14:textId="77777777" w:rsidTr="00EE532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558CB5FB"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3R</w:t>
            </w:r>
          </w:p>
        </w:tc>
        <w:tc>
          <w:tcPr>
            <w:tcW w:w="996" w:type="dxa"/>
            <w:noWrap/>
            <w:vAlign w:val="center"/>
            <w:hideMark/>
          </w:tcPr>
          <w:p w14:paraId="122E4703"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1236.47</w:t>
            </w:r>
          </w:p>
        </w:tc>
        <w:tc>
          <w:tcPr>
            <w:tcW w:w="996" w:type="dxa"/>
            <w:noWrap/>
            <w:vAlign w:val="center"/>
            <w:hideMark/>
          </w:tcPr>
          <w:p w14:paraId="1466F5FD"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4902.30</w:t>
            </w:r>
          </w:p>
        </w:tc>
        <w:tc>
          <w:tcPr>
            <w:tcW w:w="876" w:type="dxa"/>
            <w:noWrap/>
            <w:vAlign w:val="center"/>
            <w:hideMark/>
          </w:tcPr>
          <w:p w14:paraId="4CF7B1B8"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25.16</w:t>
            </w:r>
          </w:p>
        </w:tc>
        <w:tc>
          <w:tcPr>
            <w:tcW w:w="819" w:type="dxa"/>
            <w:noWrap/>
            <w:vAlign w:val="center"/>
            <w:hideMark/>
          </w:tcPr>
          <w:p w14:paraId="5569AC45"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23.10</w:t>
            </w:r>
          </w:p>
        </w:tc>
        <w:tc>
          <w:tcPr>
            <w:tcW w:w="850" w:type="dxa"/>
            <w:noWrap/>
            <w:vAlign w:val="center"/>
            <w:hideMark/>
          </w:tcPr>
          <w:p w14:paraId="5202B765"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13.87</w:t>
            </w:r>
          </w:p>
        </w:tc>
        <w:tc>
          <w:tcPr>
            <w:tcW w:w="1176" w:type="dxa"/>
            <w:tcBorders>
              <w:right w:val="single" w:sz="4" w:space="0" w:color="auto"/>
            </w:tcBorders>
            <w:vAlign w:val="center"/>
          </w:tcPr>
          <w:p w14:paraId="4D427FD9"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2.00</w:t>
            </w:r>
          </w:p>
        </w:tc>
        <w:tc>
          <w:tcPr>
            <w:tcW w:w="923" w:type="dxa"/>
            <w:tcBorders>
              <w:left w:val="single" w:sz="4" w:space="0" w:color="auto"/>
            </w:tcBorders>
            <w:noWrap/>
            <w:vAlign w:val="center"/>
            <w:hideMark/>
          </w:tcPr>
          <w:p w14:paraId="0B2F7FBA"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1.83</w:t>
            </w:r>
          </w:p>
        </w:tc>
        <w:tc>
          <w:tcPr>
            <w:tcW w:w="763" w:type="dxa"/>
            <w:noWrap/>
            <w:vAlign w:val="center"/>
            <w:hideMark/>
          </w:tcPr>
          <w:p w14:paraId="3843B885"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0.17</w:t>
            </w:r>
          </w:p>
        </w:tc>
        <w:tc>
          <w:tcPr>
            <w:tcW w:w="1269" w:type="dxa"/>
            <w:vAlign w:val="center"/>
            <w:hideMark/>
          </w:tcPr>
          <w:p w14:paraId="190A97C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slightly overfitted</w:t>
            </w:r>
          </w:p>
        </w:tc>
        <w:tc>
          <w:tcPr>
            <w:tcW w:w="1390" w:type="dxa"/>
            <w:vAlign w:val="center"/>
            <w:hideMark/>
          </w:tcPr>
          <w:p w14:paraId="466CFEB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Chane Vese</w:t>
            </w:r>
          </w:p>
        </w:tc>
      </w:tr>
      <w:tr w:rsidR="00EE532E" w:rsidRPr="00EE532E" w14:paraId="6C8EF9AB" w14:textId="77777777" w:rsidTr="00EE532E">
        <w:trPr>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101685AD"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H</w:t>
            </w:r>
          </w:p>
        </w:tc>
        <w:tc>
          <w:tcPr>
            <w:tcW w:w="996" w:type="dxa"/>
            <w:noWrap/>
            <w:vAlign w:val="center"/>
            <w:hideMark/>
          </w:tcPr>
          <w:p w14:paraId="4B12EE07"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1369.05</w:t>
            </w:r>
          </w:p>
        </w:tc>
        <w:tc>
          <w:tcPr>
            <w:tcW w:w="996" w:type="dxa"/>
            <w:noWrap/>
            <w:vAlign w:val="center"/>
            <w:hideMark/>
          </w:tcPr>
          <w:p w14:paraId="30425484"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2441.38</w:t>
            </w:r>
          </w:p>
        </w:tc>
        <w:tc>
          <w:tcPr>
            <w:tcW w:w="876" w:type="dxa"/>
            <w:noWrap/>
            <w:vAlign w:val="center"/>
            <w:hideMark/>
          </w:tcPr>
          <w:p w14:paraId="7BB11AD9"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149.48</w:t>
            </w:r>
          </w:p>
        </w:tc>
        <w:tc>
          <w:tcPr>
            <w:tcW w:w="819" w:type="dxa"/>
            <w:noWrap/>
            <w:vAlign w:val="center"/>
            <w:hideMark/>
          </w:tcPr>
          <w:p w14:paraId="5460014C"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20.90</w:t>
            </w:r>
          </w:p>
        </w:tc>
        <w:tc>
          <w:tcPr>
            <w:tcW w:w="850" w:type="dxa"/>
            <w:noWrap/>
            <w:vAlign w:val="center"/>
            <w:hideMark/>
          </w:tcPr>
          <w:p w14:paraId="021EB43A"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10.95</w:t>
            </w:r>
          </w:p>
        </w:tc>
        <w:tc>
          <w:tcPr>
            <w:tcW w:w="1176" w:type="dxa"/>
            <w:tcBorders>
              <w:right w:val="single" w:sz="4" w:space="0" w:color="auto"/>
            </w:tcBorders>
            <w:vAlign w:val="center"/>
          </w:tcPr>
          <w:p w14:paraId="6EF4D2F5"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1.17</w:t>
            </w:r>
          </w:p>
        </w:tc>
        <w:tc>
          <w:tcPr>
            <w:tcW w:w="923" w:type="dxa"/>
            <w:tcBorders>
              <w:left w:val="single" w:sz="4" w:space="0" w:color="auto"/>
            </w:tcBorders>
            <w:noWrap/>
            <w:vAlign w:val="center"/>
            <w:hideMark/>
          </w:tcPr>
          <w:p w14:paraId="414E028F"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1.406</w:t>
            </w:r>
          </w:p>
        </w:tc>
        <w:tc>
          <w:tcPr>
            <w:tcW w:w="763" w:type="dxa"/>
            <w:noWrap/>
            <w:vAlign w:val="center"/>
            <w:hideMark/>
          </w:tcPr>
          <w:p w14:paraId="68C4F499"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-0.23</w:t>
            </w:r>
          </w:p>
        </w:tc>
        <w:tc>
          <w:tcPr>
            <w:tcW w:w="1269" w:type="dxa"/>
            <w:vAlign w:val="center"/>
            <w:hideMark/>
          </w:tcPr>
          <w:p w14:paraId="66E88AD0"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underfitted</w:t>
            </w:r>
          </w:p>
        </w:tc>
        <w:tc>
          <w:tcPr>
            <w:tcW w:w="1390" w:type="dxa"/>
            <w:vAlign w:val="center"/>
            <w:hideMark/>
          </w:tcPr>
          <w:p w14:paraId="022249B9"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occlusion+</w:t>
            </w:r>
          </w:p>
          <w:p w14:paraId="7872F0DB"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illumination</w:t>
            </w:r>
          </w:p>
        </w:tc>
      </w:tr>
      <w:tr w:rsidR="00EE532E" w:rsidRPr="00EE532E" w14:paraId="3B673EEA" w14:textId="77777777" w:rsidTr="00EE532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440D0C7B"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K</w:t>
            </w:r>
          </w:p>
        </w:tc>
        <w:tc>
          <w:tcPr>
            <w:tcW w:w="996" w:type="dxa"/>
            <w:noWrap/>
            <w:vAlign w:val="center"/>
            <w:hideMark/>
          </w:tcPr>
          <w:p w14:paraId="43A4B229"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1193.77</w:t>
            </w:r>
          </w:p>
        </w:tc>
        <w:tc>
          <w:tcPr>
            <w:tcW w:w="996" w:type="dxa"/>
            <w:noWrap/>
            <w:vAlign w:val="center"/>
            <w:hideMark/>
          </w:tcPr>
          <w:p w14:paraId="2053A2D1"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3661.82</w:t>
            </w:r>
          </w:p>
        </w:tc>
        <w:tc>
          <w:tcPr>
            <w:tcW w:w="876" w:type="dxa"/>
            <w:noWrap/>
            <w:vAlign w:val="center"/>
            <w:hideMark/>
          </w:tcPr>
          <w:p w14:paraId="4399F03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172.47</w:t>
            </w:r>
          </w:p>
        </w:tc>
        <w:tc>
          <w:tcPr>
            <w:tcW w:w="819" w:type="dxa"/>
            <w:noWrap/>
            <w:vAlign w:val="center"/>
            <w:hideMark/>
          </w:tcPr>
          <w:p w14:paraId="03A0272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19.35</w:t>
            </w:r>
          </w:p>
        </w:tc>
        <w:tc>
          <w:tcPr>
            <w:tcW w:w="850" w:type="dxa"/>
            <w:noWrap/>
            <w:vAlign w:val="center"/>
            <w:hideMark/>
          </w:tcPr>
          <w:p w14:paraId="3209A741"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13.31</w:t>
            </w:r>
          </w:p>
        </w:tc>
        <w:tc>
          <w:tcPr>
            <w:tcW w:w="1176" w:type="dxa"/>
            <w:tcBorders>
              <w:right w:val="single" w:sz="4" w:space="0" w:color="auto"/>
            </w:tcBorders>
            <w:vAlign w:val="center"/>
          </w:tcPr>
          <w:p w14:paraId="37623E08"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1.57</w:t>
            </w:r>
          </w:p>
        </w:tc>
        <w:tc>
          <w:tcPr>
            <w:tcW w:w="923" w:type="dxa"/>
            <w:tcBorders>
              <w:left w:val="single" w:sz="4" w:space="0" w:color="auto"/>
            </w:tcBorders>
            <w:noWrap/>
            <w:vAlign w:val="center"/>
            <w:hideMark/>
          </w:tcPr>
          <w:p w14:paraId="4EF29571"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1.704</w:t>
            </w:r>
          </w:p>
        </w:tc>
        <w:tc>
          <w:tcPr>
            <w:tcW w:w="763" w:type="dxa"/>
            <w:noWrap/>
            <w:vAlign w:val="center"/>
            <w:hideMark/>
          </w:tcPr>
          <w:p w14:paraId="4B5BF667"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-0.14</w:t>
            </w:r>
          </w:p>
        </w:tc>
        <w:tc>
          <w:tcPr>
            <w:tcW w:w="1269" w:type="dxa"/>
            <w:vAlign w:val="center"/>
            <w:hideMark/>
          </w:tcPr>
          <w:p w14:paraId="2208ABE8"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slightly underfitted</w:t>
            </w:r>
          </w:p>
        </w:tc>
        <w:tc>
          <w:tcPr>
            <w:tcW w:w="1390" w:type="dxa"/>
            <w:vAlign w:val="center"/>
            <w:hideMark/>
          </w:tcPr>
          <w:p w14:paraId="41B798A1"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p>
        </w:tc>
      </w:tr>
      <w:tr w:rsidR="00EE532E" w:rsidRPr="00EE532E" w14:paraId="5C97C8D8" w14:textId="77777777" w:rsidTr="00EE532E">
        <w:trPr>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02E57C77"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L</w:t>
            </w:r>
          </w:p>
        </w:tc>
        <w:tc>
          <w:tcPr>
            <w:tcW w:w="996" w:type="dxa"/>
            <w:noWrap/>
            <w:vAlign w:val="center"/>
            <w:hideMark/>
          </w:tcPr>
          <w:p w14:paraId="38E49276"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1199.33</w:t>
            </w:r>
          </w:p>
        </w:tc>
        <w:tc>
          <w:tcPr>
            <w:tcW w:w="996" w:type="dxa"/>
            <w:noWrap/>
            <w:vAlign w:val="center"/>
            <w:hideMark/>
          </w:tcPr>
          <w:p w14:paraId="33D3794F"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4510.84</w:t>
            </w:r>
          </w:p>
        </w:tc>
        <w:tc>
          <w:tcPr>
            <w:tcW w:w="876" w:type="dxa"/>
            <w:noWrap/>
            <w:vAlign w:val="center"/>
            <w:hideMark/>
          </w:tcPr>
          <w:p w14:paraId="52E19E45"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122.26</w:t>
            </w:r>
          </w:p>
        </w:tc>
        <w:tc>
          <w:tcPr>
            <w:tcW w:w="819" w:type="dxa"/>
            <w:noWrap/>
            <w:vAlign w:val="center"/>
            <w:hideMark/>
          </w:tcPr>
          <w:p w14:paraId="34819D5A"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22.30</w:t>
            </w:r>
          </w:p>
        </w:tc>
        <w:tc>
          <w:tcPr>
            <w:tcW w:w="850" w:type="dxa"/>
            <w:noWrap/>
            <w:vAlign w:val="center"/>
            <w:hideMark/>
          </w:tcPr>
          <w:p w14:paraId="6B7E48D4"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13.82</w:t>
            </w:r>
          </w:p>
        </w:tc>
        <w:tc>
          <w:tcPr>
            <w:tcW w:w="1176" w:type="dxa"/>
            <w:tcBorders>
              <w:right w:val="single" w:sz="4" w:space="0" w:color="auto"/>
            </w:tcBorders>
            <w:vAlign w:val="center"/>
          </w:tcPr>
          <w:p w14:paraId="66BCE3A0"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1.92</w:t>
            </w:r>
          </w:p>
        </w:tc>
        <w:tc>
          <w:tcPr>
            <w:tcW w:w="923" w:type="dxa"/>
            <w:tcBorders>
              <w:left w:val="single" w:sz="4" w:space="0" w:color="auto"/>
            </w:tcBorders>
            <w:noWrap/>
            <w:vAlign w:val="center"/>
            <w:hideMark/>
          </w:tcPr>
          <w:p w14:paraId="77755FA4"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1.848</w:t>
            </w:r>
          </w:p>
        </w:tc>
        <w:tc>
          <w:tcPr>
            <w:tcW w:w="763" w:type="dxa"/>
            <w:noWrap/>
            <w:vAlign w:val="center"/>
            <w:hideMark/>
          </w:tcPr>
          <w:p w14:paraId="6CE313B5"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0.07</w:t>
            </w:r>
          </w:p>
        </w:tc>
        <w:tc>
          <w:tcPr>
            <w:tcW w:w="1269" w:type="dxa"/>
            <w:vAlign w:val="center"/>
            <w:hideMark/>
          </w:tcPr>
          <w:p w14:paraId="5E77EDC7"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r w:rsidRPr="00EE532E">
              <w:rPr>
                <w:color w:val="000000"/>
                <w:sz w:val="24"/>
                <w:szCs w:val="24"/>
              </w:rPr>
              <w:t>perfect</w:t>
            </w:r>
          </w:p>
        </w:tc>
        <w:tc>
          <w:tcPr>
            <w:tcW w:w="1390" w:type="dxa"/>
            <w:vAlign w:val="center"/>
            <w:hideMark/>
          </w:tcPr>
          <w:p w14:paraId="39E9E234"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sz w:val="24"/>
                <w:szCs w:val="24"/>
              </w:rPr>
            </w:pPr>
          </w:p>
        </w:tc>
      </w:tr>
      <w:tr w:rsidR="00EE532E" w:rsidRPr="00EE532E" w14:paraId="28C114C5" w14:textId="77777777" w:rsidTr="00EE532E">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670" w:type="dxa"/>
            <w:noWrap/>
            <w:vAlign w:val="center"/>
            <w:hideMark/>
          </w:tcPr>
          <w:p w14:paraId="4600EC25" w14:textId="77777777" w:rsidR="00EE532E" w:rsidRPr="00EE532E" w:rsidRDefault="00EE532E" w:rsidP="001D18A7">
            <w:pPr>
              <w:bidi w:val="0"/>
              <w:jc w:val="center"/>
              <w:rPr>
                <w:rFonts w:ascii="Times New Roman" w:hAnsi="Times New Roman"/>
                <w:color w:val="000000"/>
                <w:sz w:val="24"/>
                <w:szCs w:val="24"/>
              </w:rPr>
            </w:pPr>
            <w:r w:rsidRPr="00EE532E">
              <w:rPr>
                <w:rFonts w:ascii="Times New Roman" w:hAnsi="Times New Roman"/>
                <w:color w:val="000000"/>
                <w:sz w:val="24"/>
                <w:szCs w:val="24"/>
              </w:rPr>
              <w:t>S</w:t>
            </w:r>
          </w:p>
        </w:tc>
        <w:tc>
          <w:tcPr>
            <w:tcW w:w="996" w:type="dxa"/>
            <w:noWrap/>
            <w:vAlign w:val="center"/>
            <w:hideMark/>
          </w:tcPr>
          <w:p w14:paraId="2C7033F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1440.16</w:t>
            </w:r>
          </w:p>
        </w:tc>
        <w:tc>
          <w:tcPr>
            <w:tcW w:w="996" w:type="dxa"/>
            <w:noWrap/>
            <w:vAlign w:val="center"/>
            <w:hideMark/>
          </w:tcPr>
          <w:p w14:paraId="678558A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147.43</w:t>
            </w:r>
          </w:p>
        </w:tc>
        <w:tc>
          <w:tcPr>
            <w:tcW w:w="876" w:type="dxa"/>
            <w:noWrap/>
            <w:vAlign w:val="center"/>
            <w:hideMark/>
          </w:tcPr>
          <w:p w14:paraId="01A5D52F"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10.70</w:t>
            </w:r>
          </w:p>
        </w:tc>
        <w:tc>
          <w:tcPr>
            <w:tcW w:w="819" w:type="dxa"/>
            <w:noWrap/>
            <w:vAlign w:val="center"/>
            <w:hideMark/>
          </w:tcPr>
          <w:p w14:paraId="51F0247F"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20.76</w:t>
            </w:r>
          </w:p>
        </w:tc>
        <w:tc>
          <w:tcPr>
            <w:tcW w:w="850" w:type="dxa"/>
            <w:noWrap/>
            <w:vAlign w:val="center"/>
            <w:hideMark/>
          </w:tcPr>
          <w:p w14:paraId="04B4ED5D"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12.62</w:t>
            </w:r>
          </w:p>
        </w:tc>
        <w:tc>
          <w:tcPr>
            <w:tcW w:w="1176" w:type="dxa"/>
            <w:tcBorders>
              <w:right w:val="single" w:sz="4" w:space="0" w:color="auto"/>
            </w:tcBorders>
            <w:vAlign w:val="center"/>
          </w:tcPr>
          <w:p w14:paraId="2C02C3D5"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1.51</w:t>
            </w:r>
          </w:p>
        </w:tc>
        <w:tc>
          <w:tcPr>
            <w:tcW w:w="923" w:type="dxa"/>
            <w:tcBorders>
              <w:left w:val="single" w:sz="4" w:space="0" w:color="auto"/>
            </w:tcBorders>
            <w:noWrap/>
            <w:vAlign w:val="center"/>
            <w:hideMark/>
          </w:tcPr>
          <w:p w14:paraId="011F7AF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1.564</w:t>
            </w:r>
          </w:p>
        </w:tc>
        <w:tc>
          <w:tcPr>
            <w:tcW w:w="763" w:type="dxa"/>
            <w:noWrap/>
            <w:vAlign w:val="center"/>
            <w:hideMark/>
          </w:tcPr>
          <w:p w14:paraId="2FBC9B70"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-0.05</w:t>
            </w:r>
          </w:p>
        </w:tc>
        <w:tc>
          <w:tcPr>
            <w:tcW w:w="1269" w:type="dxa"/>
            <w:vAlign w:val="center"/>
            <w:hideMark/>
          </w:tcPr>
          <w:p w14:paraId="71A3E563"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no match</w:t>
            </w:r>
          </w:p>
        </w:tc>
        <w:tc>
          <w:tcPr>
            <w:tcW w:w="1390" w:type="dxa"/>
            <w:vAlign w:val="center"/>
            <w:hideMark/>
          </w:tcPr>
          <w:p w14:paraId="37A3FA2B"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sz w:val="24"/>
                <w:szCs w:val="24"/>
              </w:rPr>
            </w:pPr>
            <w:r w:rsidRPr="00EE532E">
              <w:rPr>
                <w:color w:val="000000"/>
                <w:sz w:val="24"/>
                <w:szCs w:val="24"/>
              </w:rPr>
              <w:t>illumination</w:t>
            </w:r>
          </w:p>
        </w:tc>
      </w:tr>
    </w:tbl>
    <w:p w14:paraId="1246988B"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3956D135"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52A4A762"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p>
    <w:p w14:paraId="11B63F3C" w14:textId="77777777" w:rsidR="00EE532E" w:rsidRPr="00EE532E" w:rsidRDefault="00EE532E" w:rsidP="001D18A7">
      <w:pPr>
        <w:keepNext/>
        <w:keepLines/>
        <w:tabs>
          <w:tab w:val="left" w:pos="357"/>
        </w:tabs>
        <w:bidi w:val="0"/>
        <w:spacing w:after="200" w:line="276" w:lineRule="auto"/>
        <w:jc w:val="center"/>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lastRenderedPageBreak/>
        <w:t xml:space="preserve">Table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Table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color w:val="44546A"/>
          <w:lang w:bidi="ar-SA"/>
        </w:rPr>
        <w:t>6</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Weight estimation results</w:t>
      </w:r>
    </w:p>
    <w:tbl>
      <w:tblPr>
        <w:tblStyle w:val="PlainTable31"/>
        <w:tblW w:w="72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560"/>
        <w:gridCol w:w="1283"/>
        <w:gridCol w:w="1543"/>
        <w:gridCol w:w="2126"/>
        <w:gridCol w:w="1063"/>
      </w:tblGrid>
      <w:tr w:rsidR="00EE532E" w:rsidRPr="00EE532E" w14:paraId="12685E59" w14:textId="77777777" w:rsidTr="00EE532E">
        <w:trPr>
          <w:cnfStyle w:val="100000000000" w:firstRow="1" w:lastRow="0" w:firstColumn="0" w:lastColumn="0" w:oddVBand="0" w:evenVBand="0" w:oddHBand="0" w:evenHBand="0" w:firstRowFirstColumn="0" w:firstRowLastColumn="0" w:lastRowFirstColumn="0" w:lastRowLastColumn="0"/>
          <w:trHeight w:val="920"/>
          <w:jc w:val="center"/>
        </w:trPr>
        <w:tc>
          <w:tcPr>
            <w:cnfStyle w:val="001000000100" w:firstRow="0" w:lastRow="0" w:firstColumn="1" w:lastColumn="0" w:oddVBand="0" w:evenVBand="0" w:oddHBand="0" w:evenHBand="0" w:firstRowFirstColumn="1" w:firstRowLastColumn="0" w:lastRowFirstColumn="0" w:lastRowLastColumn="0"/>
            <w:tcW w:w="1560" w:type="dxa"/>
            <w:shd w:val="clear" w:color="auto" w:fill="FFFFFF"/>
            <w:noWrap/>
            <w:hideMark/>
          </w:tcPr>
          <w:p w14:paraId="17A4921A" w14:textId="77777777" w:rsidR="00EE532E" w:rsidRPr="00EE532E" w:rsidRDefault="00EE532E" w:rsidP="001D18A7">
            <w:pPr>
              <w:bidi w:val="0"/>
              <w:rPr>
                <w:rFonts w:ascii="Arial" w:hAnsi="Arial" w:cs="Arial"/>
                <w:color w:val="000000"/>
              </w:rPr>
            </w:pPr>
            <w:r w:rsidRPr="00EE532E">
              <w:rPr>
                <w:rFonts w:ascii="Arial" w:hAnsi="Arial" w:cs="Arial"/>
                <w:color w:val="000000"/>
              </w:rPr>
              <w:t> </w:t>
            </w:r>
          </w:p>
        </w:tc>
        <w:tc>
          <w:tcPr>
            <w:tcW w:w="1003" w:type="dxa"/>
            <w:shd w:val="clear" w:color="auto" w:fill="FFFFFF"/>
            <w:hideMark/>
          </w:tcPr>
          <w:p w14:paraId="1F85B6DB"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Number of Melons</w:t>
            </w:r>
          </w:p>
        </w:tc>
        <w:tc>
          <w:tcPr>
            <w:tcW w:w="1543" w:type="dxa"/>
            <w:shd w:val="clear" w:color="auto" w:fill="FFFFFF"/>
            <w:hideMark/>
          </w:tcPr>
          <w:p w14:paraId="67C4A701"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Total Actual Weight (KG)</w:t>
            </w:r>
          </w:p>
        </w:tc>
        <w:tc>
          <w:tcPr>
            <w:tcW w:w="2126" w:type="dxa"/>
            <w:shd w:val="clear" w:color="auto" w:fill="FFFFFF"/>
            <w:hideMark/>
          </w:tcPr>
          <w:p w14:paraId="7E47BB15"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Overall Deviation of Weight %</w:t>
            </w:r>
          </w:p>
        </w:tc>
        <w:tc>
          <w:tcPr>
            <w:tcW w:w="1063" w:type="dxa"/>
            <w:shd w:val="clear" w:color="auto" w:fill="FFFFFF"/>
            <w:hideMark/>
          </w:tcPr>
          <w:p w14:paraId="20E12026"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 xml:space="preserve">MAPE </w:t>
            </w:r>
          </w:p>
          <w:p w14:paraId="779B0DAB" w14:textId="77777777" w:rsidR="00EE532E" w:rsidRPr="00EE532E" w:rsidRDefault="00EE532E" w:rsidP="001D18A7">
            <w:pPr>
              <w:bidi w:val="0"/>
              <w:jc w:val="center"/>
              <w:cnfStyle w:val="100000000000" w:firstRow="1" w:lastRow="0" w:firstColumn="0" w:lastColumn="0" w:oddVBand="0" w:evenVBand="0" w:oddHBand="0" w:evenHBand="0" w:firstRowFirstColumn="0" w:firstRowLastColumn="0" w:lastRowFirstColumn="0" w:lastRowLastColumn="0"/>
              <w:rPr>
                <w:sz w:val="24"/>
                <w:szCs w:val="24"/>
                <w:lang w:bidi="ar-SA"/>
              </w:rPr>
            </w:pPr>
            <w:r w:rsidRPr="00EE532E">
              <w:rPr>
                <w:sz w:val="24"/>
                <w:szCs w:val="24"/>
                <w:lang w:bidi="ar-SA"/>
              </w:rPr>
              <w:t>%</w:t>
            </w:r>
          </w:p>
        </w:tc>
      </w:tr>
      <w:tr w:rsidR="00EE532E" w:rsidRPr="00EE532E" w14:paraId="023A4B48" w14:textId="77777777" w:rsidTr="00EE532E">
        <w:trPr>
          <w:cnfStyle w:val="000000100000" w:firstRow="0" w:lastRow="0" w:firstColumn="0" w:lastColumn="0" w:oddVBand="0" w:evenVBand="0" w:oddHBand="1" w:evenHBand="0" w:firstRowFirstColumn="0" w:firstRowLastColumn="0" w:lastRowFirstColumn="0" w:lastRowLastColumn="0"/>
          <w:trHeight w:val="560"/>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hideMark/>
          </w:tcPr>
          <w:p w14:paraId="48F82E4F" w14:textId="77777777" w:rsidR="00EE532E" w:rsidRPr="00EE532E" w:rsidRDefault="00EE532E" w:rsidP="001D18A7">
            <w:pPr>
              <w:bidi w:val="0"/>
              <w:rPr>
                <w:sz w:val="24"/>
                <w:szCs w:val="24"/>
                <w:lang w:bidi="ar-SA"/>
              </w:rPr>
            </w:pPr>
            <w:r w:rsidRPr="00EE532E">
              <w:rPr>
                <w:sz w:val="24"/>
                <w:szCs w:val="24"/>
                <w:lang w:bidi="ar-SA"/>
              </w:rPr>
              <w:t>Good fitting of ellipse</w:t>
            </w:r>
          </w:p>
        </w:tc>
        <w:tc>
          <w:tcPr>
            <w:tcW w:w="1003" w:type="dxa"/>
            <w:shd w:val="clear" w:color="auto" w:fill="FFFFFF"/>
            <w:noWrap/>
            <w:hideMark/>
          </w:tcPr>
          <w:p w14:paraId="74156C74"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65</w:t>
            </w:r>
          </w:p>
        </w:tc>
        <w:tc>
          <w:tcPr>
            <w:tcW w:w="1543" w:type="dxa"/>
            <w:shd w:val="clear" w:color="auto" w:fill="FFFFFF"/>
            <w:noWrap/>
            <w:hideMark/>
          </w:tcPr>
          <w:p w14:paraId="74EEA396"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117.362</w:t>
            </w:r>
          </w:p>
        </w:tc>
        <w:tc>
          <w:tcPr>
            <w:tcW w:w="2126" w:type="dxa"/>
            <w:shd w:val="clear" w:color="auto" w:fill="FFFFFF"/>
            <w:noWrap/>
            <w:hideMark/>
          </w:tcPr>
          <w:p w14:paraId="02069EAB"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-2</w:t>
            </w:r>
          </w:p>
        </w:tc>
        <w:tc>
          <w:tcPr>
            <w:tcW w:w="1063" w:type="dxa"/>
            <w:shd w:val="clear" w:color="auto" w:fill="FFFFFF"/>
            <w:noWrap/>
            <w:hideMark/>
          </w:tcPr>
          <w:p w14:paraId="5301AC42"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12</w:t>
            </w:r>
          </w:p>
        </w:tc>
      </w:tr>
      <w:tr w:rsidR="00EE532E" w:rsidRPr="00EE532E" w14:paraId="151ACC2C" w14:textId="77777777" w:rsidTr="00EE532E">
        <w:trPr>
          <w:trHeight w:val="627"/>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hideMark/>
          </w:tcPr>
          <w:p w14:paraId="1166B179" w14:textId="77777777" w:rsidR="00EE532E" w:rsidRPr="00EE532E" w:rsidRDefault="00EE532E" w:rsidP="001D18A7">
            <w:pPr>
              <w:bidi w:val="0"/>
              <w:rPr>
                <w:sz w:val="24"/>
                <w:szCs w:val="24"/>
                <w:lang w:bidi="ar-SA"/>
              </w:rPr>
            </w:pPr>
            <w:r w:rsidRPr="00EE532E">
              <w:rPr>
                <w:sz w:val="24"/>
                <w:szCs w:val="24"/>
                <w:lang w:bidi="ar-SA"/>
              </w:rPr>
              <w:t>Partial fitting of ellipse</w:t>
            </w:r>
          </w:p>
        </w:tc>
        <w:tc>
          <w:tcPr>
            <w:tcW w:w="1003" w:type="dxa"/>
            <w:shd w:val="clear" w:color="auto" w:fill="FFFFFF"/>
            <w:noWrap/>
            <w:hideMark/>
          </w:tcPr>
          <w:p w14:paraId="2BB317CC"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51</w:t>
            </w:r>
          </w:p>
        </w:tc>
        <w:tc>
          <w:tcPr>
            <w:tcW w:w="1543" w:type="dxa"/>
            <w:shd w:val="clear" w:color="auto" w:fill="FFFFFF"/>
            <w:noWrap/>
            <w:hideMark/>
          </w:tcPr>
          <w:p w14:paraId="10A4B75E"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97.014</w:t>
            </w:r>
          </w:p>
        </w:tc>
        <w:tc>
          <w:tcPr>
            <w:tcW w:w="2126" w:type="dxa"/>
            <w:shd w:val="clear" w:color="auto" w:fill="FFFFFF"/>
            <w:noWrap/>
            <w:hideMark/>
          </w:tcPr>
          <w:p w14:paraId="1A1B44DA"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-4</w:t>
            </w:r>
          </w:p>
        </w:tc>
        <w:tc>
          <w:tcPr>
            <w:tcW w:w="1063" w:type="dxa"/>
            <w:shd w:val="clear" w:color="auto" w:fill="FFFFFF"/>
            <w:noWrap/>
            <w:hideMark/>
          </w:tcPr>
          <w:p w14:paraId="232D1F69" w14:textId="77777777" w:rsidR="00EE532E" w:rsidRPr="00EE532E" w:rsidRDefault="00EE532E" w:rsidP="001D18A7">
            <w:pPr>
              <w:bidi w:val="0"/>
              <w:jc w:val="center"/>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20</w:t>
            </w:r>
          </w:p>
        </w:tc>
      </w:tr>
      <w:tr w:rsidR="00EE532E" w:rsidRPr="00EE532E" w14:paraId="5FCE9E84" w14:textId="77777777" w:rsidTr="00EE532E">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560" w:type="dxa"/>
            <w:shd w:val="clear" w:color="auto" w:fill="FFFFFF"/>
            <w:noWrap/>
            <w:hideMark/>
          </w:tcPr>
          <w:p w14:paraId="40178355" w14:textId="77777777" w:rsidR="00EE532E" w:rsidRPr="00EE532E" w:rsidRDefault="00EE532E" w:rsidP="001D18A7">
            <w:pPr>
              <w:bidi w:val="0"/>
              <w:rPr>
                <w:sz w:val="24"/>
                <w:szCs w:val="24"/>
                <w:lang w:bidi="ar-SA"/>
              </w:rPr>
            </w:pPr>
            <w:r w:rsidRPr="00EE532E">
              <w:rPr>
                <w:sz w:val="24"/>
                <w:szCs w:val="24"/>
                <w:lang w:bidi="ar-SA"/>
              </w:rPr>
              <w:t>Overall</w:t>
            </w:r>
          </w:p>
        </w:tc>
        <w:tc>
          <w:tcPr>
            <w:tcW w:w="1003" w:type="dxa"/>
            <w:shd w:val="clear" w:color="auto" w:fill="FFFFFF"/>
            <w:noWrap/>
            <w:hideMark/>
          </w:tcPr>
          <w:p w14:paraId="61163B6E"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116</w:t>
            </w:r>
          </w:p>
        </w:tc>
        <w:tc>
          <w:tcPr>
            <w:tcW w:w="1543" w:type="dxa"/>
            <w:shd w:val="clear" w:color="auto" w:fill="FFFFFF"/>
            <w:noWrap/>
            <w:hideMark/>
          </w:tcPr>
          <w:p w14:paraId="2CF2C5DA"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214.376</w:t>
            </w:r>
          </w:p>
        </w:tc>
        <w:tc>
          <w:tcPr>
            <w:tcW w:w="2126" w:type="dxa"/>
            <w:shd w:val="clear" w:color="auto" w:fill="FFFFFF"/>
            <w:noWrap/>
            <w:hideMark/>
          </w:tcPr>
          <w:p w14:paraId="789CFC55"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-3</w:t>
            </w:r>
          </w:p>
        </w:tc>
        <w:tc>
          <w:tcPr>
            <w:tcW w:w="1063" w:type="dxa"/>
            <w:shd w:val="clear" w:color="auto" w:fill="FFFFFF"/>
            <w:noWrap/>
            <w:hideMark/>
          </w:tcPr>
          <w:p w14:paraId="3989354D" w14:textId="77777777" w:rsidR="00EE532E" w:rsidRPr="00EE532E" w:rsidRDefault="00EE532E" w:rsidP="001D18A7">
            <w:pPr>
              <w:bidi w:val="0"/>
              <w:jc w:val="center"/>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16</w:t>
            </w:r>
          </w:p>
        </w:tc>
      </w:tr>
    </w:tbl>
    <w:p w14:paraId="14A41C1A"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76D6C55E"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285EA2A2"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5191E184" w14:textId="77777777" w:rsidR="00EE532E" w:rsidRPr="00EE532E" w:rsidRDefault="00EE532E" w:rsidP="001D18A7">
      <w:pPr>
        <w:keepNext/>
        <w:bidi w:val="0"/>
        <w:spacing w:before="240" w:after="60" w:line="276" w:lineRule="auto"/>
        <w:outlineLvl w:val="1"/>
        <w:rPr>
          <w:rFonts w:ascii="Times New Roman" w:eastAsia="Century" w:hAnsi="Times New Roman" w:cs="Times New Roman"/>
          <w:b/>
          <w:bCs/>
          <w:color w:val="4472C4"/>
          <w:sz w:val="24"/>
          <w:szCs w:val="24"/>
          <w:lang w:bidi="ar-SA"/>
        </w:rPr>
      </w:pPr>
      <w:r w:rsidRPr="00EE532E">
        <w:rPr>
          <w:rFonts w:ascii="Times New Roman" w:eastAsia="Century" w:hAnsi="Times New Roman" w:cs="Times New Roman"/>
          <w:b/>
          <w:bCs/>
          <w:color w:val="4472C4"/>
          <w:sz w:val="24"/>
          <w:szCs w:val="24"/>
          <w:lang w:bidi="ar-SA"/>
        </w:rPr>
        <w:t xml:space="preserve">Influence of feature extraction on the weight estimation </w:t>
      </w:r>
    </w:p>
    <w:p w14:paraId="6485556D"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6A2B1395" w14:textId="77777777" w:rsidR="00EE532E" w:rsidRPr="00EE532E" w:rsidRDefault="00EE532E" w:rsidP="001D18A7">
      <w:pPr>
        <w:bidi w:val="0"/>
        <w:spacing w:after="0" w:line="276" w:lineRule="auto"/>
        <w:jc w:val="both"/>
        <w:rPr>
          <w:rFonts w:ascii="Times New Roman" w:eastAsia="Times New Roman" w:hAnsi="Times New Roman" w:cs="Times New Roman"/>
          <w:noProof/>
          <w:sz w:val="24"/>
          <w:szCs w:val="24"/>
        </w:rPr>
      </w:pPr>
      <w:r w:rsidRPr="00EE532E">
        <w:rPr>
          <w:rFonts w:ascii="Times New Roman" w:eastAsia="Times New Roman" w:hAnsi="Times New Roman" w:cs="Times New Roman"/>
          <w:sz w:val="24"/>
          <w:szCs w:val="24"/>
          <w:lang w:bidi="ar-SA"/>
        </w:rPr>
        <w:t>Above we distinguished between "Good" and "Partial" ellipse fitting. The detailed examination of the relation between the feature extraction process and actual size of a single melon in these two groups revealed that the melon's minor axis extraction was</w:t>
      </w:r>
      <w:r w:rsidRPr="00EE532E">
        <w:rPr>
          <w:rFonts w:ascii="Times New Roman" w:eastAsia="Times New Roman" w:hAnsi="Times New Roman" w:cs="Times New Roman"/>
          <w:noProof/>
          <w:sz w:val="24"/>
          <w:szCs w:val="24"/>
        </w:rPr>
        <w:t xml:space="preserve"> performed less effectively than the major axis. </w:t>
      </w:r>
      <w:r w:rsidRPr="00EE532E">
        <w:rPr>
          <w:rFonts w:ascii="Times New Roman" w:eastAsia="Times New Roman" w:hAnsi="Times New Roman" w:cs="Times New Roman"/>
          <w:sz w:val="24"/>
          <w:szCs w:val="24"/>
          <w:lang w:bidi="ar-SA"/>
        </w:rPr>
        <w:t>Since the minor axis has polynomial degree in the regression for estimating the melon weight, it gains more influence on the final weight result. This explains significant gap between the yield estimation per single melon results and the MAPE measurement between the two ellipse fitting groups (Table 7).</w:t>
      </w:r>
    </w:p>
    <w:p w14:paraId="119B24EE" w14:textId="77777777" w:rsidR="00EE532E" w:rsidRPr="00EE532E" w:rsidRDefault="00EE532E" w:rsidP="001D18A7">
      <w:pPr>
        <w:bidi w:val="0"/>
        <w:spacing w:after="0" w:line="276" w:lineRule="auto"/>
        <w:jc w:val="both"/>
        <w:rPr>
          <w:rFonts w:ascii="Times New Roman" w:eastAsia="Times New Roman" w:hAnsi="Times New Roman" w:cs="Times New Roman"/>
          <w:noProof/>
          <w:sz w:val="24"/>
          <w:szCs w:val="24"/>
        </w:rPr>
      </w:pPr>
    </w:p>
    <w:p w14:paraId="07E48439" w14:textId="77777777" w:rsidR="00EE532E" w:rsidRPr="00EE532E" w:rsidRDefault="00EE532E" w:rsidP="001D18A7">
      <w:pPr>
        <w:keepNext/>
        <w:keepLines/>
        <w:tabs>
          <w:tab w:val="left" w:pos="357"/>
        </w:tabs>
        <w:bidi w:val="0"/>
        <w:spacing w:after="200" w:line="276" w:lineRule="auto"/>
        <w:jc w:val="center"/>
        <w:rPr>
          <w:rFonts w:ascii="Times New Roman" w:eastAsia="Calibri" w:hAnsi="Times New Roman" w:cs="Times New Roman"/>
          <w:i/>
          <w:iCs/>
          <w:color w:val="44546A"/>
          <w:lang w:bidi="ar-SA"/>
        </w:rPr>
      </w:pPr>
      <w:r w:rsidRPr="00EE532E">
        <w:rPr>
          <w:rFonts w:ascii="Times New Roman" w:eastAsia="Calibri" w:hAnsi="Times New Roman" w:cs="Times New Roman"/>
          <w:i/>
          <w:iCs/>
          <w:color w:val="44546A"/>
          <w:lang w:bidi="ar-SA"/>
        </w:rPr>
        <w:t xml:space="preserve">Table </w:t>
      </w:r>
      <w:r w:rsidRPr="00EE532E">
        <w:rPr>
          <w:rFonts w:ascii="Times New Roman" w:eastAsia="Calibri" w:hAnsi="Times New Roman" w:cs="Times New Roman"/>
          <w:i/>
          <w:iCs/>
          <w:color w:val="44546A"/>
          <w:lang w:bidi="ar-SA"/>
        </w:rPr>
        <w:fldChar w:fldCharType="begin"/>
      </w:r>
      <w:r w:rsidRPr="00EE532E">
        <w:rPr>
          <w:rFonts w:ascii="Times New Roman" w:eastAsia="Calibri" w:hAnsi="Times New Roman" w:cs="Times New Roman"/>
          <w:i/>
          <w:iCs/>
          <w:color w:val="44546A"/>
          <w:lang w:bidi="ar-SA"/>
        </w:rPr>
        <w:instrText xml:space="preserve"> SEQ Table \* ARABIC </w:instrText>
      </w:r>
      <w:r w:rsidRPr="00EE532E">
        <w:rPr>
          <w:rFonts w:ascii="Times New Roman" w:eastAsia="Calibri" w:hAnsi="Times New Roman" w:cs="Times New Roman"/>
          <w:i/>
          <w:iCs/>
          <w:color w:val="44546A"/>
          <w:lang w:bidi="ar-SA"/>
        </w:rPr>
        <w:fldChar w:fldCharType="separate"/>
      </w:r>
      <w:r w:rsidRPr="00EE532E">
        <w:rPr>
          <w:rFonts w:ascii="Times New Roman" w:eastAsia="Calibri" w:hAnsi="Times New Roman" w:cs="Times New Roman"/>
          <w:i/>
          <w:iCs/>
          <w:color w:val="44546A"/>
          <w:lang w:bidi="ar-SA"/>
        </w:rPr>
        <w:t>7</w:t>
      </w:r>
      <w:r w:rsidRPr="00EE532E">
        <w:rPr>
          <w:rFonts w:ascii="Times New Roman" w:eastAsia="Calibri" w:hAnsi="Times New Roman" w:cs="Times New Roman"/>
          <w:i/>
          <w:iCs/>
          <w:color w:val="44546A"/>
          <w:lang w:bidi="ar-SA"/>
        </w:rPr>
        <w:fldChar w:fldCharType="end"/>
      </w:r>
      <w:r w:rsidRPr="00EE532E">
        <w:rPr>
          <w:rFonts w:ascii="Times New Roman" w:eastAsia="Calibri" w:hAnsi="Times New Roman" w:cs="Times New Roman"/>
          <w:i/>
          <w:iCs/>
          <w:color w:val="44546A"/>
          <w:lang w:bidi="ar-SA"/>
        </w:rPr>
        <w:t xml:space="preserve"> - Correlation between extracted minor and major axis results with actual sizes of the melon, per type of ellipse fitting</w:t>
      </w:r>
    </w:p>
    <w:tbl>
      <w:tblPr>
        <w:tblStyle w:val="PlainTable51"/>
        <w:tblW w:w="4420" w:type="dxa"/>
        <w:jc w:val="center"/>
        <w:tblLook w:val="04A0" w:firstRow="1" w:lastRow="0" w:firstColumn="1" w:lastColumn="0" w:noHBand="0" w:noVBand="1"/>
      </w:tblPr>
      <w:tblGrid>
        <w:gridCol w:w="1366"/>
        <w:gridCol w:w="1495"/>
        <w:gridCol w:w="1559"/>
      </w:tblGrid>
      <w:tr w:rsidR="00EE532E" w:rsidRPr="00EE532E" w14:paraId="02FA29AD" w14:textId="77777777" w:rsidTr="00EE532E">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100" w:firstRow="0" w:lastRow="0" w:firstColumn="1" w:lastColumn="0" w:oddVBand="0" w:evenVBand="0" w:oddHBand="0" w:evenHBand="0" w:firstRowFirstColumn="1" w:firstRowLastColumn="0" w:lastRowFirstColumn="0" w:lastRowLastColumn="0"/>
            <w:tcW w:w="1366" w:type="dxa"/>
            <w:noWrap/>
            <w:hideMark/>
          </w:tcPr>
          <w:p w14:paraId="64B1364D" w14:textId="77777777" w:rsidR="00EE532E" w:rsidRPr="00EE532E" w:rsidRDefault="00EE532E" w:rsidP="001D18A7">
            <w:pPr>
              <w:bidi w:val="0"/>
              <w:spacing w:line="276" w:lineRule="auto"/>
              <w:rPr>
                <w:rFonts w:ascii="Times New Roman" w:hAnsi="Times New Roman"/>
                <w:sz w:val="24"/>
                <w:szCs w:val="24"/>
              </w:rPr>
            </w:pPr>
          </w:p>
        </w:tc>
        <w:tc>
          <w:tcPr>
            <w:tcW w:w="1495" w:type="dxa"/>
            <w:noWrap/>
            <w:hideMark/>
          </w:tcPr>
          <w:p w14:paraId="7D7D1FA1" w14:textId="77777777" w:rsidR="00EE532E" w:rsidRPr="00EE532E" w:rsidRDefault="00EE532E" w:rsidP="001D18A7">
            <w:pPr>
              <w:bidi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rPr>
            </w:pPr>
            <w:r w:rsidRPr="00EE532E">
              <w:rPr>
                <w:rFonts w:ascii="Times New Roman" w:hAnsi="Times New Roman"/>
                <w:color w:val="000000"/>
              </w:rPr>
              <w:t>Good fitting of ellipse</w:t>
            </w:r>
          </w:p>
        </w:tc>
        <w:tc>
          <w:tcPr>
            <w:tcW w:w="1559" w:type="dxa"/>
            <w:noWrap/>
            <w:hideMark/>
          </w:tcPr>
          <w:p w14:paraId="443366C3" w14:textId="77777777" w:rsidR="00EE532E" w:rsidRPr="00EE532E" w:rsidRDefault="00EE532E" w:rsidP="001D18A7">
            <w:pPr>
              <w:bidi w:val="0"/>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rPr>
            </w:pPr>
            <w:r w:rsidRPr="00EE532E">
              <w:rPr>
                <w:rFonts w:ascii="Times New Roman" w:hAnsi="Times New Roman"/>
              </w:rPr>
              <w:t>Partial fitting of ellipse</w:t>
            </w:r>
          </w:p>
        </w:tc>
      </w:tr>
      <w:tr w:rsidR="00EE532E" w:rsidRPr="00EE532E" w14:paraId="0D466B55" w14:textId="77777777" w:rsidTr="00EE532E">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366" w:type="dxa"/>
            <w:noWrap/>
            <w:hideMark/>
          </w:tcPr>
          <w:p w14:paraId="521D755D" w14:textId="77777777" w:rsidR="00EE532E" w:rsidRPr="00EE532E" w:rsidRDefault="00EE532E" w:rsidP="001D18A7">
            <w:pPr>
              <w:bidi w:val="0"/>
              <w:spacing w:line="276" w:lineRule="auto"/>
              <w:rPr>
                <w:rFonts w:ascii="Times New Roman" w:hAnsi="Times New Roman"/>
                <w:color w:val="000000"/>
              </w:rPr>
            </w:pPr>
            <w:r w:rsidRPr="00EE532E">
              <w:rPr>
                <w:rFonts w:ascii="Times New Roman" w:hAnsi="Times New Roman"/>
                <w:color w:val="000000"/>
              </w:rPr>
              <w:t>Minor Axis</w:t>
            </w:r>
          </w:p>
        </w:tc>
        <w:tc>
          <w:tcPr>
            <w:tcW w:w="1495" w:type="dxa"/>
            <w:noWrap/>
            <w:hideMark/>
          </w:tcPr>
          <w:p w14:paraId="4F2C4E5F" w14:textId="77777777" w:rsidR="00EE532E" w:rsidRPr="00EE532E" w:rsidRDefault="00EE532E" w:rsidP="001D18A7">
            <w:pPr>
              <w:bidi w:val="0"/>
              <w:spacing w:line="276" w:lineRule="auto"/>
              <w:jc w:val="right"/>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0.608867</w:t>
            </w:r>
          </w:p>
        </w:tc>
        <w:tc>
          <w:tcPr>
            <w:tcW w:w="1559" w:type="dxa"/>
            <w:noWrap/>
            <w:hideMark/>
          </w:tcPr>
          <w:p w14:paraId="71C77E55" w14:textId="77777777" w:rsidR="00EE532E" w:rsidRPr="00EE532E" w:rsidRDefault="00EE532E" w:rsidP="001D18A7">
            <w:pPr>
              <w:bidi w:val="0"/>
              <w:spacing w:line="276" w:lineRule="auto"/>
              <w:cnfStyle w:val="000000100000" w:firstRow="0" w:lastRow="0" w:firstColumn="0" w:lastColumn="0" w:oddVBand="0" w:evenVBand="0" w:oddHBand="1" w:evenHBand="0" w:firstRowFirstColumn="0" w:firstRowLastColumn="0" w:lastRowFirstColumn="0" w:lastRowLastColumn="0"/>
              <w:rPr>
                <w:color w:val="000000"/>
              </w:rPr>
            </w:pPr>
            <w:r w:rsidRPr="00EE532E">
              <w:rPr>
                <w:color w:val="000000"/>
              </w:rPr>
              <w:t xml:space="preserve"> 0.39205</w:t>
            </w:r>
          </w:p>
        </w:tc>
      </w:tr>
      <w:tr w:rsidR="00EE532E" w:rsidRPr="00EE532E" w14:paraId="0C30B65B" w14:textId="77777777" w:rsidTr="00EE532E">
        <w:trPr>
          <w:trHeight w:val="280"/>
          <w:jc w:val="center"/>
        </w:trPr>
        <w:tc>
          <w:tcPr>
            <w:cnfStyle w:val="001000000000" w:firstRow="0" w:lastRow="0" w:firstColumn="1" w:lastColumn="0" w:oddVBand="0" w:evenVBand="0" w:oddHBand="0" w:evenHBand="0" w:firstRowFirstColumn="0" w:firstRowLastColumn="0" w:lastRowFirstColumn="0" w:lastRowLastColumn="0"/>
            <w:tcW w:w="1366" w:type="dxa"/>
            <w:noWrap/>
            <w:hideMark/>
          </w:tcPr>
          <w:p w14:paraId="61905772" w14:textId="77777777" w:rsidR="00EE532E" w:rsidRPr="00EE532E" w:rsidRDefault="00EE532E" w:rsidP="001D18A7">
            <w:pPr>
              <w:bidi w:val="0"/>
              <w:spacing w:line="276" w:lineRule="auto"/>
              <w:rPr>
                <w:rFonts w:ascii="Times New Roman" w:hAnsi="Times New Roman"/>
                <w:color w:val="000000"/>
              </w:rPr>
            </w:pPr>
            <w:r w:rsidRPr="00EE532E">
              <w:rPr>
                <w:rFonts w:ascii="Times New Roman" w:hAnsi="Times New Roman"/>
                <w:color w:val="000000"/>
              </w:rPr>
              <w:t>Major Axis</w:t>
            </w:r>
          </w:p>
        </w:tc>
        <w:tc>
          <w:tcPr>
            <w:tcW w:w="1495" w:type="dxa"/>
            <w:noWrap/>
            <w:hideMark/>
          </w:tcPr>
          <w:p w14:paraId="797799C3" w14:textId="77777777" w:rsidR="00EE532E" w:rsidRPr="00EE532E" w:rsidRDefault="00EE532E" w:rsidP="001D18A7">
            <w:pPr>
              <w:bidi w:val="0"/>
              <w:spacing w:line="276" w:lineRule="auto"/>
              <w:jc w:val="right"/>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0.687793</w:t>
            </w:r>
          </w:p>
        </w:tc>
        <w:tc>
          <w:tcPr>
            <w:tcW w:w="1559" w:type="dxa"/>
            <w:noWrap/>
            <w:hideMark/>
          </w:tcPr>
          <w:p w14:paraId="7C52B683" w14:textId="77777777" w:rsidR="00EE532E" w:rsidRPr="00EE532E" w:rsidRDefault="00EE532E" w:rsidP="001D18A7">
            <w:pPr>
              <w:bidi w:val="0"/>
              <w:spacing w:line="276" w:lineRule="auto"/>
              <w:cnfStyle w:val="000000000000" w:firstRow="0" w:lastRow="0" w:firstColumn="0" w:lastColumn="0" w:oddVBand="0" w:evenVBand="0" w:oddHBand="0" w:evenHBand="0" w:firstRowFirstColumn="0" w:firstRowLastColumn="0" w:lastRowFirstColumn="0" w:lastRowLastColumn="0"/>
              <w:rPr>
                <w:color w:val="000000"/>
              </w:rPr>
            </w:pPr>
            <w:r w:rsidRPr="00EE532E">
              <w:rPr>
                <w:color w:val="000000"/>
              </w:rPr>
              <w:t xml:space="preserve"> 0.646899</w:t>
            </w:r>
          </w:p>
        </w:tc>
      </w:tr>
    </w:tbl>
    <w:p w14:paraId="43D070CA"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2E83C3E9"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lang w:bidi="ar-SA"/>
        </w:rPr>
      </w:pPr>
    </w:p>
    <w:p w14:paraId="0FFF82E9" w14:textId="77777777" w:rsidR="00EE532E" w:rsidRPr="00EE532E" w:rsidRDefault="00EE532E" w:rsidP="001D18A7">
      <w:pPr>
        <w:keepNext/>
        <w:bidi w:val="0"/>
        <w:spacing w:after="0" w:line="240" w:lineRule="auto"/>
        <w:outlineLvl w:val="0"/>
        <w:rPr>
          <w:rFonts w:ascii="Times New Roman" w:eastAsia="Times New Roman" w:hAnsi="Times New Roman" w:cs="Times New Roman"/>
          <w:b/>
          <w:bCs/>
          <w:color w:val="4472C4"/>
          <w:sz w:val="28"/>
          <w:szCs w:val="36"/>
          <w:lang w:bidi="ar-SA"/>
        </w:rPr>
      </w:pPr>
      <w:r w:rsidRPr="00EE532E">
        <w:rPr>
          <w:rFonts w:ascii="Times New Roman" w:eastAsia="Times New Roman" w:hAnsi="Times New Roman" w:cs="Times New Roman"/>
          <w:b/>
          <w:bCs/>
          <w:color w:val="4472C4"/>
          <w:sz w:val="28"/>
          <w:szCs w:val="36"/>
          <w:lang w:bidi="ar-SA"/>
        </w:rPr>
        <w:t xml:space="preserve">Conclusions and recommendations </w:t>
      </w:r>
    </w:p>
    <w:p w14:paraId="584DE023" w14:textId="77777777" w:rsidR="00EE532E" w:rsidRPr="00EE532E" w:rsidRDefault="00EE532E" w:rsidP="001D18A7">
      <w:pPr>
        <w:bidi w:val="0"/>
        <w:spacing w:after="0" w:line="276" w:lineRule="auto"/>
        <w:jc w:val="both"/>
        <w:rPr>
          <w:rFonts w:ascii="Times New Roman" w:eastAsia="Times New Roman" w:hAnsi="Times New Roman" w:cs="Times New Roman"/>
          <w:bCs/>
          <w:sz w:val="24"/>
          <w:szCs w:val="24"/>
          <w:lang w:bidi="ar-SA"/>
        </w:rPr>
      </w:pPr>
      <w:r w:rsidRPr="00EE532E">
        <w:rPr>
          <w:rFonts w:ascii="Times New Roman" w:eastAsia="Times New Roman" w:hAnsi="Times New Roman" w:cs="Times New Roman"/>
          <w:bCs/>
          <w:sz w:val="24"/>
          <w:szCs w:val="24"/>
          <w:lang w:bidi="ar-SA"/>
        </w:rPr>
        <w:t>A deep learning system for detection and yield estimation of melons from top view UAV images of a melon field was developed. Detection was based on the RetinaNet, a pre-defined deep convolutional neural network, which</w:t>
      </w:r>
      <w:r w:rsidRPr="00EE532E">
        <w:rPr>
          <w:rFonts w:ascii="Times New Roman" w:eastAsia="Times New Roman" w:hAnsi="Times New Roman" w:cs="Times New Roman"/>
          <w:sz w:val="24"/>
          <w:szCs w:val="24"/>
          <w:lang w:bidi="ar-SA"/>
        </w:rPr>
        <w:t xml:space="preserve"> was trained using transfer </w:t>
      </w:r>
      <w:r w:rsidRPr="00EE532E">
        <w:rPr>
          <w:rFonts w:ascii="Times New Roman" w:eastAsia="Times New Roman" w:hAnsi="Times New Roman" w:cs="Times New Roman"/>
          <w:sz w:val="24"/>
          <w:szCs w:val="24"/>
          <w:lang w:bidi="ar-SA"/>
        </w:rPr>
        <w:lastRenderedPageBreak/>
        <w:t xml:space="preserve">learning in order to </w:t>
      </w:r>
      <w:r w:rsidRPr="00EE532E">
        <w:rPr>
          <w:rFonts w:ascii="Times New Roman" w:eastAsia="Times New Roman" w:hAnsi="Times New Roman" w:cs="Times New Roman"/>
          <w:sz w:val="24"/>
          <w:szCs w:val="24"/>
        </w:rPr>
        <w:t xml:space="preserve">deal with detecting small objects in high resolution images such as </w:t>
      </w:r>
      <w:r w:rsidRPr="00EE532E">
        <w:rPr>
          <w:rFonts w:ascii="Times New Roman" w:eastAsia="Times New Roman" w:hAnsi="Times New Roman" w:cs="Times New Roman"/>
          <w:bCs/>
          <w:sz w:val="24"/>
          <w:szCs w:val="24"/>
          <w:lang w:bidi="ar-SA"/>
        </w:rPr>
        <w:t>melons from top view UAV images</w:t>
      </w:r>
      <w:r w:rsidRPr="00EE532E">
        <w:rPr>
          <w:rFonts w:ascii="Times New Roman" w:eastAsia="Times New Roman" w:hAnsi="Times New Roman" w:cs="Times New Roman"/>
          <w:sz w:val="24"/>
          <w:szCs w:val="24"/>
        </w:rPr>
        <w:t xml:space="preserve">. The detection process achieved an overall average precision score of 0.92, and F1-score more than 0.9 for a variety of different agriculture environments. </w:t>
      </w:r>
      <w:r w:rsidRPr="00EE532E">
        <w:rPr>
          <w:rFonts w:ascii="Times New Roman" w:eastAsia="Times New Roman" w:hAnsi="Times New Roman" w:cs="Times New Roman"/>
          <w:bCs/>
          <w:sz w:val="24"/>
          <w:szCs w:val="24"/>
          <w:lang w:bidi="ar-SA"/>
        </w:rPr>
        <w:t xml:space="preserve"> Estimating the yield of a </w:t>
      </w:r>
      <w:r w:rsidRPr="00EE532E">
        <w:rPr>
          <w:rFonts w:ascii="Times New Roman" w:eastAsia="Times New Roman" w:hAnsi="Times New Roman" w:cs="Times New Roman"/>
          <w:sz w:val="24"/>
          <w:szCs w:val="24"/>
        </w:rPr>
        <w:t>single melon measured by the MAPE index achieved 16% which can be improved to 12%. Overall yield estimation resulted in 3% underestimation.</w:t>
      </w:r>
    </w:p>
    <w:p w14:paraId="3E9C8119" w14:textId="77777777" w:rsidR="00EE532E" w:rsidRPr="00EE532E" w:rsidRDefault="00EE532E" w:rsidP="001D18A7">
      <w:pPr>
        <w:bidi w:val="0"/>
        <w:spacing w:after="0" w:line="276" w:lineRule="auto"/>
        <w:jc w:val="both"/>
        <w:rPr>
          <w:rFonts w:ascii="Times New Roman" w:eastAsia="Times New Roman" w:hAnsi="Times New Roman" w:cs="Times New Roman"/>
          <w:bCs/>
          <w:sz w:val="24"/>
          <w:szCs w:val="24"/>
          <w:lang w:bidi="ar-SA"/>
        </w:rPr>
      </w:pPr>
    </w:p>
    <w:p w14:paraId="15116284"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r w:rsidRPr="00EE532E">
        <w:rPr>
          <w:rFonts w:ascii="Times New Roman" w:eastAsia="Times New Roman" w:hAnsi="Times New Roman" w:cs="Times New Roman"/>
          <w:sz w:val="24"/>
          <w:szCs w:val="24"/>
        </w:rPr>
        <w:t xml:space="preserve">If improved yield performance is needed future work should apply more advanced feature extraction algorithms. Since the detection algorithm performed well, the Chan Vese method should be replaced perhaps with a CNN which can provide local segmentation of the melon (e.g., the U-net </w:t>
      </w:r>
      <w:r w:rsidRPr="00EE532E">
        <w:rPr>
          <w:rFonts w:ascii="Times New Roman" w:eastAsia="Times New Roman" w:hAnsi="Times New Roman" w:cs="Times New Roman"/>
          <w:sz w:val="24"/>
          <w:szCs w:val="24"/>
        </w:rPr>
        <w:fldChar w:fldCharType="begin" w:fldLock="1"/>
      </w:r>
      <w:r w:rsidRPr="00EE532E">
        <w:rPr>
          <w:rFonts w:ascii="Times New Roman" w:eastAsia="Times New Roman" w:hAnsi="Times New Roman" w:cs="Times New Roman"/>
          <w:sz w:val="24"/>
          <w:szCs w:val="24"/>
        </w:rPr>
        <w:instrText>ADDIN CSL_CITATION {"citationItems":[{"id":"ITEM-1","itemData":{"author":[{"dropping-particle":"","family":"Ronneberger","given":"Olaf","non-dropping-particle":"","parse-names":false,"suffix":""},{"dropping-particle":"","family":"Fischer","given":"Philipp","non-dropping-particle":"","parse-names":false,"suffix":""},{"dropping-particle":"","family":"Brox","given":"Thomas","non-dropping-particle":"","parse-names":false,"suffix":""}],"container-title":"International Conference on Medical image computing and computer-assisted intervention","id":"ITEM-1","issued":{"date-parts":[["2015"]]},"page":"234-241","title":"U-net: Convolutional networks for biomedical image segmentation","type":"paper-conference"},"uris":["http://www.mendeley.com/documents/?uuid=3dbcb652-58c3-4019-93e2-4d6a66c413ca"]}],"mendeley":{"formattedCitation":"(Ronneberger, Fischer, &amp; Brox, 2015)","plainTextFormattedCitation":"(Ronneberger, Fischer, &amp; Brox, 2015)","previouslyFormattedCitation":"(Ronneberger, Fischer, &amp; Brox, 2015)"},"properties":{"noteIndex":0},"schema":"https://github.com/citation-style-language/schema/raw/master/csl-citation.json"}</w:instrText>
      </w:r>
      <w:r w:rsidRPr="00EE532E">
        <w:rPr>
          <w:rFonts w:ascii="Times New Roman" w:eastAsia="Times New Roman" w:hAnsi="Times New Roman" w:cs="Times New Roman"/>
          <w:sz w:val="24"/>
          <w:szCs w:val="24"/>
        </w:rPr>
        <w:fldChar w:fldCharType="separate"/>
      </w:r>
      <w:r w:rsidRPr="00EE532E">
        <w:rPr>
          <w:rFonts w:ascii="Times New Roman" w:eastAsia="Times New Roman" w:hAnsi="Times New Roman" w:cs="Times New Roman"/>
          <w:noProof/>
          <w:sz w:val="24"/>
          <w:szCs w:val="24"/>
        </w:rPr>
        <w:t>(Ronneberger, Fischer, &amp; Brox, 2015)</w:t>
      </w:r>
      <w:r w:rsidRPr="00EE532E">
        <w:rPr>
          <w:rFonts w:ascii="Times New Roman" w:eastAsia="Times New Roman" w:hAnsi="Times New Roman" w:cs="Times New Roman"/>
          <w:sz w:val="24"/>
          <w:szCs w:val="24"/>
        </w:rPr>
        <w:fldChar w:fldCharType="end"/>
      </w:r>
      <w:r w:rsidRPr="00EE532E">
        <w:rPr>
          <w:rFonts w:ascii="Times New Roman" w:eastAsia="Times New Roman" w:hAnsi="Times New Roman" w:cs="Times New Roman"/>
          <w:sz w:val="24"/>
          <w:szCs w:val="24"/>
        </w:rPr>
        <w:t xml:space="preserve">). Another direction could be to perform instance segmentation (e.g.,  Mask r-cnn </w:t>
      </w:r>
      <w:r w:rsidRPr="00EE532E">
        <w:rPr>
          <w:rFonts w:ascii="Times New Roman" w:eastAsia="Times New Roman" w:hAnsi="Times New Roman" w:cs="Times New Roman"/>
          <w:sz w:val="24"/>
          <w:szCs w:val="24"/>
        </w:rPr>
        <w:fldChar w:fldCharType="begin" w:fldLock="1"/>
      </w:r>
      <w:r w:rsidRPr="00EE532E">
        <w:rPr>
          <w:rFonts w:ascii="Times New Roman" w:eastAsia="Times New Roman" w:hAnsi="Times New Roman" w:cs="Times New Roman"/>
          <w:sz w:val="24"/>
          <w:szCs w:val="24"/>
        </w:rPr>
        <w:instrText>ADDIN CSL_CITATION {"citationItems":[{"id":"ITEM-1","itemData":{"author":[{"dropping-particle":"","family":"He","given":"Kaiming","non-dropping-particle":"","parse-names":false,"suffix":""},{"dropping-particle":"","family":"Gkioxari","given":"Georgia","non-dropping-particle":"","parse-names":false,"suffix":""},{"dropping-particle":"","family":"Dollár","given":"Piotr","non-dropping-particle":"","parse-names":false,"suffix":""},{"dropping-particle":"","family":"Girshick","given":"Ross","non-dropping-particle":"","parse-names":false,"suffix":""}],"container-title":"Proceedings of the IEEE international conference on computer vision","id":"ITEM-1","issued":{"date-parts":[["2017"]]},"page":"2961-2969","title":"Mask r-cnn","type":"paper-conference"},"uris":["http://www.mendeley.com/documents/?uuid=16c55a1b-f5b6-47a4-ac53-0cf62b47b9d9"]}],"mendeley":{"formattedCitation":"(He, Gkioxari, Dollár, &amp; Girshick, 2017)","plainTextFormattedCitation":"(He, Gkioxari, Dollár, &amp; Girshick, 2017)","previouslyFormattedCitation":"(He, Gkioxari, Dollár, &amp; Girshick, 2017)"},"properties":{"noteIndex":0},"schema":"https://github.com/citation-style-language/schema/raw/master/csl-citation.json"}</w:instrText>
      </w:r>
      <w:r w:rsidRPr="00EE532E">
        <w:rPr>
          <w:rFonts w:ascii="Times New Roman" w:eastAsia="Times New Roman" w:hAnsi="Times New Roman" w:cs="Times New Roman"/>
          <w:sz w:val="24"/>
          <w:szCs w:val="24"/>
        </w:rPr>
        <w:fldChar w:fldCharType="separate"/>
      </w:r>
      <w:r w:rsidRPr="00EE532E">
        <w:rPr>
          <w:rFonts w:ascii="Times New Roman" w:eastAsia="Times New Roman" w:hAnsi="Times New Roman" w:cs="Times New Roman"/>
          <w:noProof/>
          <w:sz w:val="24"/>
          <w:szCs w:val="24"/>
        </w:rPr>
        <w:t>(He, Gkioxari, Dollár, &amp; Girshick, 2017)</w:t>
      </w:r>
      <w:r w:rsidRPr="00EE532E">
        <w:rPr>
          <w:rFonts w:ascii="Times New Roman" w:eastAsia="Times New Roman" w:hAnsi="Times New Roman" w:cs="Times New Roman"/>
          <w:sz w:val="24"/>
          <w:szCs w:val="24"/>
        </w:rPr>
        <w:fldChar w:fldCharType="end"/>
      </w:r>
      <w:r w:rsidRPr="00EE532E">
        <w:rPr>
          <w:rFonts w:ascii="Times New Roman" w:eastAsia="Times New Roman" w:hAnsi="Times New Roman" w:cs="Times New Roman"/>
          <w:sz w:val="24"/>
          <w:szCs w:val="24"/>
        </w:rPr>
        <w:t xml:space="preserve">)  and add another layer on top of the segmentation to regress the melon’s weight. However, both these methods require to label images at the pixel level which is a complicated and labor intensive task. </w:t>
      </w:r>
    </w:p>
    <w:p w14:paraId="56FD31E7"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Pr>
      </w:pPr>
    </w:p>
    <w:p w14:paraId="4A703D7D" w14:textId="77777777" w:rsidR="00EE532E" w:rsidRPr="00EE532E" w:rsidRDefault="00EE532E" w:rsidP="001D18A7">
      <w:pPr>
        <w:bidi w:val="0"/>
        <w:spacing w:after="0" w:line="276" w:lineRule="auto"/>
        <w:jc w:val="both"/>
        <w:rPr>
          <w:rFonts w:ascii="Times New Roman" w:eastAsia="Times New Roman" w:hAnsi="Times New Roman" w:cs="Times New Roman"/>
          <w:sz w:val="24"/>
          <w:szCs w:val="24"/>
          <w:rtl/>
        </w:rPr>
      </w:pPr>
    </w:p>
    <w:p w14:paraId="4EF3C4B1" w14:textId="77777777" w:rsidR="00EE532E" w:rsidRPr="00EE532E" w:rsidRDefault="00EE532E" w:rsidP="001D18A7">
      <w:pPr>
        <w:bidi w:val="0"/>
        <w:spacing w:after="0" w:line="240" w:lineRule="auto"/>
        <w:rPr>
          <w:rFonts w:ascii="Times New Roman" w:eastAsia="Times New Roman" w:hAnsi="Times New Roman" w:cs="Times New Roman"/>
          <w:sz w:val="24"/>
          <w:szCs w:val="24"/>
          <w:lang w:bidi="ar-SA"/>
        </w:rPr>
      </w:pPr>
    </w:p>
    <w:p w14:paraId="78CDA3CC" w14:textId="77777777" w:rsidR="00EE532E" w:rsidRPr="00EE532E" w:rsidRDefault="00EE532E" w:rsidP="001D18A7">
      <w:pPr>
        <w:bidi w:val="0"/>
        <w:spacing w:after="0" w:line="240" w:lineRule="auto"/>
        <w:rPr>
          <w:rFonts w:ascii="Times New Roman" w:eastAsia="Times New Roman" w:hAnsi="Times New Roman" w:cs="Times New Roman"/>
          <w:sz w:val="24"/>
          <w:szCs w:val="24"/>
          <w:lang w:bidi="ar-SA"/>
        </w:rPr>
      </w:pPr>
    </w:p>
    <w:p w14:paraId="0411BFBA" w14:textId="77777777" w:rsidR="00EE532E" w:rsidRPr="00EE532E" w:rsidRDefault="00EE532E" w:rsidP="001D18A7">
      <w:pPr>
        <w:bidi w:val="0"/>
        <w:spacing w:after="0" w:line="240" w:lineRule="auto"/>
        <w:rPr>
          <w:rFonts w:ascii="Times New Roman" w:eastAsia="Calibri" w:hAnsi="Times New Roman" w:cs="Times New Roman"/>
          <w:sz w:val="24"/>
          <w:szCs w:val="24"/>
          <w:lang w:bidi="ar-SA"/>
        </w:rPr>
      </w:pPr>
      <w:r w:rsidRPr="00EE532E">
        <w:rPr>
          <w:rFonts w:ascii="Times New Roman" w:eastAsia="Times New Roman" w:hAnsi="Times New Roman" w:cs="Times New Roman"/>
          <w:sz w:val="24"/>
          <w:szCs w:val="24"/>
          <w:lang w:bidi="ar-SA"/>
        </w:rPr>
        <w:br w:type="page"/>
      </w:r>
    </w:p>
    <w:p w14:paraId="37F4E45D" w14:textId="77777777" w:rsidR="00EE532E" w:rsidRPr="00EE532E" w:rsidRDefault="00EE532E" w:rsidP="001D18A7">
      <w:pPr>
        <w:keepNext/>
        <w:bidi w:val="0"/>
        <w:spacing w:after="0" w:line="240" w:lineRule="auto"/>
        <w:outlineLvl w:val="0"/>
        <w:rPr>
          <w:rFonts w:ascii="Times New Roman" w:eastAsia="Times New Roman" w:hAnsi="Times New Roman" w:cs="Times New Roman"/>
          <w:b/>
          <w:bCs/>
          <w:color w:val="4472C4"/>
          <w:sz w:val="28"/>
          <w:szCs w:val="36"/>
          <w:rtl/>
        </w:rPr>
      </w:pPr>
      <w:r w:rsidRPr="00EE532E">
        <w:rPr>
          <w:rFonts w:ascii="Times New Roman" w:eastAsia="Times New Roman" w:hAnsi="Times New Roman" w:cs="Times New Roman"/>
          <w:b/>
          <w:bCs/>
          <w:color w:val="4472C4"/>
          <w:sz w:val="28"/>
          <w:szCs w:val="36"/>
          <w:lang w:bidi="ar-SA"/>
        </w:rPr>
        <w:lastRenderedPageBreak/>
        <w:t>References</w:t>
      </w:r>
    </w:p>
    <w:p w14:paraId="292B0352" w14:textId="445F51AE" w:rsidR="001D18A7" w:rsidRPr="001D18A7" w:rsidRDefault="00EE532E"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EE532E">
        <w:rPr>
          <w:rFonts w:ascii="Times New Roman" w:eastAsia="Times New Roman" w:hAnsi="Times New Roman" w:cs="Times New Roman"/>
          <w:sz w:val="24"/>
          <w:szCs w:val="24"/>
          <w:lang w:bidi="ar-SA"/>
        </w:rPr>
        <w:fldChar w:fldCharType="begin" w:fldLock="1"/>
      </w:r>
      <w:r w:rsidRPr="00EE532E">
        <w:rPr>
          <w:rFonts w:ascii="Times New Roman" w:eastAsia="Times New Roman" w:hAnsi="Times New Roman" w:cs="Times New Roman"/>
          <w:sz w:val="24"/>
          <w:szCs w:val="24"/>
          <w:lang w:bidi="ar-SA"/>
        </w:rPr>
        <w:instrText xml:space="preserve">ADDIN Mendeley Bibliography CSL_BIBLIOGRAPHY </w:instrText>
      </w:r>
      <w:r w:rsidRPr="00EE532E">
        <w:rPr>
          <w:rFonts w:ascii="Times New Roman" w:eastAsia="Times New Roman" w:hAnsi="Times New Roman" w:cs="Times New Roman"/>
          <w:sz w:val="24"/>
          <w:szCs w:val="24"/>
          <w:lang w:bidi="ar-SA"/>
        </w:rPr>
        <w:fldChar w:fldCharType="separate"/>
      </w:r>
      <w:r w:rsidR="001D18A7" w:rsidRPr="001D18A7">
        <w:rPr>
          <w:rFonts w:ascii="Times New Roman" w:hAnsi="Times New Roman" w:cs="Times New Roman"/>
          <w:noProof/>
          <w:sz w:val="24"/>
          <w:szCs w:val="24"/>
        </w:rPr>
        <w:t xml:space="preserve">Agrawal, P., Girshick, R., &amp; Malik, J. (2014). Analyzing the performance of multilayer neural networks for object recognition. </w:t>
      </w:r>
      <w:r w:rsidR="001D18A7" w:rsidRPr="001D18A7">
        <w:rPr>
          <w:rFonts w:ascii="Times New Roman" w:hAnsi="Times New Roman" w:cs="Times New Roman"/>
          <w:i/>
          <w:iCs/>
          <w:noProof/>
          <w:sz w:val="24"/>
          <w:szCs w:val="24"/>
        </w:rPr>
        <w:t>European Conference on Computer Vision</w:t>
      </w:r>
      <w:r w:rsidR="001D18A7" w:rsidRPr="001D18A7">
        <w:rPr>
          <w:rFonts w:ascii="Times New Roman" w:hAnsi="Times New Roman" w:cs="Times New Roman"/>
          <w:noProof/>
          <w:sz w:val="24"/>
          <w:szCs w:val="24"/>
        </w:rPr>
        <w:t>, 329–344.</w:t>
      </w:r>
    </w:p>
    <w:p w14:paraId="722B257F"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Ali, I., Cawkwell, F., Dwyer, E., &amp; Green, S. (2016). Modeling managed grassland biomass estimation by using multitemporal remote sensing data—A machine learning approach. </w:t>
      </w:r>
      <w:r w:rsidRPr="001D18A7">
        <w:rPr>
          <w:rFonts w:ascii="Times New Roman" w:hAnsi="Times New Roman" w:cs="Times New Roman"/>
          <w:i/>
          <w:iCs/>
          <w:noProof/>
          <w:sz w:val="24"/>
          <w:szCs w:val="24"/>
        </w:rPr>
        <w:t>IEEE Journal of Selected Topics in Applied Earth Observations and Remote Sensing</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10</w:t>
      </w:r>
      <w:r w:rsidRPr="001D18A7">
        <w:rPr>
          <w:rFonts w:ascii="Times New Roman" w:hAnsi="Times New Roman" w:cs="Times New Roman"/>
          <w:noProof/>
          <w:sz w:val="24"/>
          <w:szCs w:val="24"/>
        </w:rPr>
        <w:t>(7), 3254–3264.</w:t>
      </w:r>
    </w:p>
    <w:p w14:paraId="7C4A68A0"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Amara, J., Bouaziz, B., &amp; Algergawy, A. (2017). A Deep Learning-based Approach for Banana Leaf Diseases Classification. </w:t>
      </w:r>
      <w:r w:rsidRPr="001D18A7">
        <w:rPr>
          <w:rFonts w:ascii="Times New Roman" w:hAnsi="Times New Roman" w:cs="Times New Roman"/>
          <w:i/>
          <w:iCs/>
          <w:noProof/>
          <w:sz w:val="24"/>
          <w:szCs w:val="24"/>
        </w:rPr>
        <w:t>BTW (Workshops)</w:t>
      </w:r>
      <w:r w:rsidRPr="001D18A7">
        <w:rPr>
          <w:rFonts w:ascii="Times New Roman" w:hAnsi="Times New Roman" w:cs="Times New Roman"/>
          <w:noProof/>
          <w:sz w:val="24"/>
          <w:szCs w:val="24"/>
        </w:rPr>
        <w:t>, 79–88.</w:t>
      </w:r>
    </w:p>
    <w:p w14:paraId="4D9CCD1E"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Bac, C. W., van Henten, E. J., Hemming, J., &amp; Edan, Y. (2014). Harvesting robots for high-value crops: State-of-the-art review and challenges ahead. </w:t>
      </w:r>
      <w:r w:rsidRPr="001D18A7">
        <w:rPr>
          <w:rFonts w:ascii="Times New Roman" w:hAnsi="Times New Roman" w:cs="Times New Roman"/>
          <w:i/>
          <w:iCs/>
          <w:noProof/>
          <w:sz w:val="24"/>
          <w:szCs w:val="24"/>
        </w:rPr>
        <w:t>Journal of Field Robotics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31</w:t>
      </w:r>
      <w:r w:rsidRPr="001D18A7">
        <w:rPr>
          <w:rFonts w:ascii="Times New Roman" w:hAnsi="Times New Roman" w:cs="Times New Roman"/>
          <w:noProof/>
          <w:sz w:val="24"/>
          <w:szCs w:val="24"/>
        </w:rPr>
        <w:t>(6), 888–911.</w:t>
      </w:r>
    </w:p>
    <w:p w14:paraId="1375CFA4"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Bargoti, S., &amp; Underwood, J. (2017a). Deep fruit detection in orchards. </w:t>
      </w:r>
      <w:r w:rsidRPr="001D18A7">
        <w:rPr>
          <w:rFonts w:ascii="Times New Roman" w:hAnsi="Times New Roman" w:cs="Times New Roman"/>
          <w:i/>
          <w:iCs/>
          <w:noProof/>
          <w:sz w:val="24"/>
          <w:szCs w:val="24"/>
        </w:rPr>
        <w:t>2017 IEEE International Conference on Robotics and Automation (ICRA)</w:t>
      </w:r>
      <w:r w:rsidRPr="001D18A7">
        <w:rPr>
          <w:rFonts w:ascii="Times New Roman" w:hAnsi="Times New Roman" w:cs="Times New Roman"/>
          <w:noProof/>
          <w:sz w:val="24"/>
          <w:szCs w:val="24"/>
        </w:rPr>
        <w:t>, 3626–3633.</w:t>
      </w:r>
    </w:p>
    <w:p w14:paraId="29AB94F4"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Bargoti, S., &amp; Underwood, J. P. (2017b). Image segmentation for fruit detection and yield estimation in apple orchards. </w:t>
      </w:r>
      <w:r w:rsidRPr="001D18A7">
        <w:rPr>
          <w:rFonts w:ascii="Times New Roman" w:hAnsi="Times New Roman" w:cs="Times New Roman"/>
          <w:i/>
          <w:iCs/>
          <w:noProof/>
          <w:sz w:val="24"/>
          <w:szCs w:val="24"/>
        </w:rPr>
        <w:t>Journal of Field Robotics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34</w:t>
      </w:r>
      <w:r w:rsidRPr="001D18A7">
        <w:rPr>
          <w:rFonts w:ascii="Times New Roman" w:hAnsi="Times New Roman" w:cs="Times New Roman"/>
          <w:noProof/>
          <w:sz w:val="24"/>
          <w:szCs w:val="24"/>
        </w:rPr>
        <w:t>(6), 1039–1060.</w:t>
      </w:r>
    </w:p>
    <w:p w14:paraId="367E2E55"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Bergerman, M., Billingsley, J., Reid, J., &amp; van Henten, E. (2016). Robotics in agriculture and forestry. In </w:t>
      </w:r>
      <w:r w:rsidRPr="001D18A7">
        <w:rPr>
          <w:rFonts w:ascii="Times New Roman" w:hAnsi="Times New Roman" w:cs="Times New Roman"/>
          <w:i/>
          <w:iCs/>
          <w:noProof/>
          <w:sz w:val="24"/>
          <w:szCs w:val="24"/>
        </w:rPr>
        <w:t>Springer handbook of robotics</w:t>
      </w:r>
      <w:r w:rsidRPr="001D18A7">
        <w:rPr>
          <w:rFonts w:ascii="Times New Roman" w:hAnsi="Times New Roman" w:cs="Times New Roman"/>
          <w:noProof/>
          <w:sz w:val="24"/>
          <w:szCs w:val="24"/>
        </w:rPr>
        <w:t xml:space="preserve"> (pp. 1463–1492). Springer.</w:t>
      </w:r>
    </w:p>
    <w:p w14:paraId="21C4369E"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Boureau, Y.-L., Ponce, J., &amp; LeCun, Y. (2010). A theoretical analysis of feature pooling in visual recognition. </w:t>
      </w:r>
      <w:r w:rsidRPr="001D18A7">
        <w:rPr>
          <w:rFonts w:ascii="Times New Roman" w:hAnsi="Times New Roman" w:cs="Times New Roman"/>
          <w:i/>
          <w:iCs/>
          <w:noProof/>
          <w:sz w:val="24"/>
          <w:szCs w:val="24"/>
        </w:rPr>
        <w:t>Proceedings of the 27th International Conference on Machine Learning (ICML-10)</w:t>
      </w:r>
      <w:r w:rsidRPr="001D18A7">
        <w:rPr>
          <w:rFonts w:ascii="Times New Roman" w:hAnsi="Times New Roman" w:cs="Times New Roman"/>
          <w:noProof/>
          <w:sz w:val="24"/>
          <w:szCs w:val="24"/>
        </w:rPr>
        <w:t>, 111–118.</w:t>
      </w:r>
    </w:p>
    <w:p w14:paraId="7F7006AA"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Bresilla, K., Perulli, G. D., Boini, A., Morandi, B., Grappadelli, L. C., &amp; Manfrini, L. (2019). Single-shot convolution neural networks for real-time fruit detection within the tree. </w:t>
      </w:r>
      <w:r w:rsidRPr="001D18A7">
        <w:rPr>
          <w:rFonts w:ascii="Times New Roman" w:hAnsi="Times New Roman" w:cs="Times New Roman"/>
          <w:i/>
          <w:iCs/>
          <w:noProof/>
          <w:sz w:val="24"/>
          <w:szCs w:val="24"/>
        </w:rPr>
        <w:t>Frontiers in Plant Science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10</w:t>
      </w:r>
      <w:r w:rsidRPr="001D18A7">
        <w:rPr>
          <w:rFonts w:ascii="Times New Roman" w:hAnsi="Times New Roman" w:cs="Times New Roman"/>
          <w:noProof/>
          <w:sz w:val="24"/>
          <w:szCs w:val="24"/>
        </w:rPr>
        <w:t>.</w:t>
      </w:r>
    </w:p>
    <w:p w14:paraId="07BC9B9A"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Burrus, C. S., &amp; Parks, T. W. (1985). </w:t>
      </w:r>
      <w:r w:rsidRPr="001D18A7">
        <w:rPr>
          <w:rFonts w:ascii="Times New Roman" w:hAnsi="Times New Roman" w:cs="Times New Roman"/>
          <w:i/>
          <w:iCs/>
          <w:noProof/>
          <w:sz w:val="24"/>
          <w:szCs w:val="24"/>
        </w:rPr>
        <w:t>and Convolution Algorithms</w:t>
      </w:r>
      <w:r w:rsidRPr="001D18A7">
        <w:rPr>
          <w:rFonts w:ascii="Times New Roman" w:hAnsi="Times New Roman" w:cs="Times New Roman"/>
          <w:noProof/>
          <w:sz w:val="24"/>
          <w:szCs w:val="24"/>
        </w:rPr>
        <w:t>. Citeseer.</w:t>
      </w:r>
    </w:p>
    <w:p w14:paraId="69AA0F87"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Calixto, R. R., Neto, L. G. P., da Silveira Cavalcante, T., Aragão, M. F., &amp; de Oliveira Silva, E. (2019). A computer vision model development for size and weight estimation of yellow melon in the Brazilian northeast. </w:t>
      </w:r>
      <w:r w:rsidRPr="001D18A7">
        <w:rPr>
          <w:rFonts w:ascii="Times New Roman" w:hAnsi="Times New Roman" w:cs="Times New Roman"/>
          <w:i/>
          <w:iCs/>
          <w:noProof/>
          <w:sz w:val="24"/>
          <w:szCs w:val="24"/>
        </w:rPr>
        <w:t>Scientia Horticulturae</w:t>
      </w:r>
      <w:r w:rsidRPr="001D18A7">
        <w:rPr>
          <w:rFonts w:ascii="Times New Roman" w:hAnsi="Times New Roman" w:cs="Times New Roman"/>
          <w:noProof/>
          <w:sz w:val="24"/>
          <w:szCs w:val="24"/>
        </w:rPr>
        <w:t>, 108521.</w:t>
      </w:r>
    </w:p>
    <w:p w14:paraId="3C228ACE"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Carrio, A., Sampedro, C., Rodriguez-Ramos, A., &amp; Campoy, P. (2017). A review of deep learning methods and applications for unmanned aerial vehicles. </w:t>
      </w:r>
      <w:r w:rsidRPr="001D18A7">
        <w:rPr>
          <w:rFonts w:ascii="Times New Roman" w:hAnsi="Times New Roman" w:cs="Times New Roman"/>
          <w:i/>
          <w:iCs/>
          <w:noProof/>
          <w:sz w:val="24"/>
          <w:szCs w:val="24"/>
        </w:rPr>
        <w:t>Journal of Sensors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2017</w:t>
      </w:r>
      <w:r w:rsidRPr="001D18A7">
        <w:rPr>
          <w:rFonts w:ascii="Times New Roman" w:hAnsi="Times New Roman" w:cs="Times New Roman"/>
          <w:noProof/>
          <w:sz w:val="24"/>
          <w:szCs w:val="24"/>
        </w:rPr>
        <w:t>.</w:t>
      </w:r>
    </w:p>
    <w:p w14:paraId="1433D5BC"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Chan, T., &amp; Vese, L. (1999). An active contour model without edges. </w:t>
      </w:r>
      <w:r w:rsidRPr="001D18A7">
        <w:rPr>
          <w:rFonts w:ascii="Times New Roman" w:hAnsi="Times New Roman" w:cs="Times New Roman"/>
          <w:i/>
          <w:iCs/>
          <w:noProof/>
          <w:sz w:val="24"/>
          <w:szCs w:val="24"/>
        </w:rPr>
        <w:t>International Conference on Scale-Space Theories in Computer Vision</w:t>
      </w:r>
      <w:r w:rsidRPr="001D18A7">
        <w:rPr>
          <w:rFonts w:ascii="Times New Roman" w:hAnsi="Times New Roman" w:cs="Times New Roman"/>
          <w:noProof/>
          <w:sz w:val="24"/>
          <w:szCs w:val="24"/>
        </w:rPr>
        <w:t>, 141–151.</w:t>
      </w:r>
    </w:p>
    <w:p w14:paraId="239B390F"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Chen, S. W., Shivakumar, S. S., Dcunha, S., Das, J., Okon, E., Qu, C., … Kumar, V. (2017). Counting apples and oranges with deep learning: A data-driven approach. </w:t>
      </w:r>
      <w:r w:rsidRPr="001D18A7">
        <w:rPr>
          <w:rFonts w:ascii="Times New Roman" w:hAnsi="Times New Roman" w:cs="Times New Roman"/>
          <w:i/>
          <w:iCs/>
          <w:noProof/>
          <w:sz w:val="24"/>
          <w:szCs w:val="24"/>
        </w:rPr>
        <w:t>IEEE Robotics and Automation Letters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2</w:t>
      </w:r>
      <w:r w:rsidRPr="001D18A7">
        <w:rPr>
          <w:rFonts w:ascii="Times New Roman" w:hAnsi="Times New Roman" w:cs="Times New Roman"/>
          <w:noProof/>
          <w:sz w:val="24"/>
          <w:szCs w:val="24"/>
        </w:rPr>
        <w:t>(2), 781–788.</w:t>
      </w:r>
    </w:p>
    <w:p w14:paraId="14E8AAED"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Cheng, G., &amp; Han, J. (2016). A survey on object detection in optical remote sensing images. </w:t>
      </w:r>
      <w:r w:rsidRPr="001D18A7">
        <w:rPr>
          <w:rFonts w:ascii="Times New Roman" w:hAnsi="Times New Roman" w:cs="Times New Roman"/>
          <w:i/>
          <w:iCs/>
          <w:noProof/>
          <w:sz w:val="24"/>
          <w:szCs w:val="24"/>
        </w:rPr>
        <w:t>ISPRS Journal of Photogrammetry and Remote Sensing</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117</w:t>
      </w:r>
      <w:r w:rsidRPr="001D18A7">
        <w:rPr>
          <w:rFonts w:ascii="Times New Roman" w:hAnsi="Times New Roman" w:cs="Times New Roman"/>
          <w:noProof/>
          <w:sz w:val="24"/>
          <w:szCs w:val="24"/>
        </w:rPr>
        <w:t>, 11–28.</w:t>
      </w:r>
    </w:p>
    <w:p w14:paraId="3CF1FB9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lastRenderedPageBreak/>
        <w:t xml:space="preserve">Cheng, H., Damerow, L., Sun, Y., &amp; Blanke, M. (2017). Early yield prediction using image analysis of apple fruit and tree canopy features with neural networks. </w:t>
      </w:r>
      <w:r w:rsidRPr="001D18A7">
        <w:rPr>
          <w:rFonts w:ascii="Times New Roman" w:hAnsi="Times New Roman" w:cs="Times New Roman"/>
          <w:i/>
          <w:iCs/>
          <w:noProof/>
          <w:sz w:val="24"/>
          <w:szCs w:val="24"/>
        </w:rPr>
        <w:t>Journal of Imaging</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3</w:t>
      </w:r>
      <w:r w:rsidRPr="001D18A7">
        <w:rPr>
          <w:rFonts w:ascii="Times New Roman" w:hAnsi="Times New Roman" w:cs="Times New Roman"/>
          <w:noProof/>
          <w:sz w:val="24"/>
          <w:szCs w:val="24"/>
        </w:rPr>
        <w:t>(1), 6.</w:t>
      </w:r>
    </w:p>
    <w:p w14:paraId="2A4DEA96"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Cohen, T., &amp; Welling, M. (2016). Group equivariant convolutional networks. </w:t>
      </w:r>
      <w:r w:rsidRPr="001D18A7">
        <w:rPr>
          <w:rFonts w:ascii="Times New Roman" w:hAnsi="Times New Roman" w:cs="Times New Roman"/>
          <w:i/>
          <w:iCs/>
          <w:noProof/>
          <w:sz w:val="24"/>
          <w:szCs w:val="24"/>
        </w:rPr>
        <w:t>International Conference on Machine Learning</w:t>
      </w:r>
      <w:r w:rsidRPr="001D18A7">
        <w:rPr>
          <w:rFonts w:ascii="Times New Roman" w:hAnsi="Times New Roman" w:cs="Times New Roman"/>
          <w:noProof/>
          <w:sz w:val="24"/>
          <w:szCs w:val="24"/>
        </w:rPr>
        <w:t>, 2990–2999.</w:t>
      </w:r>
    </w:p>
    <w:p w14:paraId="0A2D3358"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Dahl, G. E., Sainath, T. N., &amp; Hinton, G. E. (2013). Improving deep neural networks for LVCSR using rectified linear units and dropout. </w:t>
      </w:r>
      <w:r w:rsidRPr="001D18A7">
        <w:rPr>
          <w:rFonts w:ascii="Times New Roman" w:hAnsi="Times New Roman" w:cs="Times New Roman"/>
          <w:i/>
          <w:iCs/>
          <w:noProof/>
          <w:sz w:val="24"/>
          <w:szCs w:val="24"/>
        </w:rPr>
        <w:t>2013 IEEE International Conference on Acoustics, Speech and Signal Processing</w:t>
      </w:r>
      <w:r w:rsidRPr="001D18A7">
        <w:rPr>
          <w:rFonts w:ascii="Times New Roman" w:hAnsi="Times New Roman" w:cs="Times New Roman"/>
          <w:noProof/>
          <w:sz w:val="24"/>
          <w:szCs w:val="24"/>
        </w:rPr>
        <w:t>, 8609–8613.</w:t>
      </w:r>
    </w:p>
    <w:p w14:paraId="031768F3"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Dashuta, A., &amp; Klapp, I. (2018). Melon Recognition in UAV Images to Estimate Yield of a Breeding Process. </w:t>
      </w:r>
      <w:r w:rsidRPr="001D18A7">
        <w:rPr>
          <w:rFonts w:ascii="Times New Roman" w:hAnsi="Times New Roman" w:cs="Times New Roman"/>
          <w:i/>
          <w:iCs/>
          <w:noProof/>
          <w:sz w:val="24"/>
          <w:szCs w:val="24"/>
        </w:rPr>
        <w:t>Optics and Photonics for Energy and the Environment</w:t>
      </w:r>
      <w:r w:rsidRPr="001D18A7">
        <w:rPr>
          <w:rFonts w:ascii="Times New Roman" w:hAnsi="Times New Roman" w:cs="Times New Roman"/>
          <w:noProof/>
          <w:sz w:val="24"/>
          <w:szCs w:val="24"/>
        </w:rPr>
        <w:t>, ET4A--2.</w:t>
      </w:r>
    </w:p>
    <w:p w14:paraId="3421EBAC"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Donahue, J., Jia, Y., Vinyals, O., Hoffman, J., Zhang, N., Tzeng, E., &amp; Darrell, T. (2014). Decaf: A deep convolutional activation feature for generic visual recognition. </w:t>
      </w:r>
      <w:r w:rsidRPr="001D18A7">
        <w:rPr>
          <w:rFonts w:ascii="Times New Roman" w:hAnsi="Times New Roman" w:cs="Times New Roman"/>
          <w:i/>
          <w:iCs/>
          <w:noProof/>
          <w:sz w:val="24"/>
          <w:szCs w:val="24"/>
        </w:rPr>
        <w:t>International Conference on Machine Learning</w:t>
      </w:r>
      <w:r w:rsidRPr="001D18A7">
        <w:rPr>
          <w:rFonts w:ascii="Times New Roman" w:hAnsi="Times New Roman" w:cs="Times New Roman"/>
          <w:noProof/>
          <w:sz w:val="24"/>
          <w:szCs w:val="24"/>
        </w:rPr>
        <w:t>, 647–655.</w:t>
      </w:r>
    </w:p>
    <w:p w14:paraId="145B0493"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Dyrmann, M., Jørgensen, R. N., &amp; Midtiby, H. S. (2017). RoboWeedSupport-Detection of weed locations in leaf occluded cereal crops using a fully convolutional neural network. </w:t>
      </w:r>
      <w:r w:rsidRPr="001D18A7">
        <w:rPr>
          <w:rFonts w:ascii="Times New Roman" w:hAnsi="Times New Roman" w:cs="Times New Roman"/>
          <w:i/>
          <w:iCs/>
          <w:noProof/>
          <w:sz w:val="24"/>
          <w:szCs w:val="24"/>
        </w:rPr>
        <w:t>Advances in Animal Biosciences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8</w:t>
      </w:r>
      <w:r w:rsidRPr="001D18A7">
        <w:rPr>
          <w:rFonts w:ascii="Times New Roman" w:hAnsi="Times New Roman" w:cs="Times New Roman"/>
          <w:noProof/>
          <w:sz w:val="24"/>
          <w:szCs w:val="24"/>
        </w:rPr>
        <w:t>(2), 842–847.</w:t>
      </w:r>
    </w:p>
    <w:p w14:paraId="02CB32C7"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Dyrmann, M., Karstoft, H., &amp; Midtiby, H. S. (2016). Plant species classification using deep convolutional neural network. </w:t>
      </w:r>
      <w:r w:rsidRPr="001D18A7">
        <w:rPr>
          <w:rFonts w:ascii="Times New Roman" w:hAnsi="Times New Roman" w:cs="Times New Roman"/>
          <w:i/>
          <w:iCs/>
          <w:noProof/>
          <w:sz w:val="24"/>
          <w:szCs w:val="24"/>
        </w:rPr>
        <w:t>Biosystems Engineering</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151</w:t>
      </w:r>
      <w:r w:rsidRPr="001D18A7">
        <w:rPr>
          <w:rFonts w:ascii="Times New Roman" w:hAnsi="Times New Roman" w:cs="Times New Roman"/>
          <w:noProof/>
          <w:sz w:val="24"/>
          <w:szCs w:val="24"/>
        </w:rPr>
        <w:t>, 72–80.</w:t>
      </w:r>
    </w:p>
    <w:p w14:paraId="4867B8AF"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Dyrmann, M., Mortensen, A. K., Midtiby, H. S., &amp; Jørgensen, R. N. (2016). Pixel-wise classification of weeds and crops in images by using a fully convolutional neural network. </w:t>
      </w:r>
      <w:r w:rsidRPr="001D18A7">
        <w:rPr>
          <w:rFonts w:ascii="Times New Roman" w:hAnsi="Times New Roman" w:cs="Times New Roman"/>
          <w:i/>
          <w:iCs/>
          <w:noProof/>
          <w:sz w:val="24"/>
          <w:szCs w:val="24"/>
        </w:rPr>
        <w:t>Proceedings of the International Conference on Agricultural Engineering, Aarhus, Denmark</w:t>
      </w:r>
      <w:r w:rsidRPr="001D18A7">
        <w:rPr>
          <w:rFonts w:ascii="Times New Roman" w:hAnsi="Times New Roman" w:cs="Times New Roman"/>
          <w:noProof/>
          <w:sz w:val="24"/>
          <w:szCs w:val="24"/>
        </w:rPr>
        <w:t>, 26–29.</w:t>
      </w:r>
    </w:p>
    <w:p w14:paraId="4E24FADA"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Everingham, M., Van Gool, L., Williams, C. K. I., Winn, J., &amp; Zisserman, A. (2010). The pascal visual object classes (voc) challenge. </w:t>
      </w:r>
      <w:r w:rsidRPr="001D18A7">
        <w:rPr>
          <w:rFonts w:ascii="Times New Roman" w:hAnsi="Times New Roman" w:cs="Times New Roman"/>
          <w:i/>
          <w:iCs/>
          <w:noProof/>
          <w:sz w:val="24"/>
          <w:szCs w:val="24"/>
        </w:rPr>
        <w:t>International Journal of Computer Vision</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88</w:t>
      </w:r>
      <w:r w:rsidRPr="001D18A7">
        <w:rPr>
          <w:rFonts w:ascii="Times New Roman" w:hAnsi="Times New Roman" w:cs="Times New Roman"/>
          <w:noProof/>
          <w:sz w:val="24"/>
          <w:szCs w:val="24"/>
        </w:rPr>
        <w:t>(2), 303–338.</w:t>
      </w:r>
    </w:p>
    <w:p w14:paraId="7BB84F8A"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Farjon, G., Krikeb, O., Hillel, A. B., &amp; Alchanatis, V. (2019). Detection and counting of flowers on apple trees for better chemical thinning decisions. </w:t>
      </w:r>
      <w:r w:rsidRPr="001D18A7">
        <w:rPr>
          <w:rFonts w:ascii="Times New Roman" w:hAnsi="Times New Roman" w:cs="Times New Roman"/>
          <w:i/>
          <w:iCs/>
          <w:noProof/>
          <w:sz w:val="24"/>
          <w:szCs w:val="24"/>
        </w:rPr>
        <w:t>Precision Agriculture</w:t>
      </w:r>
      <w:r w:rsidRPr="001D18A7">
        <w:rPr>
          <w:rFonts w:ascii="Times New Roman" w:hAnsi="Times New Roman" w:cs="Times New Roman"/>
          <w:noProof/>
          <w:sz w:val="24"/>
          <w:szCs w:val="24"/>
        </w:rPr>
        <w:t>.</w:t>
      </w:r>
    </w:p>
    <w:p w14:paraId="68D052DF"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Feng, Y., Peng, Y., Cui, N., Gong, D., &amp; Zhang, K. (2017). Modeling reference evapotranspiration using extreme learning machine and generalized regression neural network only with temperature data. </w:t>
      </w:r>
      <w:r w:rsidRPr="001D18A7">
        <w:rPr>
          <w:rFonts w:ascii="Times New Roman" w:hAnsi="Times New Roman" w:cs="Times New Roman"/>
          <w:i/>
          <w:iCs/>
          <w:noProof/>
          <w:sz w:val="24"/>
          <w:szCs w:val="24"/>
        </w:rPr>
        <w:t>Computers and Electronics in Agriculture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136</w:t>
      </w:r>
      <w:r w:rsidRPr="001D18A7">
        <w:rPr>
          <w:rFonts w:ascii="Times New Roman" w:hAnsi="Times New Roman" w:cs="Times New Roman"/>
          <w:noProof/>
          <w:sz w:val="24"/>
          <w:szCs w:val="24"/>
        </w:rPr>
        <w:t>, 71–78.</w:t>
      </w:r>
    </w:p>
    <w:p w14:paraId="1B082B07"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Floyd, F., &amp; Sabins, J. R. (1987). Remote sensing principles and interpretation. </w:t>
      </w:r>
      <w:r w:rsidRPr="001D18A7">
        <w:rPr>
          <w:rFonts w:ascii="Times New Roman" w:hAnsi="Times New Roman" w:cs="Times New Roman"/>
          <w:i/>
          <w:iCs/>
          <w:noProof/>
          <w:sz w:val="24"/>
          <w:szCs w:val="24"/>
        </w:rPr>
        <w:t>2nd, Edition</w:t>
      </w:r>
      <w:r w:rsidRPr="001D18A7">
        <w:rPr>
          <w:rFonts w:ascii="Times New Roman" w:hAnsi="Times New Roman" w:cs="Times New Roman"/>
          <w:noProof/>
          <w:sz w:val="24"/>
          <w:szCs w:val="24"/>
        </w:rPr>
        <w:t>, 1–12.</w:t>
      </w:r>
    </w:p>
    <w:p w14:paraId="2367623E"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Girshick, R. (2015). Fast r-cnn. </w:t>
      </w:r>
      <w:r w:rsidRPr="001D18A7">
        <w:rPr>
          <w:rFonts w:ascii="Times New Roman" w:hAnsi="Times New Roman" w:cs="Times New Roman"/>
          <w:i/>
          <w:iCs/>
          <w:noProof/>
          <w:sz w:val="24"/>
          <w:szCs w:val="24"/>
        </w:rPr>
        <w:t>Proceedings of the IEEE International Conference on Computer Vision</w:t>
      </w:r>
      <w:r w:rsidRPr="001D18A7">
        <w:rPr>
          <w:rFonts w:ascii="Times New Roman" w:hAnsi="Times New Roman" w:cs="Times New Roman"/>
          <w:noProof/>
          <w:sz w:val="24"/>
          <w:szCs w:val="24"/>
        </w:rPr>
        <w:t>, 1440–1448.</w:t>
      </w:r>
    </w:p>
    <w:p w14:paraId="5030AEED"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Girshick, R., Donahue, J., Darrell, T., &amp; Malik, J. (2014). Rich feature hierarchies for accurate object detection and semantic segmentation. </w:t>
      </w:r>
      <w:r w:rsidRPr="001D18A7">
        <w:rPr>
          <w:rFonts w:ascii="Times New Roman" w:hAnsi="Times New Roman" w:cs="Times New Roman"/>
          <w:i/>
          <w:iCs/>
          <w:noProof/>
          <w:sz w:val="24"/>
          <w:szCs w:val="24"/>
        </w:rPr>
        <w:t>Proceedings of the IEEE Conference on Computer Vision and Pattern Recognition</w:t>
      </w:r>
      <w:r w:rsidRPr="001D18A7">
        <w:rPr>
          <w:rFonts w:ascii="Times New Roman" w:hAnsi="Times New Roman" w:cs="Times New Roman"/>
          <w:noProof/>
          <w:sz w:val="24"/>
          <w:szCs w:val="24"/>
        </w:rPr>
        <w:t>, 580–587.</w:t>
      </w:r>
    </w:p>
    <w:p w14:paraId="76B3A218"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Girshick, R., Donahue, J., Darrell, T., &amp; Malik, J. (2016). Region-Based Convolutional Networks for Accurate Object Detection and Segmentation. </w:t>
      </w:r>
      <w:r w:rsidRPr="001D18A7">
        <w:rPr>
          <w:rFonts w:ascii="Times New Roman" w:hAnsi="Times New Roman" w:cs="Times New Roman"/>
          <w:i/>
          <w:iCs/>
          <w:noProof/>
          <w:sz w:val="24"/>
          <w:szCs w:val="24"/>
        </w:rPr>
        <w:t xml:space="preserve">IEEE </w:t>
      </w:r>
      <w:r w:rsidRPr="001D18A7">
        <w:rPr>
          <w:rFonts w:ascii="Times New Roman" w:hAnsi="Times New Roman" w:cs="Times New Roman"/>
          <w:i/>
          <w:iCs/>
          <w:noProof/>
          <w:sz w:val="24"/>
          <w:szCs w:val="24"/>
        </w:rPr>
        <w:lastRenderedPageBreak/>
        <w:t>Transactions on Pattern Analysis and Machine Intelligence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38</w:t>
      </w:r>
      <w:r w:rsidRPr="001D18A7">
        <w:rPr>
          <w:rFonts w:ascii="Times New Roman" w:hAnsi="Times New Roman" w:cs="Times New Roman"/>
          <w:noProof/>
          <w:sz w:val="24"/>
          <w:szCs w:val="24"/>
        </w:rPr>
        <w:t>(1), 142–158. https://doi.org/10.1109/TPAMI.2015.2437384</w:t>
      </w:r>
    </w:p>
    <w:p w14:paraId="645E776A"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Gongal, A., Amatya, S., Karkee, M., Zhang, Q., &amp; Lewis, K. (2015). Sensors and systems for fruit detection and localization: A review. </w:t>
      </w:r>
      <w:r w:rsidRPr="001D18A7">
        <w:rPr>
          <w:rFonts w:ascii="Times New Roman" w:hAnsi="Times New Roman" w:cs="Times New Roman"/>
          <w:i/>
          <w:iCs/>
          <w:noProof/>
          <w:sz w:val="24"/>
          <w:szCs w:val="24"/>
        </w:rPr>
        <w:t>Computers and Electronics in Agriculture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116</w:t>
      </w:r>
      <w:r w:rsidRPr="001D18A7">
        <w:rPr>
          <w:rFonts w:ascii="Times New Roman" w:hAnsi="Times New Roman" w:cs="Times New Roman"/>
          <w:noProof/>
          <w:sz w:val="24"/>
          <w:szCs w:val="24"/>
        </w:rPr>
        <w:t>, 8–19.</w:t>
      </w:r>
    </w:p>
    <w:p w14:paraId="171811B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Gonzalo, M. J., Brewer, M. T., Anderson, C., Sullivan, D., Gray, S., &amp; van der Knaap, E. (2009). Tomato fruit shape analysis using morphometric and morphology attributes implemented in Tomato Analyzer software program. </w:t>
      </w:r>
      <w:r w:rsidRPr="001D18A7">
        <w:rPr>
          <w:rFonts w:ascii="Times New Roman" w:hAnsi="Times New Roman" w:cs="Times New Roman"/>
          <w:i/>
          <w:iCs/>
          <w:noProof/>
          <w:sz w:val="24"/>
          <w:szCs w:val="24"/>
        </w:rPr>
        <w:t>Journal of the American Society for Horticultural Science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134</w:t>
      </w:r>
      <w:r w:rsidRPr="001D18A7">
        <w:rPr>
          <w:rFonts w:ascii="Times New Roman" w:hAnsi="Times New Roman" w:cs="Times New Roman"/>
          <w:noProof/>
          <w:sz w:val="24"/>
          <w:szCs w:val="24"/>
        </w:rPr>
        <w:t>(1), 77–87.</w:t>
      </w:r>
    </w:p>
    <w:p w14:paraId="116CB57C"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Goodfellow, I., Bengio, Y., &amp; Courville, A. (2016). </w:t>
      </w:r>
      <w:r w:rsidRPr="001D18A7">
        <w:rPr>
          <w:rFonts w:ascii="Times New Roman" w:hAnsi="Times New Roman" w:cs="Times New Roman"/>
          <w:i/>
          <w:iCs/>
          <w:noProof/>
          <w:sz w:val="24"/>
          <w:szCs w:val="24"/>
        </w:rPr>
        <w:t>Deep Learning</w:t>
      </w:r>
      <w:r w:rsidRPr="001D18A7">
        <w:rPr>
          <w:rFonts w:ascii="Times New Roman" w:hAnsi="Times New Roman" w:cs="Times New Roman"/>
          <w:noProof/>
          <w:sz w:val="24"/>
          <w:szCs w:val="24"/>
        </w:rPr>
        <w:t>. MIT Press.</w:t>
      </w:r>
    </w:p>
    <w:p w14:paraId="127B1045"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Grinblat, G. L., Uzal, L. C., Larese, M. G., &amp; Granitto, P. M. (2016). Deep learning for plant identification using vein morphological patterns. </w:t>
      </w:r>
      <w:r w:rsidRPr="001D18A7">
        <w:rPr>
          <w:rFonts w:ascii="Times New Roman" w:hAnsi="Times New Roman" w:cs="Times New Roman"/>
          <w:i/>
          <w:iCs/>
          <w:noProof/>
          <w:sz w:val="24"/>
          <w:szCs w:val="24"/>
        </w:rPr>
        <w:t>Computers and Electronics in Agriculture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127</w:t>
      </w:r>
      <w:r w:rsidRPr="001D18A7">
        <w:rPr>
          <w:rFonts w:ascii="Times New Roman" w:hAnsi="Times New Roman" w:cs="Times New Roman"/>
          <w:noProof/>
          <w:sz w:val="24"/>
          <w:szCs w:val="24"/>
        </w:rPr>
        <w:t>, 418–424.</w:t>
      </w:r>
    </w:p>
    <w:p w14:paraId="162BDFB7"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Groover, M. P. (2007). </w:t>
      </w:r>
      <w:r w:rsidRPr="001D18A7">
        <w:rPr>
          <w:rFonts w:ascii="Times New Roman" w:hAnsi="Times New Roman" w:cs="Times New Roman"/>
          <w:i/>
          <w:iCs/>
          <w:noProof/>
          <w:sz w:val="24"/>
          <w:szCs w:val="24"/>
        </w:rPr>
        <w:t>Automation, production systems, and computer-integrated manufacturing</w:t>
      </w:r>
      <w:r w:rsidRPr="001D18A7">
        <w:rPr>
          <w:rFonts w:ascii="Times New Roman" w:hAnsi="Times New Roman" w:cs="Times New Roman"/>
          <w:noProof/>
          <w:sz w:val="24"/>
          <w:szCs w:val="24"/>
        </w:rPr>
        <w:t>. Prentice Hall Press.</w:t>
      </w:r>
    </w:p>
    <w:p w14:paraId="2C322F3F"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Guo, Y., Liu, Y., Oerlemans, A., Lao, S., Wu, S., &amp; Lew, M. S. (2016). Deep learning for visual understanding: A review. </w:t>
      </w:r>
      <w:r w:rsidRPr="001D18A7">
        <w:rPr>
          <w:rFonts w:ascii="Times New Roman" w:hAnsi="Times New Roman" w:cs="Times New Roman"/>
          <w:i/>
          <w:iCs/>
          <w:noProof/>
          <w:sz w:val="24"/>
          <w:szCs w:val="24"/>
        </w:rPr>
        <w:t>Neurocomputing</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187</w:t>
      </w:r>
      <w:r w:rsidRPr="001D18A7">
        <w:rPr>
          <w:rFonts w:ascii="Times New Roman" w:hAnsi="Times New Roman" w:cs="Times New Roman"/>
          <w:noProof/>
          <w:sz w:val="24"/>
          <w:szCs w:val="24"/>
        </w:rPr>
        <w:t>, 27–48.</w:t>
      </w:r>
    </w:p>
    <w:p w14:paraId="1C4B4D78"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Gustafsson, H., Claesson, I., &amp; Nordholm, S. (2001). </w:t>
      </w:r>
      <w:r w:rsidRPr="001D18A7">
        <w:rPr>
          <w:rFonts w:ascii="Times New Roman" w:hAnsi="Times New Roman" w:cs="Times New Roman"/>
          <w:i/>
          <w:iCs/>
          <w:noProof/>
          <w:sz w:val="24"/>
          <w:szCs w:val="24"/>
        </w:rPr>
        <w:t>Signal noise reduction by spectral subtraction using linear convolution and casual filtering</w:t>
      </w:r>
      <w:r w:rsidRPr="001D18A7">
        <w:rPr>
          <w:rFonts w:ascii="Times New Roman" w:hAnsi="Times New Roman" w:cs="Times New Roman"/>
          <w:noProof/>
          <w:sz w:val="24"/>
          <w:szCs w:val="24"/>
        </w:rPr>
        <w:t>. Google Patents.</w:t>
      </w:r>
    </w:p>
    <w:p w14:paraId="0FE7B64F"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Habaragamuwa, H., Ogawa, Y., Suzuki, T., Shiigi, T., Ono, M., &amp; Kondo, N. (2018). Detecting greenhouse strawberries (mature and immature), using deep convolutional neural network. </w:t>
      </w:r>
      <w:r w:rsidRPr="001D18A7">
        <w:rPr>
          <w:rFonts w:ascii="Times New Roman" w:hAnsi="Times New Roman" w:cs="Times New Roman"/>
          <w:i/>
          <w:iCs/>
          <w:noProof/>
          <w:sz w:val="24"/>
          <w:szCs w:val="24"/>
        </w:rPr>
        <w:t>Engineering in Agriculture, Environment and Food</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11</w:t>
      </w:r>
      <w:r w:rsidRPr="001D18A7">
        <w:rPr>
          <w:rFonts w:ascii="Times New Roman" w:hAnsi="Times New Roman" w:cs="Times New Roman"/>
          <w:noProof/>
          <w:sz w:val="24"/>
          <w:szCs w:val="24"/>
        </w:rPr>
        <w:t>(3), 127–138.</w:t>
      </w:r>
    </w:p>
    <w:p w14:paraId="4749B3A4"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Hall, D., McCool, C., Dayoub, F., Sunderhauf, N., &amp; Upcroft, B. (2015). Evaluation of features for leaf classification in challenging conditions. </w:t>
      </w:r>
      <w:r w:rsidRPr="001D18A7">
        <w:rPr>
          <w:rFonts w:ascii="Times New Roman" w:hAnsi="Times New Roman" w:cs="Times New Roman"/>
          <w:i/>
          <w:iCs/>
          <w:noProof/>
          <w:sz w:val="24"/>
          <w:szCs w:val="24"/>
        </w:rPr>
        <w:t>2015 IEEE Winter Conference on Applications of Computer Vision</w:t>
      </w:r>
      <w:r w:rsidRPr="001D18A7">
        <w:rPr>
          <w:rFonts w:ascii="Times New Roman" w:hAnsi="Times New Roman" w:cs="Times New Roman"/>
          <w:noProof/>
          <w:sz w:val="24"/>
          <w:szCs w:val="24"/>
        </w:rPr>
        <w:t>, 797–804.</w:t>
      </w:r>
    </w:p>
    <w:p w14:paraId="717D643B"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Han, J., &amp; Moraga, C. (1995). The influence of the sigmoid function parameters on the speed of backpropagation learning. </w:t>
      </w:r>
      <w:r w:rsidRPr="001D18A7">
        <w:rPr>
          <w:rFonts w:ascii="Times New Roman" w:hAnsi="Times New Roman" w:cs="Times New Roman"/>
          <w:i/>
          <w:iCs/>
          <w:noProof/>
          <w:sz w:val="24"/>
          <w:szCs w:val="24"/>
        </w:rPr>
        <w:t>International Workshop on Artificial Neural Networks</w:t>
      </w:r>
      <w:r w:rsidRPr="001D18A7">
        <w:rPr>
          <w:rFonts w:ascii="Times New Roman" w:hAnsi="Times New Roman" w:cs="Times New Roman"/>
          <w:noProof/>
          <w:sz w:val="24"/>
          <w:szCs w:val="24"/>
        </w:rPr>
        <w:t>, 195–201.</w:t>
      </w:r>
    </w:p>
    <w:p w14:paraId="727B1A7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Hansen, M. F., Smith, M. L., Smith, L. N., Salter, M. G., Baxter, E. M., Farish, M., &amp; Grieve, B. (2018). Towards on-farm pig face recognition using convolutional neural networks. </w:t>
      </w:r>
      <w:r w:rsidRPr="001D18A7">
        <w:rPr>
          <w:rFonts w:ascii="Times New Roman" w:hAnsi="Times New Roman" w:cs="Times New Roman"/>
          <w:i/>
          <w:iCs/>
          <w:noProof/>
          <w:sz w:val="24"/>
          <w:szCs w:val="24"/>
        </w:rPr>
        <w:t>Computers in Industry</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98</w:t>
      </w:r>
      <w:r w:rsidRPr="001D18A7">
        <w:rPr>
          <w:rFonts w:ascii="Times New Roman" w:hAnsi="Times New Roman" w:cs="Times New Roman"/>
          <w:noProof/>
          <w:sz w:val="24"/>
          <w:szCs w:val="24"/>
        </w:rPr>
        <w:t>, 145–152.</w:t>
      </w:r>
    </w:p>
    <w:p w14:paraId="77B39BA6"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He, K., Gkioxari, G., Dollár, P., &amp; Girshick, R. (2017). Mask r-cnn. </w:t>
      </w:r>
      <w:r w:rsidRPr="001D18A7">
        <w:rPr>
          <w:rFonts w:ascii="Times New Roman" w:hAnsi="Times New Roman" w:cs="Times New Roman"/>
          <w:i/>
          <w:iCs/>
          <w:noProof/>
          <w:sz w:val="24"/>
          <w:szCs w:val="24"/>
        </w:rPr>
        <w:t>Proceedings of the IEEE International Conference on Computer Vision</w:t>
      </w:r>
      <w:r w:rsidRPr="001D18A7">
        <w:rPr>
          <w:rFonts w:ascii="Times New Roman" w:hAnsi="Times New Roman" w:cs="Times New Roman"/>
          <w:noProof/>
          <w:sz w:val="24"/>
          <w:szCs w:val="24"/>
        </w:rPr>
        <w:t>, 2961–2969.</w:t>
      </w:r>
    </w:p>
    <w:p w14:paraId="40672DB6"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He, K., Zhang, X., Ren, S., &amp; Sun, J. (2016). Deep residual learning for image recognition. </w:t>
      </w:r>
      <w:r w:rsidRPr="001D18A7">
        <w:rPr>
          <w:rFonts w:ascii="Times New Roman" w:hAnsi="Times New Roman" w:cs="Times New Roman"/>
          <w:i/>
          <w:iCs/>
          <w:noProof/>
          <w:sz w:val="24"/>
          <w:szCs w:val="24"/>
        </w:rPr>
        <w:t>Proceedings of the IEEE Conference on Computer Vision and Pattern Recognition</w:t>
      </w:r>
      <w:r w:rsidRPr="001D18A7">
        <w:rPr>
          <w:rFonts w:ascii="Times New Roman" w:hAnsi="Times New Roman" w:cs="Times New Roman"/>
          <w:noProof/>
          <w:sz w:val="24"/>
          <w:szCs w:val="24"/>
        </w:rPr>
        <w:t>, 770–778.</w:t>
      </w:r>
    </w:p>
    <w:p w14:paraId="51516314"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Hemming, C. (2003). Using neural networks in linguistic resources. </w:t>
      </w:r>
      <w:r w:rsidRPr="001D18A7">
        <w:rPr>
          <w:rFonts w:ascii="Times New Roman" w:hAnsi="Times New Roman" w:cs="Times New Roman"/>
          <w:i/>
          <w:iCs/>
          <w:noProof/>
          <w:sz w:val="24"/>
          <w:szCs w:val="24"/>
        </w:rPr>
        <w:t>Department of Languages, University College of Skövde, Swedish National Graduate School of Language Technology</w:t>
      </w:r>
      <w:r w:rsidRPr="001D18A7">
        <w:rPr>
          <w:rFonts w:ascii="Times New Roman" w:hAnsi="Times New Roman" w:cs="Times New Roman"/>
          <w:noProof/>
          <w:sz w:val="24"/>
          <w:szCs w:val="24"/>
        </w:rPr>
        <w:t>.</w:t>
      </w:r>
    </w:p>
    <w:p w14:paraId="3A52C671"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lastRenderedPageBreak/>
        <w:t xml:space="preserve">Huang, T. S. (1996). Computer Vision: Evolution and Promise. </w:t>
      </w:r>
      <w:r w:rsidRPr="001D18A7">
        <w:rPr>
          <w:rFonts w:ascii="Times New Roman" w:hAnsi="Times New Roman" w:cs="Times New Roman"/>
          <w:i/>
          <w:iCs/>
          <w:noProof/>
          <w:sz w:val="24"/>
          <w:szCs w:val="24"/>
        </w:rPr>
        <w:t>University of Illinois</w:t>
      </w:r>
      <w:r w:rsidRPr="001D18A7">
        <w:rPr>
          <w:rFonts w:ascii="Times New Roman" w:hAnsi="Times New Roman" w:cs="Times New Roman"/>
          <w:noProof/>
          <w:sz w:val="24"/>
          <w:szCs w:val="24"/>
        </w:rPr>
        <w:t>, 1–3. Retrieved from http://cds.cern.ch/record/400313/files/p21.pdf</w:t>
      </w:r>
    </w:p>
    <w:p w14:paraId="14939E2B"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Huh, M., Agrawal, P., &amp; Efros, A. A. (2016). What makes ImageNet good for transfer learning? </w:t>
      </w:r>
      <w:r w:rsidRPr="001D18A7">
        <w:rPr>
          <w:rFonts w:ascii="Times New Roman" w:hAnsi="Times New Roman" w:cs="Times New Roman"/>
          <w:i/>
          <w:iCs/>
          <w:noProof/>
          <w:sz w:val="24"/>
          <w:szCs w:val="24"/>
        </w:rPr>
        <w:t>ArXiv Preprint ArXiv:1608.08614</w:t>
      </w:r>
      <w:r w:rsidRPr="001D18A7">
        <w:rPr>
          <w:rFonts w:ascii="Times New Roman" w:hAnsi="Times New Roman" w:cs="Times New Roman"/>
          <w:noProof/>
          <w:sz w:val="24"/>
          <w:szCs w:val="24"/>
        </w:rPr>
        <w:t>.</w:t>
      </w:r>
    </w:p>
    <w:p w14:paraId="7E27852D"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Jain, A. K., Mao, J., &amp; Mohiuddin, K. M. (1996). Artificial neural networks: A tutorial. </w:t>
      </w:r>
      <w:r w:rsidRPr="001D18A7">
        <w:rPr>
          <w:rFonts w:ascii="Times New Roman" w:hAnsi="Times New Roman" w:cs="Times New Roman"/>
          <w:i/>
          <w:iCs/>
          <w:noProof/>
          <w:sz w:val="24"/>
          <w:szCs w:val="24"/>
        </w:rPr>
        <w:t>Computer</w:t>
      </w:r>
      <w:r w:rsidRPr="001D18A7">
        <w:rPr>
          <w:rFonts w:ascii="Times New Roman" w:hAnsi="Times New Roman" w:cs="Times New Roman"/>
          <w:noProof/>
          <w:sz w:val="24"/>
          <w:szCs w:val="24"/>
        </w:rPr>
        <w:t>, (3), 31–44.</w:t>
      </w:r>
    </w:p>
    <w:p w14:paraId="4D2CF9F8"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Janocha, K., &amp; Czarnecki, W. M. (2017). On loss functions for deep neural networks in classification. </w:t>
      </w:r>
      <w:r w:rsidRPr="001D18A7">
        <w:rPr>
          <w:rFonts w:ascii="Times New Roman" w:hAnsi="Times New Roman" w:cs="Times New Roman"/>
          <w:i/>
          <w:iCs/>
          <w:noProof/>
          <w:sz w:val="24"/>
          <w:szCs w:val="24"/>
        </w:rPr>
        <w:t>ArXiv Preprint ArXiv:1702.05659</w:t>
      </w:r>
      <w:r w:rsidRPr="001D18A7">
        <w:rPr>
          <w:rFonts w:ascii="Times New Roman" w:hAnsi="Times New Roman" w:cs="Times New Roman"/>
          <w:noProof/>
          <w:sz w:val="24"/>
          <w:szCs w:val="24"/>
        </w:rPr>
        <w:t>.</w:t>
      </w:r>
    </w:p>
    <w:p w14:paraId="517E8B37"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Kalantar, A., Dashuta, A., Edan, Y., Dafna, A., Gur, A., &amp; Klapp, I. (2019). Estimating melon yield for breeding processes by machine-vision processing of UAV images. In </w:t>
      </w:r>
      <w:r w:rsidRPr="001D18A7">
        <w:rPr>
          <w:rFonts w:ascii="Times New Roman" w:hAnsi="Times New Roman" w:cs="Times New Roman"/>
          <w:i/>
          <w:iCs/>
          <w:noProof/>
          <w:sz w:val="24"/>
          <w:szCs w:val="24"/>
        </w:rPr>
        <w:t>Precision agriculture’19</w:t>
      </w:r>
      <w:r w:rsidRPr="001D18A7">
        <w:rPr>
          <w:rFonts w:ascii="Times New Roman" w:hAnsi="Times New Roman" w:cs="Times New Roman"/>
          <w:noProof/>
          <w:sz w:val="24"/>
          <w:szCs w:val="24"/>
        </w:rPr>
        <w:t xml:space="preserve"> (pp. 1386–1393). Wageningen Academic Publishers.</w:t>
      </w:r>
    </w:p>
    <w:p w14:paraId="7EAF9AF0"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Kamilaris, A., &amp; Prenafeta-Boldú., F. (2018). Deep learning in agriculture: A survey. </w:t>
      </w:r>
      <w:r w:rsidRPr="001D18A7">
        <w:rPr>
          <w:rFonts w:ascii="Times New Roman" w:hAnsi="Times New Roman" w:cs="Times New Roman"/>
          <w:i/>
          <w:iCs/>
          <w:noProof/>
          <w:sz w:val="24"/>
          <w:szCs w:val="24"/>
        </w:rPr>
        <w:t>Computers and Electronics in Agriculture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147</w:t>
      </w:r>
      <w:r w:rsidRPr="001D18A7">
        <w:rPr>
          <w:rFonts w:ascii="Times New Roman" w:hAnsi="Times New Roman" w:cs="Times New Roman"/>
          <w:noProof/>
          <w:sz w:val="24"/>
          <w:szCs w:val="24"/>
        </w:rPr>
        <w:t>(April), 70–90. https://doi.org/10.1016/j.compag.2018.02.016</w:t>
      </w:r>
    </w:p>
    <w:p w14:paraId="31D7E0D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Kamilaris, A., &amp; Prenafeta-Boldú, F. X. (2018). A review of the use of convolutional neural networks in agriculture. </w:t>
      </w:r>
      <w:r w:rsidRPr="001D18A7">
        <w:rPr>
          <w:rFonts w:ascii="Times New Roman" w:hAnsi="Times New Roman" w:cs="Times New Roman"/>
          <w:i/>
          <w:iCs/>
          <w:noProof/>
          <w:sz w:val="24"/>
          <w:szCs w:val="24"/>
        </w:rPr>
        <w:t>The Journal of Agricultural Science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156</w:t>
      </w:r>
      <w:r w:rsidRPr="001D18A7">
        <w:rPr>
          <w:rFonts w:ascii="Times New Roman" w:hAnsi="Times New Roman" w:cs="Times New Roman"/>
          <w:noProof/>
          <w:sz w:val="24"/>
          <w:szCs w:val="24"/>
        </w:rPr>
        <w:t>(3), 312–322. https://doi.org/10.1017/S0021859618000436</w:t>
      </w:r>
    </w:p>
    <w:p w14:paraId="41D9C1D1"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Kapach, K., Barnea, E., Mairon, R., Edan, Y., &amp; Ben-Shahar, O. (2012). Computer vision for fruit harvesting robots--state of the art and challenges ahead. </w:t>
      </w:r>
      <w:r w:rsidRPr="001D18A7">
        <w:rPr>
          <w:rFonts w:ascii="Times New Roman" w:hAnsi="Times New Roman" w:cs="Times New Roman"/>
          <w:i/>
          <w:iCs/>
          <w:noProof/>
          <w:sz w:val="24"/>
          <w:szCs w:val="24"/>
        </w:rPr>
        <w:t>International Journal of Computational Vision and Robotics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3</w:t>
      </w:r>
      <w:r w:rsidRPr="001D18A7">
        <w:rPr>
          <w:rFonts w:ascii="Times New Roman" w:hAnsi="Times New Roman" w:cs="Times New Roman"/>
          <w:noProof/>
          <w:sz w:val="24"/>
          <w:szCs w:val="24"/>
        </w:rPr>
        <w:t>(1/2), 4–34.</w:t>
      </w:r>
    </w:p>
    <w:p w14:paraId="59ED58B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Ke, Q., Liu, J., Bennamoun, M., An, S., Sohel, F., &amp; Boussaid, F. (2018). Computer Vision for Human--Machine Interaction. In </w:t>
      </w:r>
      <w:r w:rsidRPr="001D18A7">
        <w:rPr>
          <w:rFonts w:ascii="Times New Roman" w:hAnsi="Times New Roman" w:cs="Times New Roman"/>
          <w:i/>
          <w:iCs/>
          <w:noProof/>
          <w:sz w:val="24"/>
          <w:szCs w:val="24"/>
        </w:rPr>
        <w:t>Computer Vision for Assistive Healthcare</w:t>
      </w:r>
      <w:r w:rsidRPr="001D18A7">
        <w:rPr>
          <w:rFonts w:ascii="Times New Roman" w:hAnsi="Times New Roman" w:cs="Times New Roman"/>
          <w:noProof/>
          <w:sz w:val="24"/>
          <w:szCs w:val="24"/>
        </w:rPr>
        <w:t xml:space="preserve"> (pp. 127–145). Elsevier.</w:t>
      </w:r>
    </w:p>
    <w:p w14:paraId="01719D55"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Kestur, R., Meduri, A., &amp; Narasipura, O. (2019). MangoNet: A deep semantic segmentation architecture for a method to detect and count mangoes in an open orchard. </w:t>
      </w:r>
      <w:r w:rsidRPr="001D18A7">
        <w:rPr>
          <w:rFonts w:ascii="Times New Roman" w:hAnsi="Times New Roman" w:cs="Times New Roman"/>
          <w:i/>
          <w:iCs/>
          <w:noProof/>
          <w:sz w:val="24"/>
          <w:szCs w:val="24"/>
        </w:rPr>
        <w:t>Engineering Applications of Artificial Intelligence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77</w:t>
      </w:r>
      <w:r w:rsidRPr="001D18A7">
        <w:rPr>
          <w:rFonts w:ascii="Times New Roman" w:hAnsi="Times New Roman" w:cs="Times New Roman"/>
          <w:noProof/>
          <w:sz w:val="24"/>
          <w:szCs w:val="24"/>
        </w:rPr>
        <w:t>, 59–69.</w:t>
      </w:r>
    </w:p>
    <w:p w14:paraId="7EAD7D7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Kim, S., &amp; Casper, R. (2013). Applications of convolution in image processing with MATLAB. </w:t>
      </w:r>
      <w:r w:rsidRPr="001D18A7">
        <w:rPr>
          <w:rFonts w:ascii="Times New Roman" w:hAnsi="Times New Roman" w:cs="Times New Roman"/>
          <w:i/>
          <w:iCs/>
          <w:noProof/>
          <w:sz w:val="24"/>
          <w:szCs w:val="24"/>
        </w:rPr>
        <w:t>University of Washington</w:t>
      </w:r>
      <w:r w:rsidRPr="001D18A7">
        <w:rPr>
          <w:rFonts w:ascii="Times New Roman" w:hAnsi="Times New Roman" w:cs="Times New Roman"/>
          <w:noProof/>
          <w:sz w:val="24"/>
          <w:szCs w:val="24"/>
        </w:rPr>
        <w:t>, 1–20.</w:t>
      </w:r>
    </w:p>
    <w:p w14:paraId="60B3829E"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Klette, R. (2014). </w:t>
      </w:r>
      <w:r w:rsidRPr="001D18A7">
        <w:rPr>
          <w:rFonts w:ascii="Times New Roman" w:hAnsi="Times New Roman" w:cs="Times New Roman"/>
          <w:i/>
          <w:iCs/>
          <w:noProof/>
          <w:sz w:val="24"/>
          <w:szCs w:val="24"/>
        </w:rPr>
        <w:t>Concise computer vision</w:t>
      </w:r>
      <w:r w:rsidRPr="001D18A7">
        <w:rPr>
          <w:rFonts w:ascii="Times New Roman" w:hAnsi="Times New Roman" w:cs="Times New Roman"/>
          <w:noProof/>
          <w:sz w:val="24"/>
          <w:szCs w:val="24"/>
        </w:rPr>
        <w:t>. Springer.</w:t>
      </w:r>
    </w:p>
    <w:p w14:paraId="61A6CFEC"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Koirala, A., Walsh, K. B., Wang, Z., &amp; McCarthy, C. (2019a). Deep learning--Method overview and review of use for fruit detection and yield estimation. </w:t>
      </w:r>
      <w:r w:rsidRPr="001D18A7">
        <w:rPr>
          <w:rFonts w:ascii="Times New Roman" w:hAnsi="Times New Roman" w:cs="Times New Roman"/>
          <w:i/>
          <w:iCs/>
          <w:noProof/>
          <w:sz w:val="24"/>
          <w:szCs w:val="24"/>
        </w:rPr>
        <w:t>Computers and Electronics in Agriculture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162</w:t>
      </w:r>
      <w:r w:rsidRPr="001D18A7">
        <w:rPr>
          <w:rFonts w:ascii="Times New Roman" w:hAnsi="Times New Roman" w:cs="Times New Roman"/>
          <w:noProof/>
          <w:sz w:val="24"/>
          <w:szCs w:val="24"/>
        </w:rPr>
        <w:t>, 219–234.</w:t>
      </w:r>
    </w:p>
    <w:p w14:paraId="5783797C"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Koirala, A., Walsh, K. B., Wang, Z., &amp; McCarthy, C. (2019b). Deep learning for real-time fruit detection and orchard fruit load estimation: benchmarking of ‘MangoYOLO.’ </w:t>
      </w:r>
      <w:r w:rsidRPr="001D18A7">
        <w:rPr>
          <w:rFonts w:ascii="Times New Roman" w:hAnsi="Times New Roman" w:cs="Times New Roman"/>
          <w:i/>
          <w:iCs/>
          <w:noProof/>
          <w:sz w:val="24"/>
          <w:szCs w:val="24"/>
        </w:rPr>
        <w:t>Precision Agriculture</w:t>
      </w:r>
      <w:r w:rsidRPr="001D18A7">
        <w:rPr>
          <w:rFonts w:ascii="Times New Roman" w:hAnsi="Times New Roman" w:cs="Times New Roman"/>
          <w:noProof/>
          <w:sz w:val="24"/>
          <w:szCs w:val="24"/>
        </w:rPr>
        <w:t>, (0123456789).</w:t>
      </w:r>
    </w:p>
    <w:p w14:paraId="69D86156"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Koirala, A., Walsh, K. B., Wang, Z., &amp; McCarthy, C. (2019c). Deep learning for real-time fruit detection and orchard fruit load estimation: Benchmarking of ‘MangoYOLO.’ </w:t>
      </w:r>
      <w:r w:rsidRPr="001D18A7">
        <w:rPr>
          <w:rFonts w:ascii="Times New Roman" w:hAnsi="Times New Roman" w:cs="Times New Roman"/>
          <w:i/>
          <w:iCs/>
          <w:noProof/>
          <w:sz w:val="24"/>
          <w:szCs w:val="24"/>
        </w:rPr>
        <w:t>Precision Agriculture</w:t>
      </w:r>
      <w:r w:rsidRPr="001D18A7">
        <w:rPr>
          <w:rFonts w:ascii="Times New Roman" w:hAnsi="Times New Roman" w:cs="Times New Roman"/>
          <w:noProof/>
          <w:sz w:val="24"/>
          <w:szCs w:val="24"/>
        </w:rPr>
        <w:t>, 1–29.</w:t>
      </w:r>
    </w:p>
    <w:p w14:paraId="2D1B118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Kon, M. A., &amp; Plaskota, L. (2000). Information complexity of neural networks. </w:t>
      </w:r>
      <w:r w:rsidRPr="001D18A7">
        <w:rPr>
          <w:rFonts w:ascii="Times New Roman" w:hAnsi="Times New Roman" w:cs="Times New Roman"/>
          <w:i/>
          <w:iCs/>
          <w:noProof/>
          <w:sz w:val="24"/>
          <w:szCs w:val="24"/>
        </w:rPr>
        <w:t>Neural Networks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13</w:t>
      </w:r>
      <w:r w:rsidRPr="001D18A7">
        <w:rPr>
          <w:rFonts w:ascii="Times New Roman" w:hAnsi="Times New Roman" w:cs="Times New Roman"/>
          <w:noProof/>
          <w:sz w:val="24"/>
          <w:szCs w:val="24"/>
        </w:rPr>
        <w:t>(3), 365–375.</w:t>
      </w:r>
    </w:p>
    <w:p w14:paraId="027C80D3"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lastRenderedPageBreak/>
        <w:t xml:space="preserve">Krizhevsky, A., Sutskever, I., &amp; Hinton, G. E. (2012). Imagenet classification with deep convolutional neural networks. </w:t>
      </w:r>
      <w:r w:rsidRPr="001D18A7">
        <w:rPr>
          <w:rFonts w:ascii="Times New Roman" w:hAnsi="Times New Roman" w:cs="Times New Roman"/>
          <w:i/>
          <w:iCs/>
          <w:noProof/>
          <w:sz w:val="24"/>
          <w:szCs w:val="24"/>
        </w:rPr>
        <w:t>Advances in Neural Information Processing Systems</w:t>
      </w:r>
      <w:r w:rsidRPr="001D18A7">
        <w:rPr>
          <w:rFonts w:ascii="Times New Roman" w:hAnsi="Times New Roman" w:cs="Times New Roman"/>
          <w:noProof/>
          <w:sz w:val="24"/>
          <w:szCs w:val="24"/>
        </w:rPr>
        <w:t>, 1097–1105.</w:t>
      </w:r>
    </w:p>
    <w:p w14:paraId="7D66E023"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Krogh, A., &amp; Hertz, J. A. (1992). A simple weight decay can improve generalization. </w:t>
      </w:r>
      <w:r w:rsidRPr="001D18A7">
        <w:rPr>
          <w:rFonts w:ascii="Times New Roman" w:hAnsi="Times New Roman" w:cs="Times New Roman"/>
          <w:i/>
          <w:iCs/>
          <w:noProof/>
          <w:sz w:val="24"/>
          <w:szCs w:val="24"/>
        </w:rPr>
        <w:t>Advances in Neural Information Processing Systems</w:t>
      </w:r>
      <w:r w:rsidRPr="001D18A7">
        <w:rPr>
          <w:rFonts w:ascii="Times New Roman" w:hAnsi="Times New Roman" w:cs="Times New Roman"/>
          <w:noProof/>
          <w:sz w:val="24"/>
          <w:szCs w:val="24"/>
        </w:rPr>
        <w:t>, 950–957.</w:t>
      </w:r>
    </w:p>
    <w:p w14:paraId="6EB1957A"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Kung, H. Y., Kuo, T. H., Chen, C. H., &amp; Tsai, P. Y. (2016). Accuracy analysis mechanism for agriculture data using the ensemble neural network method. </w:t>
      </w:r>
      <w:r w:rsidRPr="001D18A7">
        <w:rPr>
          <w:rFonts w:ascii="Times New Roman" w:hAnsi="Times New Roman" w:cs="Times New Roman"/>
          <w:i/>
          <w:iCs/>
          <w:noProof/>
          <w:sz w:val="24"/>
          <w:szCs w:val="24"/>
        </w:rPr>
        <w:t>Sustainability (Switzerland)</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8</w:t>
      </w:r>
      <w:r w:rsidRPr="001D18A7">
        <w:rPr>
          <w:rFonts w:ascii="Times New Roman" w:hAnsi="Times New Roman" w:cs="Times New Roman"/>
          <w:noProof/>
          <w:sz w:val="24"/>
          <w:szCs w:val="24"/>
        </w:rPr>
        <w:t>(8), 1–11. https://doi.org/10.3390/su8080735</w:t>
      </w:r>
    </w:p>
    <w:p w14:paraId="2DC05658"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Kussul, N., Lavreniuk, M., Skakun, S., &amp; Shelestov, A. (2017). Deep learning classification of land cover and crop types using remote sensing data. </w:t>
      </w:r>
      <w:r w:rsidRPr="001D18A7">
        <w:rPr>
          <w:rFonts w:ascii="Times New Roman" w:hAnsi="Times New Roman" w:cs="Times New Roman"/>
          <w:i/>
          <w:iCs/>
          <w:noProof/>
          <w:sz w:val="24"/>
          <w:szCs w:val="24"/>
        </w:rPr>
        <w:t>IEEE Geoscience and Remote Sensing Letters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14</w:t>
      </w:r>
      <w:r w:rsidRPr="001D18A7">
        <w:rPr>
          <w:rFonts w:ascii="Times New Roman" w:hAnsi="Times New Roman" w:cs="Times New Roman"/>
          <w:noProof/>
          <w:sz w:val="24"/>
          <w:szCs w:val="24"/>
        </w:rPr>
        <w:t>(5), 778–782.</w:t>
      </w:r>
    </w:p>
    <w:p w14:paraId="46BD2C8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Labelimg, graphical image annotation tool. (2018). Retrieved from https://github.com/tzutalin/labelImg </w:t>
      </w:r>
    </w:p>
    <w:p w14:paraId="626250F2"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Lamb, N., &amp; Chuah, M. C. (2018). A Strawberry Detection System Using Convolutional Neural Networks. </w:t>
      </w:r>
      <w:r w:rsidRPr="001D18A7">
        <w:rPr>
          <w:rFonts w:ascii="Times New Roman" w:hAnsi="Times New Roman" w:cs="Times New Roman"/>
          <w:i/>
          <w:iCs/>
          <w:noProof/>
          <w:sz w:val="24"/>
          <w:szCs w:val="24"/>
        </w:rPr>
        <w:t>2018 IEEE International Conference on Big Data (Big Data)</w:t>
      </w:r>
      <w:r w:rsidRPr="001D18A7">
        <w:rPr>
          <w:rFonts w:ascii="Times New Roman" w:hAnsi="Times New Roman" w:cs="Times New Roman"/>
          <w:noProof/>
          <w:sz w:val="24"/>
          <w:szCs w:val="24"/>
        </w:rPr>
        <w:t>, 2515–2520.</w:t>
      </w:r>
    </w:p>
    <w:p w14:paraId="70C83132"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LeCun, Y., Bengio, Y., &amp; Hinton, G. (2015). Deep learning. </w:t>
      </w:r>
      <w:r w:rsidRPr="001D18A7">
        <w:rPr>
          <w:rFonts w:ascii="Times New Roman" w:hAnsi="Times New Roman" w:cs="Times New Roman"/>
          <w:i/>
          <w:iCs/>
          <w:noProof/>
          <w:sz w:val="24"/>
          <w:szCs w:val="24"/>
        </w:rPr>
        <w:t>Nature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521</w:t>
      </w:r>
      <w:r w:rsidRPr="001D18A7">
        <w:rPr>
          <w:rFonts w:ascii="Times New Roman" w:hAnsi="Times New Roman" w:cs="Times New Roman"/>
          <w:noProof/>
          <w:sz w:val="24"/>
          <w:szCs w:val="24"/>
        </w:rPr>
        <w:t>(7553), 436.</w:t>
      </w:r>
    </w:p>
    <w:p w14:paraId="4B1450D6"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LeCun, Y., Bottou, L., Bengio, Y., &amp; Haffner, P. (1998). Gradient-based learning applied to document recognition. </w:t>
      </w:r>
      <w:r w:rsidRPr="001D18A7">
        <w:rPr>
          <w:rFonts w:ascii="Times New Roman" w:hAnsi="Times New Roman" w:cs="Times New Roman"/>
          <w:i/>
          <w:iCs/>
          <w:noProof/>
          <w:sz w:val="24"/>
          <w:szCs w:val="24"/>
        </w:rPr>
        <w:t>Proceedings of the IEEE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86</w:t>
      </w:r>
      <w:r w:rsidRPr="001D18A7">
        <w:rPr>
          <w:rFonts w:ascii="Times New Roman" w:hAnsi="Times New Roman" w:cs="Times New Roman"/>
          <w:noProof/>
          <w:sz w:val="24"/>
          <w:szCs w:val="24"/>
        </w:rPr>
        <w:t>(11), 2278–2324.</w:t>
      </w:r>
    </w:p>
    <w:p w14:paraId="656DFD61"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LeCun, Y., Jackel, L. D., Bottou, L., Cortes, C., Denker, J. S., Drucker, H., … others. (1995). Learning algorithms for classification: A comparison on handwritten digit recognition. </w:t>
      </w:r>
      <w:r w:rsidRPr="001D18A7">
        <w:rPr>
          <w:rFonts w:ascii="Times New Roman" w:hAnsi="Times New Roman" w:cs="Times New Roman"/>
          <w:i/>
          <w:iCs/>
          <w:noProof/>
          <w:sz w:val="24"/>
          <w:szCs w:val="24"/>
        </w:rPr>
        <w:t>Neural Networks: The Statistical Mechanics Perspective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261</w:t>
      </w:r>
      <w:r w:rsidRPr="001D18A7">
        <w:rPr>
          <w:rFonts w:ascii="Times New Roman" w:hAnsi="Times New Roman" w:cs="Times New Roman"/>
          <w:noProof/>
          <w:sz w:val="24"/>
          <w:szCs w:val="24"/>
        </w:rPr>
        <w:t>, 276.</w:t>
      </w:r>
    </w:p>
    <w:p w14:paraId="479E51B2"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Lee, D. S. (1988). Neural network models and their application to handwritten digit recognition. </w:t>
      </w:r>
      <w:r w:rsidRPr="001D18A7">
        <w:rPr>
          <w:rFonts w:ascii="Times New Roman" w:hAnsi="Times New Roman" w:cs="Times New Roman"/>
          <w:i/>
          <w:iCs/>
          <w:noProof/>
          <w:sz w:val="24"/>
          <w:szCs w:val="24"/>
        </w:rPr>
        <w:t>IEEE 1988 International Conference on Neural Networks</w:t>
      </w:r>
      <w:r w:rsidRPr="001D18A7">
        <w:rPr>
          <w:rFonts w:ascii="Times New Roman" w:hAnsi="Times New Roman" w:cs="Times New Roman"/>
          <w:noProof/>
          <w:sz w:val="24"/>
          <w:szCs w:val="24"/>
        </w:rPr>
        <w:t>, 63–70.</w:t>
      </w:r>
    </w:p>
    <w:p w14:paraId="1FB1033E"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Lee, S. H., Chan, C. S., Wilkin, P., &amp; Remagnino, P. (2015). Deep-plant: Plant identification with convolutional neural networks. </w:t>
      </w:r>
      <w:r w:rsidRPr="001D18A7">
        <w:rPr>
          <w:rFonts w:ascii="Times New Roman" w:hAnsi="Times New Roman" w:cs="Times New Roman"/>
          <w:i/>
          <w:iCs/>
          <w:noProof/>
          <w:sz w:val="24"/>
          <w:szCs w:val="24"/>
        </w:rPr>
        <w:t>2015 IEEE International Conference on Image Processing (ICIP)</w:t>
      </w:r>
      <w:r w:rsidRPr="001D18A7">
        <w:rPr>
          <w:rFonts w:ascii="Times New Roman" w:hAnsi="Times New Roman" w:cs="Times New Roman"/>
          <w:noProof/>
          <w:sz w:val="24"/>
          <w:szCs w:val="24"/>
        </w:rPr>
        <w:t>, 452–456.</w:t>
      </w:r>
    </w:p>
    <w:p w14:paraId="64D61260"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Lei, H., Han, T., Zhou, F., Yu, Z., Qin, J., Elazab, A., &amp; Lei, B. (2018). A deeply supervised residual network for HEp-2 cell classification via cross-modal transfer learning. </w:t>
      </w:r>
      <w:r w:rsidRPr="001D18A7">
        <w:rPr>
          <w:rFonts w:ascii="Times New Roman" w:hAnsi="Times New Roman" w:cs="Times New Roman"/>
          <w:i/>
          <w:iCs/>
          <w:noProof/>
          <w:sz w:val="24"/>
          <w:szCs w:val="24"/>
        </w:rPr>
        <w:t>Pattern Recognition</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79</w:t>
      </w:r>
      <w:r w:rsidRPr="001D18A7">
        <w:rPr>
          <w:rFonts w:ascii="Times New Roman" w:hAnsi="Times New Roman" w:cs="Times New Roman"/>
          <w:noProof/>
          <w:sz w:val="24"/>
          <w:szCs w:val="24"/>
        </w:rPr>
        <w:t>, 290–302.</w:t>
      </w:r>
    </w:p>
    <w:p w14:paraId="038BD734"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Liakos, K. G., Busato, P., Moshou, D., Pearson, S., &amp; Bochtis, D. (2018). Machine learning in agriculture: A review. </w:t>
      </w:r>
      <w:r w:rsidRPr="001D18A7">
        <w:rPr>
          <w:rFonts w:ascii="Times New Roman" w:hAnsi="Times New Roman" w:cs="Times New Roman"/>
          <w:i/>
          <w:iCs/>
          <w:noProof/>
          <w:sz w:val="24"/>
          <w:szCs w:val="24"/>
        </w:rPr>
        <w:t>Sensors (Switzerland)</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18</w:t>
      </w:r>
      <w:r w:rsidRPr="001D18A7">
        <w:rPr>
          <w:rFonts w:ascii="Times New Roman" w:hAnsi="Times New Roman" w:cs="Times New Roman"/>
          <w:noProof/>
          <w:sz w:val="24"/>
          <w:szCs w:val="24"/>
        </w:rPr>
        <w:t>(8), 1–29.</w:t>
      </w:r>
    </w:p>
    <w:p w14:paraId="26CB8FB4"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Liang, Q., Zhu, W., Long, J., Wang, Y., Sun, W., &amp; Wu, W. (2018). A Real-Time Detection Framework for On-Tree Mango Based on SSD Network. </w:t>
      </w:r>
      <w:r w:rsidRPr="001D18A7">
        <w:rPr>
          <w:rFonts w:ascii="Times New Roman" w:hAnsi="Times New Roman" w:cs="Times New Roman"/>
          <w:i/>
          <w:iCs/>
          <w:noProof/>
          <w:sz w:val="24"/>
          <w:szCs w:val="24"/>
        </w:rPr>
        <w:t>International Conference on Intelligent Robotics and Applications</w:t>
      </w:r>
      <w:r w:rsidRPr="001D18A7">
        <w:rPr>
          <w:rFonts w:ascii="Times New Roman" w:hAnsi="Times New Roman" w:cs="Times New Roman"/>
          <w:noProof/>
          <w:sz w:val="24"/>
          <w:szCs w:val="24"/>
        </w:rPr>
        <w:t>, 423–436.</w:t>
      </w:r>
    </w:p>
    <w:p w14:paraId="6A54AD80"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Lin, T.-Y., Dollár, P., Girshick, R., He, K., Hariharan, B., &amp; Belongie, S. (2017). Feature pyramid networks for object detection. </w:t>
      </w:r>
      <w:r w:rsidRPr="001D18A7">
        <w:rPr>
          <w:rFonts w:ascii="Times New Roman" w:hAnsi="Times New Roman" w:cs="Times New Roman"/>
          <w:i/>
          <w:iCs/>
          <w:noProof/>
          <w:sz w:val="24"/>
          <w:szCs w:val="24"/>
        </w:rPr>
        <w:t>Proceedings of the IEEE Conference on Computer Vision and Pattern Recognition</w:t>
      </w:r>
      <w:r w:rsidRPr="001D18A7">
        <w:rPr>
          <w:rFonts w:ascii="Times New Roman" w:hAnsi="Times New Roman" w:cs="Times New Roman"/>
          <w:noProof/>
          <w:sz w:val="24"/>
          <w:szCs w:val="24"/>
        </w:rPr>
        <w:t>, 2117–2125.</w:t>
      </w:r>
    </w:p>
    <w:p w14:paraId="4D9101C8"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Lin, T.-Y., Goyal, P., Girshick, R., He, K., &amp; Dollár, P. (2017). Focal loss for dense object detection. </w:t>
      </w:r>
      <w:r w:rsidRPr="001D18A7">
        <w:rPr>
          <w:rFonts w:ascii="Times New Roman" w:hAnsi="Times New Roman" w:cs="Times New Roman"/>
          <w:i/>
          <w:iCs/>
          <w:noProof/>
          <w:sz w:val="24"/>
          <w:szCs w:val="24"/>
        </w:rPr>
        <w:t xml:space="preserve">Proceedings of the IEEE International Conference on </w:t>
      </w:r>
      <w:r w:rsidRPr="001D18A7">
        <w:rPr>
          <w:rFonts w:ascii="Times New Roman" w:hAnsi="Times New Roman" w:cs="Times New Roman"/>
          <w:i/>
          <w:iCs/>
          <w:noProof/>
          <w:sz w:val="24"/>
          <w:szCs w:val="24"/>
        </w:rPr>
        <w:lastRenderedPageBreak/>
        <w:t>Computer Vision</w:t>
      </w:r>
      <w:r w:rsidRPr="001D18A7">
        <w:rPr>
          <w:rFonts w:ascii="Times New Roman" w:hAnsi="Times New Roman" w:cs="Times New Roman"/>
          <w:noProof/>
          <w:sz w:val="24"/>
          <w:szCs w:val="24"/>
        </w:rPr>
        <w:t>, 2980–2988.</w:t>
      </w:r>
    </w:p>
    <w:p w14:paraId="4EFE4047"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Lin, T.-Y., Maire, M., Belongie, S., Hays, J., Perona, P., Ramanan, D., … Zitnick, C. L. (2014). Microsoft coco: Common objects in context. </w:t>
      </w:r>
      <w:r w:rsidRPr="001D18A7">
        <w:rPr>
          <w:rFonts w:ascii="Times New Roman" w:hAnsi="Times New Roman" w:cs="Times New Roman"/>
          <w:i/>
          <w:iCs/>
          <w:noProof/>
          <w:sz w:val="24"/>
          <w:szCs w:val="24"/>
        </w:rPr>
        <w:t>European Conference on Computer Vision</w:t>
      </w:r>
      <w:r w:rsidRPr="001D18A7">
        <w:rPr>
          <w:rFonts w:ascii="Times New Roman" w:hAnsi="Times New Roman" w:cs="Times New Roman"/>
          <w:noProof/>
          <w:sz w:val="24"/>
          <w:szCs w:val="24"/>
        </w:rPr>
        <w:t>, 740–755.</w:t>
      </w:r>
    </w:p>
    <w:p w14:paraId="0AF4CFD8"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Litjens, G., Kooi, T., Bejnordi, B. E., Setio, A. A. A., Ciompi, F., Ghafoorian, M., … Sánchez, C. I. (2017). A survey on deep learning in medical image analysis. </w:t>
      </w:r>
      <w:r w:rsidRPr="001D18A7">
        <w:rPr>
          <w:rFonts w:ascii="Times New Roman" w:hAnsi="Times New Roman" w:cs="Times New Roman"/>
          <w:i/>
          <w:iCs/>
          <w:noProof/>
          <w:sz w:val="24"/>
          <w:szCs w:val="24"/>
        </w:rPr>
        <w:t>Medical Image Analysis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42</w:t>
      </w:r>
      <w:r w:rsidRPr="001D18A7">
        <w:rPr>
          <w:rFonts w:ascii="Times New Roman" w:hAnsi="Times New Roman" w:cs="Times New Roman"/>
          <w:noProof/>
          <w:sz w:val="24"/>
          <w:szCs w:val="24"/>
        </w:rPr>
        <w:t>, 60–88.</w:t>
      </w:r>
    </w:p>
    <w:p w14:paraId="6CD64218"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Liu, W., Anguelov, D., Erhan, D., Szegedy, C., Reed, S., Fu, C.-Y., &amp; Berg, A. C. (2016). Ssd: Single shot multibox detector. </w:t>
      </w:r>
      <w:r w:rsidRPr="001D18A7">
        <w:rPr>
          <w:rFonts w:ascii="Times New Roman" w:hAnsi="Times New Roman" w:cs="Times New Roman"/>
          <w:i/>
          <w:iCs/>
          <w:noProof/>
          <w:sz w:val="24"/>
          <w:szCs w:val="24"/>
        </w:rPr>
        <w:t>European Conference on Computer Vision</w:t>
      </w:r>
      <w:r w:rsidRPr="001D18A7">
        <w:rPr>
          <w:rFonts w:ascii="Times New Roman" w:hAnsi="Times New Roman" w:cs="Times New Roman"/>
          <w:noProof/>
          <w:sz w:val="24"/>
          <w:szCs w:val="24"/>
        </w:rPr>
        <w:t>, 21–37.</w:t>
      </w:r>
    </w:p>
    <w:p w14:paraId="72B28E7F"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Lobell, D. B., Cassman, K. G., &amp; Field, C. B. (2009). Crop yield gaps: their importance, magnitudes, and causes. </w:t>
      </w:r>
      <w:r w:rsidRPr="001D18A7">
        <w:rPr>
          <w:rFonts w:ascii="Times New Roman" w:hAnsi="Times New Roman" w:cs="Times New Roman"/>
          <w:i/>
          <w:iCs/>
          <w:noProof/>
          <w:sz w:val="24"/>
          <w:szCs w:val="24"/>
        </w:rPr>
        <w:t>Annual Review of Environment and Resources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34</w:t>
      </w:r>
      <w:r w:rsidRPr="001D18A7">
        <w:rPr>
          <w:rFonts w:ascii="Times New Roman" w:hAnsi="Times New Roman" w:cs="Times New Roman"/>
          <w:noProof/>
          <w:sz w:val="24"/>
          <w:szCs w:val="24"/>
        </w:rPr>
        <w:t>, 179–204.</w:t>
      </w:r>
    </w:p>
    <w:p w14:paraId="4711A10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Mahmood, A., Bennamoun, M., An, S., Sohel, F., Boussaid, F., Hovey, R., … Fisher, R. B. (2017). Deep learning for coral classification. In </w:t>
      </w:r>
      <w:r w:rsidRPr="001D18A7">
        <w:rPr>
          <w:rFonts w:ascii="Times New Roman" w:hAnsi="Times New Roman" w:cs="Times New Roman"/>
          <w:i/>
          <w:iCs/>
          <w:noProof/>
          <w:sz w:val="24"/>
          <w:szCs w:val="24"/>
        </w:rPr>
        <w:t>Handbook of Neural Computation</w:t>
      </w:r>
      <w:r w:rsidRPr="001D18A7">
        <w:rPr>
          <w:rFonts w:ascii="Times New Roman" w:hAnsi="Times New Roman" w:cs="Times New Roman"/>
          <w:noProof/>
          <w:sz w:val="24"/>
          <w:szCs w:val="24"/>
        </w:rPr>
        <w:t xml:space="preserve"> (pp. 383–401). Elsevier.</w:t>
      </w:r>
    </w:p>
    <w:p w14:paraId="0A5BBCB3"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Mehdizadeh, S., Behmanesh, J., &amp; Khalili, K. (2017). Using MARS, SVM, GEP and empirical equations for estimation of monthly mean reference evapotranspiration. </w:t>
      </w:r>
      <w:r w:rsidRPr="001D18A7">
        <w:rPr>
          <w:rFonts w:ascii="Times New Roman" w:hAnsi="Times New Roman" w:cs="Times New Roman"/>
          <w:i/>
          <w:iCs/>
          <w:noProof/>
          <w:sz w:val="24"/>
          <w:szCs w:val="24"/>
        </w:rPr>
        <w:t>Computers and Electronics in Agriculture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139</w:t>
      </w:r>
      <w:r w:rsidRPr="001D18A7">
        <w:rPr>
          <w:rFonts w:ascii="Times New Roman" w:hAnsi="Times New Roman" w:cs="Times New Roman"/>
          <w:noProof/>
          <w:sz w:val="24"/>
          <w:szCs w:val="24"/>
        </w:rPr>
        <w:t>, 103–114.</w:t>
      </w:r>
    </w:p>
    <w:p w14:paraId="7C62DE1D"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Miles, J. (2014). R squared, adjusted R squared. </w:t>
      </w:r>
      <w:r w:rsidRPr="001D18A7">
        <w:rPr>
          <w:rFonts w:ascii="Times New Roman" w:hAnsi="Times New Roman" w:cs="Times New Roman"/>
          <w:i/>
          <w:iCs/>
          <w:noProof/>
          <w:sz w:val="24"/>
          <w:szCs w:val="24"/>
        </w:rPr>
        <w:t>Wiley StatsRef: Statistics Reference Online</w:t>
      </w:r>
      <w:r w:rsidRPr="001D18A7">
        <w:rPr>
          <w:rFonts w:ascii="Times New Roman" w:hAnsi="Times New Roman" w:cs="Times New Roman"/>
          <w:noProof/>
          <w:sz w:val="24"/>
          <w:szCs w:val="24"/>
        </w:rPr>
        <w:t>.</w:t>
      </w:r>
    </w:p>
    <w:p w14:paraId="77EFFC7D"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Milioto, A., Lottes, P., &amp; Stachniss, C. (2017). Real-time blob-wise sugar beets vs weeds classification for monitoring fields using convolutional neural networks. </w:t>
      </w:r>
      <w:r w:rsidRPr="001D18A7">
        <w:rPr>
          <w:rFonts w:ascii="Times New Roman" w:hAnsi="Times New Roman" w:cs="Times New Roman"/>
          <w:i/>
          <w:iCs/>
          <w:noProof/>
          <w:sz w:val="24"/>
          <w:szCs w:val="24"/>
        </w:rPr>
        <w:t>ISPRS Annals of the Photogrammetry, Remote Sensing and Spatial Information Sciences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4</w:t>
      </w:r>
      <w:r w:rsidRPr="001D18A7">
        <w:rPr>
          <w:rFonts w:ascii="Times New Roman" w:hAnsi="Times New Roman" w:cs="Times New Roman"/>
          <w:noProof/>
          <w:sz w:val="24"/>
          <w:szCs w:val="24"/>
        </w:rPr>
        <w:t>, 41.</w:t>
      </w:r>
    </w:p>
    <w:p w14:paraId="4CB62E4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Mohanty, S. P., Hughes, D. P., &amp; Salathé, M. (2016). Using deep learning for image-based plant disease detection. </w:t>
      </w:r>
      <w:r w:rsidRPr="001D18A7">
        <w:rPr>
          <w:rFonts w:ascii="Times New Roman" w:hAnsi="Times New Roman" w:cs="Times New Roman"/>
          <w:i/>
          <w:iCs/>
          <w:noProof/>
          <w:sz w:val="24"/>
          <w:szCs w:val="24"/>
        </w:rPr>
        <w:t>Frontiers in Plant Science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7</w:t>
      </w:r>
      <w:r w:rsidRPr="001D18A7">
        <w:rPr>
          <w:rFonts w:ascii="Times New Roman" w:hAnsi="Times New Roman" w:cs="Times New Roman"/>
          <w:noProof/>
          <w:sz w:val="24"/>
          <w:szCs w:val="24"/>
        </w:rPr>
        <w:t>, 1419.</w:t>
      </w:r>
    </w:p>
    <w:p w14:paraId="041A8F80"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Montgomery, D. C. (2017). </w:t>
      </w:r>
      <w:r w:rsidRPr="001D18A7">
        <w:rPr>
          <w:rFonts w:ascii="Times New Roman" w:hAnsi="Times New Roman" w:cs="Times New Roman"/>
          <w:i/>
          <w:iCs/>
          <w:noProof/>
          <w:sz w:val="24"/>
          <w:szCs w:val="24"/>
        </w:rPr>
        <w:t>Design and analysis of experiments</w:t>
      </w:r>
      <w:r w:rsidRPr="001D18A7">
        <w:rPr>
          <w:rFonts w:ascii="Times New Roman" w:hAnsi="Times New Roman" w:cs="Times New Roman"/>
          <w:noProof/>
          <w:sz w:val="24"/>
          <w:szCs w:val="24"/>
        </w:rPr>
        <w:t>. John wiley &amp; sons.</w:t>
      </w:r>
    </w:p>
    <w:p w14:paraId="09FFC0F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Morellos, A., Pantazi, X.-E., Moshou, D., Alexandridis, T., Whetton, R., Tziotzios, G., … Mouazen, A. M. (2016). Machine learning based prediction of soil total nitrogen, organic carbon and moisture content by using VIS-NIR spectroscopy. </w:t>
      </w:r>
      <w:r w:rsidRPr="001D18A7">
        <w:rPr>
          <w:rFonts w:ascii="Times New Roman" w:hAnsi="Times New Roman" w:cs="Times New Roman"/>
          <w:i/>
          <w:iCs/>
          <w:noProof/>
          <w:sz w:val="24"/>
          <w:szCs w:val="24"/>
        </w:rPr>
        <w:t>Biosystems Engineering</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152</w:t>
      </w:r>
      <w:r w:rsidRPr="001D18A7">
        <w:rPr>
          <w:rFonts w:ascii="Times New Roman" w:hAnsi="Times New Roman" w:cs="Times New Roman"/>
          <w:noProof/>
          <w:sz w:val="24"/>
          <w:szCs w:val="24"/>
        </w:rPr>
        <w:t>, 104–116.</w:t>
      </w:r>
    </w:p>
    <w:p w14:paraId="339ACF06"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Morris, T. (2004). </w:t>
      </w:r>
      <w:r w:rsidRPr="001D18A7">
        <w:rPr>
          <w:rFonts w:ascii="Times New Roman" w:hAnsi="Times New Roman" w:cs="Times New Roman"/>
          <w:i/>
          <w:iCs/>
          <w:noProof/>
          <w:sz w:val="24"/>
          <w:szCs w:val="24"/>
        </w:rPr>
        <w:t>Computer Vision and Image Processing (Cornerstones of Computing)</w:t>
      </w:r>
      <w:r w:rsidRPr="001D18A7">
        <w:rPr>
          <w:rFonts w:ascii="Times New Roman" w:hAnsi="Times New Roman" w:cs="Times New Roman"/>
          <w:noProof/>
          <w:sz w:val="24"/>
          <w:szCs w:val="24"/>
        </w:rPr>
        <w:t>. Palgrave Macmillan Limited.</w:t>
      </w:r>
    </w:p>
    <w:p w14:paraId="5504E65B"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Mortensen, A. K., Dyrmann, M., Karstoft, H., Jørgensen, R. N., Gislum, R., &amp; others. (2016). Semantic segmentation of mixed crops using deep convolutional neural network. </w:t>
      </w:r>
      <w:r w:rsidRPr="001D18A7">
        <w:rPr>
          <w:rFonts w:ascii="Times New Roman" w:hAnsi="Times New Roman" w:cs="Times New Roman"/>
          <w:i/>
          <w:iCs/>
          <w:noProof/>
          <w:sz w:val="24"/>
          <w:szCs w:val="24"/>
        </w:rPr>
        <w:t>CIGR-AgEng Conference, 26-29 June 2016, Aarhus, Denmark. Abstracts and Full Papers</w:t>
      </w:r>
      <w:r w:rsidRPr="001D18A7">
        <w:rPr>
          <w:rFonts w:ascii="Times New Roman" w:hAnsi="Times New Roman" w:cs="Times New Roman"/>
          <w:noProof/>
          <w:sz w:val="24"/>
          <w:szCs w:val="24"/>
        </w:rPr>
        <w:t>, 1–6.</w:t>
      </w:r>
    </w:p>
    <w:p w14:paraId="38060E58"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Nahvi, B., Habibi, J., Mohammadi, K., Shamshirband, S., &amp; Al Razgan, O. S. (2016). Using self-adaptive evolutionary algorithm to improve the performance of an extreme learning machine for estimating soil temperature. </w:t>
      </w:r>
      <w:r w:rsidRPr="001D18A7">
        <w:rPr>
          <w:rFonts w:ascii="Times New Roman" w:hAnsi="Times New Roman" w:cs="Times New Roman"/>
          <w:i/>
          <w:iCs/>
          <w:noProof/>
          <w:sz w:val="24"/>
          <w:szCs w:val="24"/>
        </w:rPr>
        <w:t>Computers and Electronics in Agriculture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124</w:t>
      </w:r>
      <w:r w:rsidRPr="001D18A7">
        <w:rPr>
          <w:rFonts w:ascii="Times New Roman" w:hAnsi="Times New Roman" w:cs="Times New Roman"/>
          <w:noProof/>
          <w:sz w:val="24"/>
          <w:szCs w:val="24"/>
        </w:rPr>
        <w:t>, 150–160.</w:t>
      </w:r>
    </w:p>
    <w:p w14:paraId="5B612547"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lastRenderedPageBreak/>
        <w:t xml:space="preserve">Nair, V., &amp; Hinton, G. E. (2010). Rectified linear units improve restricted boltzmann machines. </w:t>
      </w:r>
      <w:r w:rsidRPr="001D18A7">
        <w:rPr>
          <w:rFonts w:ascii="Times New Roman" w:hAnsi="Times New Roman" w:cs="Times New Roman"/>
          <w:i/>
          <w:iCs/>
          <w:noProof/>
          <w:sz w:val="24"/>
          <w:szCs w:val="24"/>
        </w:rPr>
        <w:t>Proceedings of the 27th International Conference on Machine Learning (ICML-10)</w:t>
      </w:r>
      <w:r w:rsidRPr="001D18A7">
        <w:rPr>
          <w:rFonts w:ascii="Times New Roman" w:hAnsi="Times New Roman" w:cs="Times New Roman"/>
          <w:noProof/>
          <w:sz w:val="24"/>
          <w:szCs w:val="24"/>
        </w:rPr>
        <w:t>, 807–814.</w:t>
      </w:r>
    </w:p>
    <w:p w14:paraId="38DFF06E"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Neubeck, A., &amp; Van Gool, L. (2006). Efficient non-maximum suppression. </w:t>
      </w:r>
      <w:r w:rsidRPr="001D18A7">
        <w:rPr>
          <w:rFonts w:ascii="Times New Roman" w:hAnsi="Times New Roman" w:cs="Times New Roman"/>
          <w:i/>
          <w:iCs/>
          <w:noProof/>
          <w:sz w:val="24"/>
          <w:szCs w:val="24"/>
        </w:rPr>
        <w:t>18th International Conference on Pattern Recognition (ICPR’06)</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3</w:t>
      </w:r>
      <w:r w:rsidRPr="001D18A7">
        <w:rPr>
          <w:rFonts w:ascii="Times New Roman" w:hAnsi="Times New Roman" w:cs="Times New Roman"/>
          <w:noProof/>
          <w:sz w:val="24"/>
          <w:szCs w:val="24"/>
        </w:rPr>
        <w:t>, 850–855.</w:t>
      </w:r>
    </w:p>
    <w:p w14:paraId="02178B6C"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Nwankpa, C., Ijomah, W., Gachagan, A., &amp; Marshall, S. (2018). Activation functions: Comparison of trends in practice and research for deep learning. </w:t>
      </w:r>
      <w:r w:rsidRPr="001D18A7">
        <w:rPr>
          <w:rFonts w:ascii="Times New Roman" w:hAnsi="Times New Roman" w:cs="Times New Roman"/>
          <w:i/>
          <w:iCs/>
          <w:noProof/>
          <w:sz w:val="24"/>
          <w:szCs w:val="24"/>
        </w:rPr>
        <w:t>ArXiv Preprint ArXiv:1811.03378</w:t>
      </w:r>
      <w:r w:rsidRPr="001D18A7">
        <w:rPr>
          <w:rFonts w:ascii="Times New Roman" w:hAnsi="Times New Roman" w:cs="Times New Roman"/>
          <w:noProof/>
          <w:sz w:val="24"/>
          <w:szCs w:val="24"/>
        </w:rPr>
        <w:t>.</w:t>
      </w:r>
    </w:p>
    <w:p w14:paraId="5C4C7172"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Otsu, N. (1979). A threshold selection method from gray-level histograms. </w:t>
      </w:r>
      <w:r w:rsidRPr="001D18A7">
        <w:rPr>
          <w:rFonts w:ascii="Times New Roman" w:hAnsi="Times New Roman" w:cs="Times New Roman"/>
          <w:i/>
          <w:iCs/>
          <w:noProof/>
          <w:sz w:val="24"/>
          <w:szCs w:val="24"/>
        </w:rPr>
        <w:t>IEEE Transactions on Systems, Man, and Cybernetics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9</w:t>
      </w:r>
      <w:r w:rsidRPr="001D18A7">
        <w:rPr>
          <w:rFonts w:ascii="Times New Roman" w:hAnsi="Times New Roman" w:cs="Times New Roman"/>
          <w:noProof/>
          <w:sz w:val="24"/>
          <w:szCs w:val="24"/>
        </w:rPr>
        <w:t>(1), 62–66.</w:t>
      </w:r>
    </w:p>
    <w:p w14:paraId="7BA8F9A1"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Pai, A., Teng, Y.-C., Blair, J., Kallenberg, M., Dam, E. B., Sommer, S., … Nielsen, M. (2017). Characterization of Errors in Deep Learning-based Brain MRI Segmentation. In </w:t>
      </w:r>
      <w:r w:rsidRPr="001D18A7">
        <w:rPr>
          <w:rFonts w:ascii="Times New Roman" w:hAnsi="Times New Roman" w:cs="Times New Roman"/>
          <w:i/>
          <w:iCs/>
          <w:noProof/>
          <w:sz w:val="24"/>
          <w:szCs w:val="24"/>
        </w:rPr>
        <w:t>Deep Learning for Medical Image Analysis</w:t>
      </w:r>
      <w:r w:rsidRPr="001D18A7">
        <w:rPr>
          <w:rFonts w:ascii="Times New Roman" w:hAnsi="Times New Roman" w:cs="Times New Roman"/>
          <w:noProof/>
          <w:sz w:val="24"/>
          <w:szCs w:val="24"/>
        </w:rPr>
        <w:t xml:space="preserve"> (pp. 223–242). Elsevier.</w:t>
      </w:r>
    </w:p>
    <w:p w14:paraId="1C7D96D1"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Pantazi, X. E., Moshou, D., Alexandridis, T., Whetton, R. L., &amp; Mouazen, A. M. (2016). Wheat yield prediction using machine learning and advanced sensing techniques. </w:t>
      </w:r>
      <w:r w:rsidRPr="001D18A7">
        <w:rPr>
          <w:rFonts w:ascii="Times New Roman" w:hAnsi="Times New Roman" w:cs="Times New Roman"/>
          <w:i/>
          <w:iCs/>
          <w:noProof/>
          <w:sz w:val="24"/>
          <w:szCs w:val="24"/>
        </w:rPr>
        <w:t>Computers and Electronics in Agriculture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121</w:t>
      </w:r>
      <w:r w:rsidRPr="001D18A7">
        <w:rPr>
          <w:rFonts w:ascii="Times New Roman" w:hAnsi="Times New Roman" w:cs="Times New Roman"/>
          <w:noProof/>
          <w:sz w:val="24"/>
          <w:szCs w:val="24"/>
        </w:rPr>
        <w:t>, 57–65.</w:t>
      </w:r>
    </w:p>
    <w:p w14:paraId="190F972F"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Patricio, D. I., &amp; Rieder, R. (2018). Computer vision and artificial intelligence in precision agriculture for grain crops: A systematic review. </w:t>
      </w:r>
      <w:r w:rsidRPr="001D18A7">
        <w:rPr>
          <w:rFonts w:ascii="Times New Roman" w:hAnsi="Times New Roman" w:cs="Times New Roman"/>
          <w:i/>
          <w:iCs/>
          <w:noProof/>
          <w:sz w:val="24"/>
          <w:szCs w:val="24"/>
        </w:rPr>
        <w:t>Computers and Electronics in Agriculture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153</w:t>
      </w:r>
      <w:r w:rsidRPr="001D18A7">
        <w:rPr>
          <w:rFonts w:ascii="Times New Roman" w:hAnsi="Times New Roman" w:cs="Times New Roman"/>
          <w:noProof/>
          <w:sz w:val="24"/>
          <w:szCs w:val="24"/>
        </w:rPr>
        <w:t>, 69–81.</w:t>
      </w:r>
    </w:p>
    <w:p w14:paraId="0627B5F4"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Pereira, C. S., Morais, R., &amp; Reis, M. J. C. S. (2017). Recent advances in image processing techniques for automated harvesting purposes: a review. </w:t>
      </w:r>
      <w:r w:rsidRPr="001D18A7">
        <w:rPr>
          <w:rFonts w:ascii="Times New Roman" w:hAnsi="Times New Roman" w:cs="Times New Roman"/>
          <w:i/>
          <w:iCs/>
          <w:noProof/>
          <w:sz w:val="24"/>
          <w:szCs w:val="24"/>
        </w:rPr>
        <w:t>2017 Intelligent Systems Conference (IntelliSys)</w:t>
      </w:r>
      <w:r w:rsidRPr="001D18A7">
        <w:rPr>
          <w:rFonts w:ascii="Times New Roman" w:hAnsi="Times New Roman" w:cs="Times New Roman"/>
          <w:noProof/>
          <w:sz w:val="24"/>
          <w:szCs w:val="24"/>
        </w:rPr>
        <w:t>, 566–575.</w:t>
      </w:r>
    </w:p>
    <w:p w14:paraId="3C7BF6E1"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Potena, C., Nardi, D., &amp; Pretto, A. (2016). Fast and accurate crop and weed identification with summarized train sets for precision agriculture. </w:t>
      </w:r>
      <w:r w:rsidRPr="001D18A7">
        <w:rPr>
          <w:rFonts w:ascii="Times New Roman" w:hAnsi="Times New Roman" w:cs="Times New Roman"/>
          <w:i/>
          <w:iCs/>
          <w:noProof/>
          <w:sz w:val="24"/>
          <w:szCs w:val="24"/>
        </w:rPr>
        <w:t>International Conference on Intelligent Autonomous Systems</w:t>
      </w:r>
      <w:r w:rsidRPr="001D18A7">
        <w:rPr>
          <w:rFonts w:ascii="Times New Roman" w:hAnsi="Times New Roman" w:cs="Times New Roman"/>
          <w:noProof/>
          <w:sz w:val="24"/>
          <w:szCs w:val="24"/>
        </w:rPr>
        <w:t>, 105–121.</w:t>
      </w:r>
    </w:p>
    <w:p w14:paraId="7ABAFA24"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Pound, M. P., Atkinson, J. A., Townsend, A. J., Wilson, M. H., Griffiths, M., Jackson, A. S., … others. (2017). Deep machine learning provides state-of-the-art performance in image-based plant phenotyping. </w:t>
      </w:r>
      <w:r w:rsidRPr="001D18A7">
        <w:rPr>
          <w:rFonts w:ascii="Times New Roman" w:hAnsi="Times New Roman" w:cs="Times New Roman"/>
          <w:i/>
          <w:iCs/>
          <w:noProof/>
          <w:sz w:val="24"/>
          <w:szCs w:val="24"/>
        </w:rPr>
        <w:t>Gigascience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6</w:t>
      </w:r>
      <w:r w:rsidRPr="001D18A7">
        <w:rPr>
          <w:rFonts w:ascii="Times New Roman" w:hAnsi="Times New Roman" w:cs="Times New Roman"/>
          <w:noProof/>
          <w:sz w:val="24"/>
          <w:szCs w:val="24"/>
        </w:rPr>
        <w:t>(10), gix083.</w:t>
      </w:r>
    </w:p>
    <w:p w14:paraId="721B2033"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Pound, M. P., Atkinson, J. A., Wells, D. M., Pridmore, T. P., &amp; French, A. P. (2017). Deep learning for multi-task plant phenotyping. </w:t>
      </w:r>
      <w:r w:rsidRPr="001D18A7">
        <w:rPr>
          <w:rFonts w:ascii="Times New Roman" w:hAnsi="Times New Roman" w:cs="Times New Roman"/>
          <w:i/>
          <w:iCs/>
          <w:noProof/>
          <w:sz w:val="24"/>
          <w:szCs w:val="24"/>
        </w:rPr>
        <w:t>Proceedings of the IEEE International Conference on Computer Vision</w:t>
      </w:r>
      <w:r w:rsidRPr="001D18A7">
        <w:rPr>
          <w:rFonts w:ascii="Times New Roman" w:hAnsi="Times New Roman" w:cs="Times New Roman"/>
          <w:noProof/>
          <w:sz w:val="24"/>
          <w:szCs w:val="24"/>
        </w:rPr>
        <w:t>, 2055–2063.</w:t>
      </w:r>
    </w:p>
    <w:p w14:paraId="15AF3EBD"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Qiao, Y., Truman, M., &amp; Sukkarieh, S. (2019). Cattle segmentation and contour extraction based on Mask R-CNN for precision livestock farming. </w:t>
      </w:r>
      <w:r w:rsidRPr="001D18A7">
        <w:rPr>
          <w:rFonts w:ascii="Times New Roman" w:hAnsi="Times New Roman" w:cs="Times New Roman"/>
          <w:i/>
          <w:iCs/>
          <w:noProof/>
          <w:sz w:val="24"/>
          <w:szCs w:val="24"/>
        </w:rPr>
        <w:t>Computers and Electronics in Agriculture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165</w:t>
      </w:r>
      <w:r w:rsidRPr="001D18A7">
        <w:rPr>
          <w:rFonts w:ascii="Times New Roman" w:hAnsi="Times New Roman" w:cs="Times New Roman"/>
          <w:noProof/>
          <w:sz w:val="24"/>
          <w:szCs w:val="24"/>
        </w:rPr>
        <w:t>, 104958.</w:t>
      </w:r>
    </w:p>
    <w:p w14:paraId="7F069606"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Rahman, M., Robson, A., &amp; Bristow, M. (2018). Exploring the Potential of High Resolution WorldView-3 Imagery for Estimating Yield of Mango. </w:t>
      </w:r>
      <w:r w:rsidRPr="001D18A7">
        <w:rPr>
          <w:rFonts w:ascii="Times New Roman" w:hAnsi="Times New Roman" w:cs="Times New Roman"/>
          <w:i/>
          <w:iCs/>
          <w:noProof/>
          <w:sz w:val="24"/>
          <w:szCs w:val="24"/>
        </w:rPr>
        <w:t>Remote Sensing</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10</w:t>
      </w:r>
      <w:r w:rsidRPr="001D18A7">
        <w:rPr>
          <w:rFonts w:ascii="Times New Roman" w:hAnsi="Times New Roman" w:cs="Times New Roman"/>
          <w:noProof/>
          <w:sz w:val="24"/>
          <w:szCs w:val="24"/>
        </w:rPr>
        <w:t>(12), 1866.</w:t>
      </w:r>
    </w:p>
    <w:p w14:paraId="3AB65B51"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Rahnemoonfar, M., &amp; Sheppard, C. (2017a). Deep count: fruit counting based on deep simulated learning. </w:t>
      </w:r>
      <w:r w:rsidRPr="001D18A7">
        <w:rPr>
          <w:rFonts w:ascii="Times New Roman" w:hAnsi="Times New Roman" w:cs="Times New Roman"/>
          <w:i/>
          <w:iCs/>
          <w:noProof/>
          <w:sz w:val="24"/>
          <w:szCs w:val="24"/>
        </w:rPr>
        <w:t>Sensors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17</w:t>
      </w:r>
      <w:r w:rsidRPr="001D18A7">
        <w:rPr>
          <w:rFonts w:ascii="Times New Roman" w:hAnsi="Times New Roman" w:cs="Times New Roman"/>
          <w:noProof/>
          <w:sz w:val="24"/>
          <w:szCs w:val="24"/>
        </w:rPr>
        <w:t>(4), 905.</w:t>
      </w:r>
    </w:p>
    <w:p w14:paraId="00DA0513"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Rahnemoonfar, M., &amp; Sheppard, C. (2017b). Real-time yield estimation based on deep learning. </w:t>
      </w:r>
      <w:r w:rsidRPr="001D18A7">
        <w:rPr>
          <w:rFonts w:ascii="Times New Roman" w:hAnsi="Times New Roman" w:cs="Times New Roman"/>
          <w:i/>
          <w:iCs/>
          <w:noProof/>
          <w:sz w:val="24"/>
          <w:szCs w:val="24"/>
        </w:rPr>
        <w:t xml:space="preserve">Autonomous Air and Ground Sensing Systems for Agricultural </w:t>
      </w:r>
      <w:r w:rsidRPr="001D18A7">
        <w:rPr>
          <w:rFonts w:ascii="Times New Roman" w:hAnsi="Times New Roman" w:cs="Times New Roman"/>
          <w:i/>
          <w:iCs/>
          <w:noProof/>
          <w:sz w:val="24"/>
          <w:szCs w:val="24"/>
        </w:rPr>
        <w:lastRenderedPageBreak/>
        <w:t>Optimization and Phenotyping II</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10218</w:t>
      </w:r>
      <w:r w:rsidRPr="001D18A7">
        <w:rPr>
          <w:rFonts w:ascii="Times New Roman" w:hAnsi="Times New Roman" w:cs="Times New Roman"/>
          <w:noProof/>
          <w:sz w:val="24"/>
          <w:szCs w:val="24"/>
        </w:rPr>
        <w:t>, 1021809.</w:t>
      </w:r>
    </w:p>
    <w:p w14:paraId="47016ACA"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Rawat, W., &amp; Wang, Z. (2017). Deep convolutional neural networks for image classification: A comprehensive review. </w:t>
      </w:r>
      <w:r w:rsidRPr="001D18A7">
        <w:rPr>
          <w:rFonts w:ascii="Times New Roman" w:hAnsi="Times New Roman" w:cs="Times New Roman"/>
          <w:i/>
          <w:iCs/>
          <w:noProof/>
          <w:sz w:val="24"/>
          <w:szCs w:val="24"/>
        </w:rPr>
        <w:t>Neural Computation</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29</w:t>
      </w:r>
      <w:r w:rsidRPr="001D18A7">
        <w:rPr>
          <w:rFonts w:ascii="Times New Roman" w:hAnsi="Times New Roman" w:cs="Times New Roman"/>
          <w:noProof/>
          <w:sz w:val="24"/>
          <w:szCs w:val="24"/>
        </w:rPr>
        <w:t>(9), 2352–2449.</w:t>
      </w:r>
    </w:p>
    <w:p w14:paraId="1C6AACC4"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Rebetez, J., Satizábal, H. F., Mota, M., Noll, D., Büchi, L., Wendling, M., … Burgos, S. (2016). Augmenting a convolutional neural network with local histograms-A case study in crop classification from high-resolution UAV imagery. </w:t>
      </w:r>
      <w:r w:rsidRPr="001D18A7">
        <w:rPr>
          <w:rFonts w:ascii="Times New Roman" w:hAnsi="Times New Roman" w:cs="Times New Roman"/>
          <w:i/>
          <w:iCs/>
          <w:noProof/>
          <w:sz w:val="24"/>
          <w:szCs w:val="24"/>
        </w:rPr>
        <w:t>ESANN</w:t>
      </w:r>
      <w:r w:rsidRPr="001D18A7">
        <w:rPr>
          <w:rFonts w:ascii="Times New Roman" w:hAnsi="Times New Roman" w:cs="Times New Roman"/>
          <w:noProof/>
          <w:sz w:val="24"/>
          <w:szCs w:val="24"/>
        </w:rPr>
        <w:t>.</w:t>
      </w:r>
    </w:p>
    <w:p w14:paraId="437290ED"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Redmon, J., Divvala, S., Girshick, R., &amp; Farhadi, A. (2016). You only look once: Unified, real-time object detection. </w:t>
      </w:r>
      <w:r w:rsidRPr="001D18A7">
        <w:rPr>
          <w:rFonts w:ascii="Times New Roman" w:hAnsi="Times New Roman" w:cs="Times New Roman"/>
          <w:i/>
          <w:iCs/>
          <w:noProof/>
          <w:sz w:val="24"/>
          <w:szCs w:val="24"/>
        </w:rPr>
        <w:t>Proceedings of the IEEE Conference on Computer Vision and Pattern Recognition</w:t>
      </w:r>
      <w:r w:rsidRPr="001D18A7">
        <w:rPr>
          <w:rFonts w:ascii="Times New Roman" w:hAnsi="Times New Roman" w:cs="Times New Roman"/>
          <w:noProof/>
          <w:sz w:val="24"/>
          <w:szCs w:val="24"/>
        </w:rPr>
        <w:t>, 779–788.</w:t>
      </w:r>
    </w:p>
    <w:p w14:paraId="1D2EB701"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Ren, S., He, K., Girshick, R., &amp; Sun, J. (2015). Faster r-cnn: Towards real-time object detection with region proposal networks. </w:t>
      </w:r>
      <w:r w:rsidRPr="001D18A7">
        <w:rPr>
          <w:rFonts w:ascii="Times New Roman" w:hAnsi="Times New Roman" w:cs="Times New Roman"/>
          <w:i/>
          <w:iCs/>
          <w:noProof/>
          <w:sz w:val="24"/>
          <w:szCs w:val="24"/>
        </w:rPr>
        <w:t>Advances in Neural Information Processing Systems</w:t>
      </w:r>
      <w:r w:rsidRPr="001D18A7">
        <w:rPr>
          <w:rFonts w:ascii="Times New Roman" w:hAnsi="Times New Roman" w:cs="Times New Roman"/>
          <w:noProof/>
          <w:sz w:val="24"/>
          <w:szCs w:val="24"/>
        </w:rPr>
        <w:t>, 91–99.</w:t>
      </w:r>
    </w:p>
    <w:p w14:paraId="242F7237"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Reyes, A. K., Caicedo, J. C., &amp; Camargo, J. E. (2015). Fine-tuning Deep Convolutional Networks for Plant Recognition. </w:t>
      </w:r>
      <w:r w:rsidRPr="001D18A7">
        <w:rPr>
          <w:rFonts w:ascii="Times New Roman" w:hAnsi="Times New Roman" w:cs="Times New Roman"/>
          <w:i/>
          <w:iCs/>
          <w:noProof/>
          <w:sz w:val="24"/>
          <w:szCs w:val="24"/>
        </w:rPr>
        <w:t>CLEF (Working Notes)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1391</w:t>
      </w:r>
      <w:r w:rsidRPr="001D18A7">
        <w:rPr>
          <w:rFonts w:ascii="Times New Roman" w:hAnsi="Times New Roman" w:cs="Times New Roman"/>
          <w:noProof/>
          <w:sz w:val="24"/>
          <w:szCs w:val="24"/>
        </w:rPr>
        <w:t>.</w:t>
      </w:r>
    </w:p>
    <w:p w14:paraId="4B3D5B15"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Ronneberger, O., Fischer, P., &amp; Brox, T. (2015). U-net: Convolutional networks for biomedical image segmentation. </w:t>
      </w:r>
      <w:r w:rsidRPr="001D18A7">
        <w:rPr>
          <w:rFonts w:ascii="Times New Roman" w:hAnsi="Times New Roman" w:cs="Times New Roman"/>
          <w:i/>
          <w:iCs/>
          <w:noProof/>
          <w:sz w:val="24"/>
          <w:szCs w:val="24"/>
        </w:rPr>
        <w:t>International Conference on Medical Image Computing and Computer-Assisted Intervention</w:t>
      </w:r>
      <w:r w:rsidRPr="001D18A7">
        <w:rPr>
          <w:rFonts w:ascii="Times New Roman" w:hAnsi="Times New Roman" w:cs="Times New Roman"/>
          <w:noProof/>
          <w:sz w:val="24"/>
          <w:szCs w:val="24"/>
        </w:rPr>
        <w:t>, 234–241.</w:t>
      </w:r>
    </w:p>
    <w:p w14:paraId="0BDC09D3"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Rosenblatt, F. (1958). The perceptron: a probabilistic model for information storage and organization in the brain. </w:t>
      </w:r>
      <w:r w:rsidRPr="001D18A7">
        <w:rPr>
          <w:rFonts w:ascii="Times New Roman" w:hAnsi="Times New Roman" w:cs="Times New Roman"/>
          <w:i/>
          <w:iCs/>
          <w:noProof/>
          <w:sz w:val="24"/>
          <w:szCs w:val="24"/>
        </w:rPr>
        <w:t>Psychological Review</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65</w:t>
      </w:r>
      <w:r w:rsidRPr="001D18A7">
        <w:rPr>
          <w:rFonts w:ascii="Times New Roman" w:hAnsi="Times New Roman" w:cs="Times New Roman"/>
          <w:noProof/>
          <w:sz w:val="24"/>
          <w:szCs w:val="24"/>
        </w:rPr>
        <w:t>(6), 386.</w:t>
      </w:r>
    </w:p>
    <w:p w14:paraId="1371AB4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Ruder, S. (2016). An overview of gradient descent optimization algorithms. </w:t>
      </w:r>
      <w:r w:rsidRPr="001D18A7">
        <w:rPr>
          <w:rFonts w:ascii="Times New Roman" w:hAnsi="Times New Roman" w:cs="Times New Roman"/>
          <w:i/>
          <w:iCs/>
          <w:noProof/>
          <w:sz w:val="24"/>
          <w:szCs w:val="24"/>
        </w:rPr>
        <w:t>ArXiv Preprint ArXiv:1609.04747</w:t>
      </w:r>
      <w:r w:rsidRPr="001D18A7">
        <w:rPr>
          <w:rFonts w:ascii="Times New Roman" w:hAnsi="Times New Roman" w:cs="Times New Roman"/>
          <w:noProof/>
          <w:sz w:val="24"/>
          <w:szCs w:val="24"/>
        </w:rPr>
        <w:t>.</w:t>
      </w:r>
    </w:p>
    <w:p w14:paraId="0AC4DBE0"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Sa, I., Ge, Z., Dayoub, F., Upcroft, B., Perez, T., &amp; McCool, C. (2016). Deepfruits: A fruit detection system using deep neural networks. </w:t>
      </w:r>
      <w:r w:rsidRPr="001D18A7">
        <w:rPr>
          <w:rFonts w:ascii="Times New Roman" w:hAnsi="Times New Roman" w:cs="Times New Roman"/>
          <w:i/>
          <w:iCs/>
          <w:noProof/>
          <w:sz w:val="24"/>
          <w:szCs w:val="24"/>
        </w:rPr>
        <w:t>Sensors</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16</w:t>
      </w:r>
      <w:r w:rsidRPr="001D18A7">
        <w:rPr>
          <w:rFonts w:ascii="Times New Roman" w:hAnsi="Times New Roman" w:cs="Times New Roman"/>
          <w:noProof/>
          <w:sz w:val="24"/>
          <w:szCs w:val="24"/>
        </w:rPr>
        <w:t>(8), 1222.</w:t>
      </w:r>
    </w:p>
    <w:p w14:paraId="3D33D75F"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Sarig, Y. (1993). Robotics of fruit harvesting: A state-of-the-art review. </w:t>
      </w:r>
      <w:r w:rsidRPr="001D18A7">
        <w:rPr>
          <w:rFonts w:ascii="Times New Roman" w:hAnsi="Times New Roman" w:cs="Times New Roman"/>
          <w:i/>
          <w:iCs/>
          <w:noProof/>
          <w:sz w:val="24"/>
          <w:szCs w:val="24"/>
        </w:rPr>
        <w:t>Journal of Agricultural Engineering Research</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54</w:t>
      </w:r>
      <w:r w:rsidRPr="001D18A7">
        <w:rPr>
          <w:rFonts w:ascii="Times New Roman" w:hAnsi="Times New Roman" w:cs="Times New Roman"/>
          <w:noProof/>
          <w:sz w:val="24"/>
          <w:szCs w:val="24"/>
        </w:rPr>
        <w:t>(4), 265–280.</w:t>
      </w:r>
    </w:p>
    <w:p w14:paraId="08DA3DCB"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Sermanet, P., Eigen, D., Zhang, X., Mathieu, M., Fergus, R., &amp; LeCun, Y. (2013). Overfeat: Integrated recognition, localization and detection using convolutional networks. </w:t>
      </w:r>
      <w:r w:rsidRPr="001D18A7">
        <w:rPr>
          <w:rFonts w:ascii="Times New Roman" w:hAnsi="Times New Roman" w:cs="Times New Roman"/>
          <w:i/>
          <w:iCs/>
          <w:noProof/>
          <w:sz w:val="24"/>
          <w:szCs w:val="24"/>
        </w:rPr>
        <w:t>ArXiv Preprint ArXiv:1312.6229</w:t>
      </w:r>
      <w:r w:rsidRPr="001D18A7">
        <w:rPr>
          <w:rFonts w:ascii="Times New Roman" w:hAnsi="Times New Roman" w:cs="Times New Roman"/>
          <w:noProof/>
          <w:sz w:val="24"/>
          <w:szCs w:val="24"/>
        </w:rPr>
        <w:t>.</w:t>
      </w:r>
    </w:p>
    <w:p w14:paraId="378145E6"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Sharif Razavian, A., Azizpour, H., Sullivan, J., &amp; Carlsson, S. (2014). CNN features off-the-shelf: an astounding baseline for recognition. </w:t>
      </w:r>
      <w:r w:rsidRPr="001D18A7">
        <w:rPr>
          <w:rFonts w:ascii="Times New Roman" w:hAnsi="Times New Roman" w:cs="Times New Roman"/>
          <w:i/>
          <w:iCs/>
          <w:noProof/>
          <w:sz w:val="24"/>
          <w:szCs w:val="24"/>
        </w:rPr>
        <w:t>Proceedings of the IEEE Conference on Computer Vision and Pattern Recognition Workshops</w:t>
      </w:r>
      <w:r w:rsidRPr="001D18A7">
        <w:rPr>
          <w:rFonts w:ascii="Times New Roman" w:hAnsi="Times New Roman" w:cs="Times New Roman"/>
          <w:noProof/>
          <w:sz w:val="24"/>
          <w:szCs w:val="24"/>
        </w:rPr>
        <w:t>, 806–813.</w:t>
      </w:r>
    </w:p>
    <w:p w14:paraId="75636863"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Sladojevic, S., Arsenovic, M., Anderla, A., Culibrk, D., &amp; Stefanovic, D. (2016). Deep neural networks based recognition of plant diseases by leaf image classification. </w:t>
      </w:r>
      <w:r w:rsidRPr="001D18A7">
        <w:rPr>
          <w:rFonts w:ascii="Times New Roman" w:hAnsi="Times New Roman" w:cs="Times New Roman"/>
          <w:i/>
          <w:iCs/>
          <w:noProof/>
          <w:sz w:val="24"/>
          <w:szCs w:val="24"/>
        </w:rPr>
        <w:t>Computational Intelligence and Neuroscience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2016</w:t>
      </w:r>
      <w:r w:rsidRPr="001D18A7">
        <w:rPr>
          <w:rFonts w:ascii="Times New Roman" w:hAnsi="Times New Roman" w:cs="Times New Roman"/>
          <w:noProof/>
          <w:sz w:val="24"/>
          <w:szCs w:val="24"/>
        </w:rPr>
        <w:t>.</w:t>
      </w:r>
    </w:p>
    <w:p w14:paraId="01A88405"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Sonka, M., Hlavac, V., &amp; Boyle, R. (2014). </w:t>
      </w:r>
      <w:r w:rsidRPr="001D18A7">
        <w:rPr>
          <w:rFonts w:ascii="Times New Roman" w:hAnsi="Times New Roman" w:cs="Times New Roman"/>
          <w:i/>
          <w:iCs/>
          <w:noProof/>
          <w:sz w:val="24"/>
          <w:szCs w:val="24"/>
        </w:rPr>
        <w:t>Image processing, analysis, and machine vision</w:t>
      </w:r>
      <w:r w:rsidRPr="001D18A7">
        <w:rPr>
          <w:rFonts w:ascii="Times New Roman" w:hAnsi="Times New Roman" w:cs="Times New Roman"/>
          <w:noProof/>
          <w:sz w:val="24"/>
          <w:szCs w:val="24"/>
        </w:rPr>
        <w:t>. Cengage Learning.</w:t>
      </w:r>
    </w:p>
    <w:p w14:paraId="38DD7694"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Sørensen, R. A., Rasmussen, J., Nielsen, J., &amp; Jørgensen, R. N. (2017). Thistle detection using convolutional neural networks. </w:t>
      </w:r>
      <w:r w:rsidRPr="001D18A7">
        <w:rPr>
          <w:rFonts w:ascii="Times New Roman" w:hAnsi="Times New Roman" w:cs="Times New Roman"/>
          <w:i/>
          <w:iCs/>
          <w:noProof/>
          <w:sz w:val="24"/>
          <w:szCs w:val="24"/>
        </w:rPr>
        <w:t>2017 EFITA WCCA CONGRESS</w:t>
      </w:r>
      <w:r w:rsidRPr="001D18A7">
        <w:rPr>
          <w:rFonts w:ascii="Times New Roman" w:hAnsi="Times New Roman" w:cs="Times New Roman"/>
          <w:noProof/>
          <w:sz w:val="24"/>
          <w:szCs w:val="24"/>
        </w:rPr>
        <w:t>, 161.</w:t>
      </w:r>
    </w:p>
    <w:p w14:paraId="231ADF8A"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Srivastava, N., Hinton, G., Krizhevsky, A., Sutskever, I., &amp; Salakhutdinov, R. (2014). Dropout: a simple way to prevent neural networks from overfitting. </w:t>
      </w:r>
      <w:r w:rsidRPr="001D18A7">
        <w:rPr>
          <w:rFonts w:ascii="Times New Roman" w:hAnsi="Times New Roman" w:cs="Times New Roman"/>
          <w:i/>
          <w:iCs/>
          <w:noProof/>
          <w:sz w:val="24"/>
          <w:szCs w:val="24"/>
        </w:rPr>
        <w:t xml:space="preserve">The Journal </w:t>
      </w:r>
      <w:r w:rsidRPr="001D18A7">
        <w:rPr>
          <w:rFonts w:ascii="Times New Roman" w:hAnsi="Times New Roman" w:cs="Times New Roman"/>
          <w:i/>
          <w:iCs/>
          <w:noProof/>
          <w:sz w:val="24"/>
          <w:szCs w:val="24"/>
        </w:rPr>
        <w:lastRenderedPageBreak/>
        <w:t>of Machine Learning Research</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15</w:t>
      </w:r>
      <w:r w:rsidRPr="001D18A7">
        <w:rPr>
          <w:rFonts w:ascii="Times New Roman" w:hAnsi="Times New Roman" w:cs="Times New Roman"/>
          <w:noProof/>
          <w:sz w:val="24"/>
          <w:szCs w:val="24"/>
        </w:rPr>
        <w:t>(1), 1929–1958.</w:t>
      </w:r>
    </w:p>
    <w:p w14:paraId="58FE72EB"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Stajnko, D., Rakun, J., &amp; Blanke, M. (2009). Modelling apple fruit yield using image analysis for fruit colour, shape and texture. </w:t>
      </w:r>
      <w:r w:rsidRPr="001D18A7">
        <w:rPr>
          <w:rFonts w:ascii="Times New Roman" w:hAnsi="Times New Roman" w:cs="Times New Roman"/>
          <w:i/>
          <w:iCs/>
          <w:noProof/>
          <w:sz w:val="24"/>
          <w:szCs w:val="24"/>
        </w:rPr>
        <w:t>European Journal of Horticultural Science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74</w:t>
      </w:r>
      <w:r w:rsidRPr="001D18A7">
        <w:rPr>
          <w:rFonts w:ascii="Times New Roman" w:hAnsi="Times New Roman" w:cs="Times New Roman"/>
          <w:noProof/>
          <w:sz w:val="24"/>
          <w:szCs w:val="24"/>
        </w:rPr>
        <w:t>(6), 260.</w:t>
      </w:r>
    </w:p>
    <w:p w14:paraId="348B8DA5"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Stein, M., Bargoti, S., &amp; Underwood, J. (2016). Image based mango fruit detection, localisation and yield estimation using multiple view geometry. </w:t>
      </w:r>
      <w:r w:rsidRPr="001D18A7">
        <w:rPr>
          <w:rFonts w:ascii="Times New Roman" w:hAnsi="Times New Roman" w:cs="Times New Roman"/>
          <w:i/>
          <w:iCs/>
          <w:noProof/>
          <w:sz w:val="24"/>
          <w:szCs w:val="24"/>
        </w:rPr>
        <w:t>Sensors (Switzerland)</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16</w:t>
      </w:r>
      <w:r w:rsidRPr="001D18A7">
        <w:rPr>
          <w:rFonts w:ascii="Times New Roman" w:hAnsi="Times New Roman" w:cs="Times New Roman"/>
          <w:noProof/>
          <w:sz w:val="24"/>
          <w:szCs w:val="24"/>
        </w:rPr>
        <w:t>(11). https://doi.org/10.3390/s16111915</w:t>
      </w:r>
    </w:p>
    <w:p w14:paraId="68C5B879"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Szegedy, C., Liu, W., Jia, Y., Sermanet, P., Reed, S., Anguelov, D., … Rabinovich, A. (2015). Going deeper with convolutions. </w:t>
      </w:r>
      <w:r w:rsidRPr="001D18A7">
        <w:rPr>
          <w:rFonts w:ascii="Times New Roman" w:hAnsi="Times New Roman" w:cs="Times New Roman"/>
          <w:i/>
          <w:iCs/>
          <w:noProof/>
          <w:sz w:val="24"/>
          <w:szCs w:val="24"/>
        </w:rPr>
        <w:t>Proceedings of the IEEE Conference on Computer Vision and Pattern Recognition</w:t>
      </w:r>
      <w:r w:rsidRPr="001D18A7">
        <w:rPr>
          <w:rFonts w:ascii="Times New Roman" w:hAnsi="Times New Roman" w:cs="Times New Roman"/>
          <w:noProof/>
          <w:sz w:val="24"/>
          <w:szCs w:val="24"/>
        </w:rPr>
        <w:t>, 1–9.</w:t>
      </w:r>
    </w:p>
    <w:p w14:paraId="0442E961"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Szeliski, R. (2010). </w:t>
      </w:r>
      <w:r w:rsidRPr="001D18A7">
        <w:rPr>
          <w:rFonts w:ascii="Times New Roman" w:hAnsi="Times New Roman" w:cs="Times New Roman"/>
          <w:i/>
          <w:iCs/>
          <w:noProof/>
          <w:sz w:val="24"/>
          <w:szCs w:val="24"/>
        </w:rPr>
        <w:t>Computer Vision: Algorithms and Applications</w:t>
      </w:r>
      <w:r w:rsidRPr="001D18A7">
        <w:rPr>
          <w:rFonts w:ascii="Times New Roman" w:hAnsi="Times New Roman" w:cs="Times New Roman"/>
          <w:noProof/>
          <w:sz w:val="24"/>
          <w:szCs w:val="24"/>
        </w:rPr>
        <w:t>. Retrieved from https://books.google.co.il/books?id=bXzAlkODwa8C</w:t>
      </w:r>
    </w:p>
    <w:p w14:paraId="15FFE58A"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Tao, Y., Zhou, J., Wang, K., &amp; Shen, W. (2018). Rapid detection of fruits in orchard scene based on deep neural network. </w:t>
      </w:r>
      <w:r w:rsidRPr="001D18A7">
        <w:rPr>
          <w:rFonts w:ascii="Times New Roman" w:hAnsi="Times New Roman" w:cs="Times New Roman"/>
          <w:i/>
          <w:iCs/>
          <w:noProof/>
          <w:sz w:val="24"/>
          <w:szCs w:val="24"/>
        </w:rPr>
        <w:t>2018 ASABE Annual International Meeting</w:t>
      </w:r>
      <w:r w:rsidRPr="001D18A7">
        <w:rPr>
          <w:rFonts w:ascii="Times New Roman" w:hAnsi="Times New Roman" w:cs="Times New Roman"/>
          <w:noProof/>
          <w:sz w:val="24"/>
          <w:szCs w:val="24"/>
        </w:rPr>
        <w:t>, 1.</w:t>
      </w:r>
    </w:p>
    <w:p w14:paraId="1515948F"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Tillett, R. D. (1991). Image analysis for agricultural processes: a review of potential opportunities. </w:t>
      </w:r>
      <w:r w:rsidRPr="001D18A7">
        <w:rPr>
          <w:rFonts w:ascii="Times New Roman" w:hAnsi="Times New Roman" w:cs="Times New Roman"/>
          <w:i/>
          <w:iCs/>
          <w:noProof/>
          <w:sz w:val="24"/>
          <w:szCs w:val="24"/>
        </w:rPr>
        <w:t>Journal of Agricultural Engineering Research</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50</w:t>
      </w:r>
      <w:r w:rsidRPr="001D18A7">
        <w:rPr>
          <w:rFonts w:ascii="Times New Roman" w:hAnsi="Times New Roman" w:cs="Times New Roman"/>
          <w:noProof/>
          <w:sz w:val="24"/>
          <w:szCs w:val="24"/>
        </w:rPr>
        <w:t>(C), 247–258. https://doi.org/10.1016/S0021-8634(05)80018-6</w:t>
      </w:r>
    </w:p>
    <w:p w14:paraId="77F0F8FA"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Uijlings, J. R. R., Van De Sande, K. E. A., Gevers, T., &amp; Smeulders, A. W. M. (2013). Selective search for object recognition. </w:t>
      </w:r>
      <w:r w:rsidRPr="001D18A7">
        <w:rPr>
          <w:rFonts w:ascii="Times New Roman" w:hAnsi="Times New Roman" w:cs="Times New Roman"/>
          <w:i/>
          <w:iCs/>
          <w:noProof/>
          <w:sz w:val="24"/>
          <w:szCs w:val="24"/>
        </w:rPr>
        <w:t>International Journal of Computer Vision</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104</w:t>
      </w:r>
      <w:r w:rsidRPr="001D18A7">
        <w:rPr>
          <w:rFonts w:ascii="Times New Roman" w:hAnsi="Times New Roman" w:cs="Times New Roman"/>
          <w:noProof/>
          <w:sz w:val="24"/>
          <w:szCs w:val="24"/>
        </w:rPr>
        <w:t>(2), 154–171.</w:t>
      </w:r>
    </w:p>
    <w:p w14:paraId="728C9683"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van’t Ooster, A., Bontsema, J., van Henten, E. J., &amp; Hemming, S. (2014). Simulation of harvest operations in a static rose cultivation system. </w:t>
      </w:r>
      <w:r w:rsidRPr="001D18A7">
        <w:rPr>
          <w:rFonts w:ascii="Times New Roman" w:hAnsi="Times New Roman" w:cs="Times New Roman"/>
          <w:i/>
          <w:iCs/>
          <w:noProof/>
          <w:sz w:val="24"/>
          <w:szCs w:val="24"/>
        </w:rPr>
        <w:t>Biosystems Engineering</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120</w:t>
      </w:r>
      <w:r w:rsidRPr="001D18A7">
        <w:rPr>
          <w:rFonts w:ascii="Times New Roman" w:hAnsi="Times New Roman" w:cs="Times New Roman"/>
          <w:noProof/>
          <w:sz w:val="24"/>
          <w:szCs w:val="24"/>
        </w:rPr>
        <w:t>, 34–46.</w:t>
      </w:r>
    </w:p>
    <w:p w14:paraId="16771DFF"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Viola, P., &amp; Jones, M. (2001). Rapid object detection using a boosted cascade of simple features. </w:t>
      </w:r>
      <w:r w:rsidRPr="001D18A7">
        <w:rPr>
          <w:rFonts w:ascii="Times New Roman" w:hAnsi="Times New Roman" w:cs="Times New Roman"/>
          <w:i/>
          <w:iCs/>
          <w:noProof/>
          <w:sz w:val="24"/>
          <w:szCs w:val="24"/>
        </w:rPr>
        <w:t>CVPR (1)</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w:t>
      </w:r>
      <w:r w:rsidRPr="001D18A7">
        <w:rPr>
          <w:rFonts w:ascii="Times New Roman" w:hAnsi="Times New Roman" w:cs="Times New Roman"/>
          <w:noProof/>
          <w:sz w:val="24"/>
          <w:szCs w:val="24"/>
        </w:rPr>
        <w:t>, 511–518.</w:t>
      </w:r>
    </w:p>
    <w:p w14:paraId="72C68398"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Wang, J., Song, Y., Leung, T., Rosenberg, C., Wang, J., Philbin, J., … Wu, Y. (2014). Learning fine-grained image similarity with deep ranking. </w:t>
      </w:r>
      <w:r w:rsidRPr="001D18A7">
        <w:rPr>
          <w:rFonts w:ascii="Times New Roman" w:hAnsi="Times New Roman" w:cs="Times New Roman"/>
          <w:i/>
          <w:iCs/>
          <w:noProof/>
          <w:sz w:val="24"/>
          <w:szCs w:val="24"/>
        </w:rPr>
        <w:t>Proceedings of the IEEE Conference on Computer Vision and Pattern Recognition</w:t>
      </w:r>
      <w:r w:rsidRPr="001D18A7">
        <w:rPr>
          <w:rFonts w:ascii="Times New Roman" w:hAnsi="Times New Roman" w:cs="Times New Roman"/>
          <w:noProof/>
          <w:sz w:val="24"/>
          <w:szCs w:val="24"/>
        </w:rPr>
        <w:t>, 1386–1393.</w:t>
      </w:r>
    </w:p>
    <w:p w14:paraId="44B354C1"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Wang, J., Yang, Y., Mao, J., Huang, Z., Huang, C., &amp; Xu, W. (2016). Cnn-rnn: A unified framework for multi-label image classification. </w:t>
      </w:r>
      <w:r w:rsidRPr="001D18A7">
        <w:rPr>
          <w:rFonts w:ascii="Times New Roman" w:hAnsi="Times New Roman" w:cs="Times New Roman"/>
          <w:i/>
          <w:iCs/>
          <w:noProof/>
          <w:sz w:val="24"/>
          <w:szCs w:val="24"/>
        </w:rPr>
        <w:t>Proceedings of the IEEE Conference on Computer Vision and Pattern Recognition</w:t>
      </w:r>
      <w:r w:rsidRPr="001D18A7">
        <w:rPr>
          <w:rFonts w:ascii="Times New Roman" w:hAnsi="Times New Roman" w:cs="Times New Roman"/>
          <w:noProof/>
          <w:sz w:val="24"/>
          <w:szCs w:val="24"/>
        </w:rPr>
        <w:t>, 2285–2294.</w:t>
      </w:r>
    </w:p>
    <w:p w14:paraId="2EC757BE"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Wang, X., &amp; Schneider, J. (2014). Flexible Transfer Learning under Support and Model Shift. In Z. Ghahramani, M. Welling, C. Cortes, N. D. Lawrence, &amp; K. Q. Weinberger (Eds.), </w:t>
      </w:r>
      <w:r w:rsidRPr="001D18A7">
        <w:rPr>
          <w:rFonts w:ascii="Times New Roman" w:hAnsi="Times New Roman" w:cs="Times New Roman"/>
          <w:i/>
          <w:iCs/>
          <w:noProof/>
          <w:sz w:val="24"/>
          <w:szCs w:val="24"/>
        </w:rPr>
        <w:t>Advances in Neural Information Processing Systems 27</w:t>
      </w:r>
      <w:r w:rsidRPr="001D18A7">
        <w:rPr>
          <w:rFonts w:ascii="Times New Roman" w:hAnsi="Times New Roman" w:cs="Times New Roman"/>
          <w:noProof/>
          <w:sz w:val="24"/>
          <w:szCs w:val="24"/>
        </w:rPr>
        <w:t xml:space="preserve"> (pp. 1898–1906). Curran Associates, Inc.</w:t>
      </w:r>
    </w:p>
    <w:p w14:paraId="307DCF85"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Wang, Y.-Q. (2014). An analysis of the Viola-Jones face detection algorithm. </w:t>
      </w:r>
      <w:r w:rsidRPr="001D18A7">
        <w:rPr>
          <w:rFonts w:ascii="Times New Roman" w:hAnsi="Times New Roman" w:cs="Times New Roman"/>
          <w:i/>
          <w:iCs/>
          <w:noProof/>
          <w:sz w:val="24"/>
          <w:szCs w:val="24"/>
        </w:rPr>
        <w:t>Image Processing On Line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4</w:t>
      </w:r>
      <w:r w:rsidRPr="001D18A7">
        <w:rPr>
          <w:rFonts w:ascii="Times New Roman" w:hAnsi="Times New Roman" w:cs="Times New Roman"/>
          <w:noProof/>
          <w:sz w:val="24"/>
          <w:szCs w:val="24"/>
        </w:rPr>
        <w:t>, 128–148.</w:t>
      </w:r>
    </w:p>
    <w:p w14:paraId="658EDD55"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Wijewickrema, S. N. R., &amp; Paplinski, A. P. (2005). Principal component analysis for the approximation of a fruit as an ellipse. </w:t>
      </w:r>
      <w:r w:rsidRPr="001D18A7">
        <w:rPr>
          <w:rFonts w:ascii="Times New Roman" w:hAnsi="Times New Roman" w:cs="Times New Roman"/>
          <w:i/>
          <w:iCs/>
          <w:noProof/>
          <w:sz w:val="24"/>
          <w:szCs w:val="24"/>
        </w:rPr>
        <w:t>Full Papers/WSCG</w:t>
      </w:r>
      <w:r w:rsidRPr="001D18A7">
        <w:rPr>
          <w:rFonts w:ascii="Times New Roman" w:hAnsi="Times New Roman" w:cs="Times New Roman"/>
          <w:noProof/>
          <w:sz w:val="24"/>
          <w:szCs w:val="24"/>
        </w:rPr>
        <w:t>.</w:t>
      </w:r>
    </w:p>
    <w:p w14:paraId="34CDF2AD"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Xinshao, W., &amp; Cheng, C. (2015). Weed seeds classification based on PCANet deep </w:t>
      </w:r>
      <w:r w:rsidRPr="001D18A7">
        <w:rPr>
          <w:rFonts w:ascii="Times New Roman" w:hAnsi="Times New Roman" w:cs="Times New Roman"/>
          <w:noProof/>
          <w:sz w:val="24"/>
          <w:szCs w:val="24"/>
        </w:rPr>
        <w:lastRenderedPageBreak/>
        <w:t xml:space="preserve">learning baseline. </w:t>
      </w:r>
      <w:r w:rsidRPr="001D18A7">
        <w:rPr>
          <w:rFonts w:ascii="Times New Roman" w:hAnsi="Times New Roman" w:cs="Times New Roman"/>
          <w:i/>
          <w:iCs/>
          <w:noProof/>
          <w:sz w:val="24"/>
          <w:szCs w:val="24"/>
        </w:rPr>
        <w:t>2015 Asia-Pacific Signal and Information Processing Association Annual Summit and Conference (APSIPA)</w:t>
      </w:r>
      <w:r w:rsidRPr="001D18A7">
        <w:rPr>
          <w:rFonts w:ascii="Times New Roman" w:hAnsi="Times New Roman" w:cs="Times New Roman"/>
          <w:noProof/>
          <w:sz w:val="24"/>
          <w:szCs w:val="24"/>
        </w:rPr>
        <w:t>, 408–415.</w:t>
      </w:r>
    </w:p>
    <w:p w14:paraId="5BE3A6CB"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XIONG, J., LIU, Z., TANG, L., LIN, R., BU, R., &amp; PENG, H. (2018). Visual Detection Technology of Green Citrus under Natural Environment. </w:t>
      </w:r>
      <w:r w:rsidRPr="001D18A7">
        <w:rPr>
          <w:rFonts w:ascii="Times New Roman" w:hAnsi="Times New Roman" w:cs="Times New Roman"/>
          <w:i/>
          <w:iCs/>
          <w:noProof/>
          <w:sz w:val="24"/>
          <w:szCs w:val="24"/>
        </w:rPr>
        <w:t>Transactions of the Chinese Society for Agricultural Machinery</w:t>
      </w:r>
      <w:r w:rsidRPr="001D18A7">
        <w:rPr>
          <w:rFonts w:ascii="Times New Roman" w:hAnsi="Times New Roman" w:cs="Times New Roman"/>
          <w:noProof/>
          <w:sz w:val="24"/>
          <w:szCs w:val="24"/>
        </w:rPr>
        <w:t>, (4), 5.</w:t>
      </w:r>
    </w:p>
    <w:p w14:paraId="4782B2AE"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Yalcin, H. (2017). Plant phenology recognition using deep learning: Deep-Pheno. </w:t>
      </w:r>
      <w:r w:rsidRPr="001D18A7">
        <w:rPr>
          <w:rFonts w:ascii="Times New Roman" w:hAnsi="Times New Roman" w:cs="Times New Roman"/>
          <w:i/>
          <w:iCs/>
          <w:noProof/>
          <w:sz w:val="24"/>
          <w:szCs w:val="24"/>
        </w:rPr>
        <w:t>2017 6th International Conference on Agro-Geoinformatics</w:t>
      </w:r>
      <w:r w:rsidRPr="001D18A7">
        <w:rPr>
          <w:rFonts w:ascii="Times New Roman" w:hAnsi="Times New Roman" w:cs="Times New Roman"/>
          <w:noProof/>
          <w:sz w:val="24"/>
          <w:szCs w:val="24"/>
        </w:rPr>
        <w:t>, 1–5.</w:t>
      </w:r>
    </w:p>
    <w:p w14:paraId="7C0D9D7E"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szCs w:val="24"/>
        </w:rPr>
      </w:pPr>
      <w:r w:rsidRPr="001D18A7">
        <w:rPr>
          <w:rFonts w:ascii="Times New Roman" w:hAnsi="Times New Roman" w:cs="Times New Roman"/>
          <w:noProof/>
          <w:sz w:val="24"/>
          <w:szCs w:val="24"/>
        </w:rPr>
        <w:t xml:space="preserve">Yosinski, J., Clune, J., Bengio, Y., &amp; Lipson, H. (2014). How transferable are features in deep neural networks? In Z. Ghahramani, M. Welling, C. Cortes, N. D. Lawrence, &amp; K. Q. Weinberger (Eds.), </w:t>
      </w:r>
      <w:r w:rsidRPr="001D18A7">
        <w:rPr>
          <w:rFonts w:ascii="Times New Roman" w:hAnsi="Times New Roman" w:cs="Times New Roman"/>
          <w:i/>
          <w:iCs/>
          <w:noProof/>
          <w:sz w:val="24"/>
          <w:szCs w:val="24"/>
        </w:rPr>
        <w:t>Advances in Neural Information Processing Systems 27</w:t>
      </w:r>
      <w:r w:rsidRPr="001D18A7">
        <w:rPr>
          <w:rFonts w:ascii="Times New Roman" w:hAnsi="Times New Roman" w:cs="Times New Roman"/>
          <w:noProof/>
          <w:sz w:val="24"/>
          <w:szCs w:val="24"/>
        </w:rPr>
        <w:t xml:space="preserve"> (pp. 3320–3328). Curran Associates, Inc.</w:t>
      </w:r>
    </w:p>
    <w:p w14:paraId="315FD446" w14:textId="77777777" w:rsidR="001D18A7" w:rsidRPr="001D18A7" w:rsidRDefault="001D18A7" w:rsidP="001D18A7">
      <w:pPr>
        <w:widowControl w:val="0"/>
        <w:autoSpaceDE w:val="0"/>
        <w:autoSpaceDN w:val="0"/>
        <w:bidi w:val="0"/>
        <w:adjustRightInd w:val="0"/>
        <w:spacing w:line="240" w:lineRule="auto"/>
        <w:ind w:left="480" w:hanging="480"/>
        <w:rPr>
          <w:rFonts w:ascii="Times New Roman" w:hAnsi="Times New Roman" w:cs="Times New Roman"/>
          <w:noProof/>
          <w:sz w:val="24"/>
        </w:rPr>
      </w:pPr>
      <w:r w:rsidRPr="001D18A7">
        <w:rPr>
          <w:rFonts w:ascii="Times New Roman" w:hAnsi="Times New Roman" w:cs="Times New Roman"/>
          <w:noProof/>
          <w:sz w:val="24"/>
          <w:szCs w:val="24"/>
        </w:rPr>
        <w:t xml:space="preserve">Zhang, C., &amp; Kovacs, J. M. (2012). The application of small unmanned aerial systems for precision agriculture: a review. </w:t>
      </w:r>
      <w:r w:rsidRPr="001D18A7">
        <w:rPr>
          <w:rFonts w:ascii="Times New Roman" w:hAnsi="Times New Roman" w:cs="Times New Roman"/>
          <w:i/>
          <w:iCs/>
          <w:noProof/>
          <w:sz w:val="24"/>
          <w:szCs w:val="24"/>
        </w:rPr>
        <w:t>Precision Agriculture</w:t>
      </w:r>
      <w:r w:rsidRPr="001D18A7">
        <w:rPr>
          <w:rFonts w:ascii="Times New Roman" w:hAnsi="Times New Roman" w:cs="Times New Roman"/>
          <w:noProof/>
          <w:sz w:val="24"/>
          <w:szCs w:val="24"/>
        </w:rPr>
        <w:t xml:space="preserve">, </w:t>
      </w:r>
      <w:r w:rsidRPr="001D18A7">
        <w:rPr>
          <w:rFonts w:ascii="Times New Roman" w:hAnsi="Times New Roman" w:cs="Times New Roman"/>
          <w:i/>
          <w:iCs/>
          <w:noProof/>
          <w:sz w:val="24"/>
          <w:szCs w:val="24"/>
        </w:rPr>
        <w:t>13</w:t>
      </w:r>
      <w:r w:rsidRPr="001D18A7">
        <w:rPr>
          <w:rFonts w:ascii="Times New Roman" w:hAnsi="Times New Roman" w:cs="Times New Roman"/>
          <w:noProof/>
          <w:sz w:val="24"/>
          <w:szCs w:val="24"/>
        </w:rPr>
        <w:t>(6), 693–712. https://doi.org/10.1007/s11119-012-9274-5</w:t>
      </w:r>
    </w:p>
    <w:p w14:paraId="4E143247" w14:textId="77777777" w:rsidR="00EE532E" w:rsidRPr="00EE532E" w:rsidRDefault="00EE532E" w:rsidP="001D18A7">
      <w:pPr>
        <w:bidi w:val="0"/>
        <w:spacing w:after="0" w:line="240" w:lineRule="auto"/>
        <w:rPr>
          <w:rFonts w:ascii="Times New Roman" w:eastAsia="Times New Roman" w:hAnsi="Times New Roman" w:cs="Times New Roman"/>
          <w:sz w:val="20"/>
          <w:szCs w:val="20"/>
          <w:lang w:bidi="ar-SA"/>
        </w:rPr>
      </w:pPr>
      <w:r w:rsidRPr="00EE532E">
        <w:rPr>
          <w:rFonts w:ascii="Times New Roman" w:eastAsia="Times New Roman" w:hAnsi="Times New Roman" w:cs="Times New Roman"/>
          <w:sz w:val="20"/>
          <w:szCs w:val="20"/>
          <w:lang w:bidi="ar-SA"/>
        </w:rPr>
        <w:fldChar w:fldCharType="end"/>
      </w:r>
    </w:p>
    <w:p w14:paraId="7C97C31E" w14:textId="4474353F" w:rsidR="00734E12" w:rsidRDefault="00734E12" w:rsidP="001D18A7">
      <w:pPr>
        <w:bidi w:val="0"/>
        <w:rPr>
          <w:rFonts w:eastAsia="Century" w:cstheme="minorHAnsi"/>
          <w:sz w:val="23"/>
          <w:szCs w:val="23"/>
          <w:lang w:bidi="en-US"/>
        </w:rPr>
      </w:pPr>
      <w:r>
        <w:rPr>
          <w:rFonts w:eastAsia="Century" w:cstheme="minorHAnsi"/>
          <w:sz w:val="23"/>
          <w:szCs w:val="23"/>
          <w:lang w:bidi="en-US"/>
        </w:rPr>
        <w:br w:type="page"/>
      </w:r>
    </w:p>
    <w:p w14:paraId="392B8249" w14:textId="77777777" w:rsidR="00DA0EAA" w:rsidRPr="00D1736D" w:rsidRDefault="00DA0EAA" w:rsidP="001D18A7">
      <w:pPr>
        <w:bidi w:val="0"/>
        <w:rPr>
          <w:rFonts w:eastAsia="Century" w:cstheme="minorHAnsi"/>
          <w:sz w:val="23"/>
          <w:szCs w:val="23"/>
          <w:lang w:bidi="en-US"/>
        </w:rPr>
      </w:pPr>
    </w:p>
    <w:p w14:paraId="0FDB4550" w14:textId="11563043" w:rsidR="00643606" w:rsidRPr="00D1736D" w:rsidRDefault="00422E99" w:rsidP="00F87F62">
      <w:pPr>
        <w:pStyle w:val="Title"/>
      </w:pPr>
      <w:bookmarkStart w:id="705" w:name="_Toc19806699"/>
      <w:r>
        <w:t>6</w:t>
      </w:r>
      <w:r w:rsidR="00643606" w:rsidRPr="00D1736D">
        <w:t xml:space="preserve">. </w:t>
      </w:r>
      <w:ins w:id="706" w:author="Yael Edan" w:date="2019-09-22T13:57:00Z">
        <w:r w:rsidR="00F87F62">
          <w:t>Summary, c</w:t>
        </w:r>
      </w:ins>
      <w:del w:id="707" w:author="Yael Edan" w:date="2019-09-22T13:57:00Z">
        <w:r w:rsidR="00375EC7" w:rsidRPr="00D1736D" w:rsidDel="00F87F62">
          <w:delText>C</w:delText>
        </w:r>
      </w:del>
      <w:r w:rsidR="00375EC7" w:rsidRPr="00D1736D">
        <w:t xml:space="preserve">onclusions and </w:t>
      </w:r>
      <w:ins w:id="708" w:author="Yael Edan" w:date="2019-09-22T13:57:00Z">
        <w:r w:rsidR="00F87F62">
          <w:t>f</w:t>
        </w:r>
      </w:ins>
      <w:del w:id="709" w:author="Yael Edan" w:date="2019-09-22T13:57:00Z">
        <w:r w:rsidR="00375EC7" w:rsidRPr="00D1736D" w:rsidDel="00F87F62">
          <w:delText>F</w:delText>
        </w:r>
      </w:del>
      <w:r w:rsidR="00375EC7" w:rsidRPr="00D1736D">
        <w:t xml:space="preserve">uture </w:t>
      </w:r>
      <w:ins w:id="710" w:author="Yael Edan" w:date="2019-09-22T13:57:00Z">
        <w:r w:rsidR="00F87F62">
          <w:t>r</w:t>
        </w:r>
      </w:ins>
      <w:del w:id="711" w:author="Yael Edan" w:date="2019-09-22T13:57:00Z">
        <w:r w:rsidR="00375EC7" w:rsidRPr="00D1736D" w:rsidDel="00F87F62">
          <w:delText>R</w:delText>
        </w:r>
      </w:del>
      <w:r w:rsidR="00375EC7" w:rsidRPr="00D1736D">
        <w:t>esearch</w:t>
      </w:r>
      <w:bookmarkEnd w:id="705"/>
    </w:p>
    <w:p w14:paraId="28CD677E" w14:textId="285D9A78" w:rsidR="00D95939" w:rsidRDefault="00023469" w:rsidP="00F87F62">
      <w:pPr>
        <w:bidi w:val="0"/>
        <w:spacing w:line="276" w:lineRule="auto"/>
        <w:jc w:val="both"/>
        <w:rPr>
          <w:rFonts w:eastAsia="Century" w:cstheme="minorHAnsi"/>
          <w:sz w:val="23"/>
          <w:szCs w:val="23"/>
          <w:lang w:bidi="en-US"/>
        </w:rPr>
      </w:pPr>
      <w:r w:rsidRPr="00D1736D">
        <w:rPr>
          <w:rFonts w:eastAsia="Century" w:cstheme="minorHAnsi"/>
          <w:sz w:val="23"/>
          <w:szCs w:val="23"/>
          <w:lang w:bidi="en-US"/>
        </w:rPr>
        <w:t xml:space="preserve">A </w:t>
      </w:r>
      <w:r w:rsidR="00D95939">
        <w:rPr>
          <w:rFonts w:eastAsia="Century" w:cstheme="minorHAnsi"/>
          <w:sz w:val="23"/>
          <w:szCs w:val="23"/>
          <w:lang w:bidi="en-US"/>
        </w:rPr>
        <w:t>method</w:t>
      </w:r>
      <w:del w:id="712" w:author="Yael Edan" w:date="2019-09-22T13:58:00Z">
        <w:r w:rsidR="00D95939" w:rsidDel="00F87F62">
          <w:rPr>
            <w:rFonts w:eastAsia="Century" w:cstheme="minorHAnsi"/>
            <w:sz w:val="23"/>
            <w:szCs w:val="23"/>
            <w:lang w:bidi="en-US"/>
          </w:rPr>
          <w:delText>s</w:delText>
        </w:r>
      </w:del>
      <w:r w:rsidR="00D95939" w:rsidRPr="00D1736D">
        <w:rPr>
          <w:rFonts w:eastAsia="Century" w:cstheme="minorHAnsi"/>
          <w:sz w:val="23"/>
          <w:szCs w:val="23"/>
          <w:lang w:bidi="en-US"/>
        </w:rPr>
        <w:t xml:space="preserve"> </w:t>
      </w:r>
      <w:r w:rsidRPr="00D1736D">
        <w:rPr>
          <w:rFonts w:eastAsia="Century" w:cstheme="minorHAnsi"/>
          <w:sz w:val="23"/>
          <w:szCs w:val="23"/>
          <w:lang w:bidi="en-US"/>
        </w:rPr>
        <w:t xml:space="preserve">for detection and yield estimation of melons from top view UAV images of a melon field has been developed. The system includes three main stages: melon detection, geometric feature extraction, and individual melon yield estimation. </w:t>
      </w:r>
      <w:r w:rsidR="000607EB" w:rsidRPr="00D1736D">
        <w:rPr>
          <w:rFonts w:eastAsia="Century" w:cstheme="minorHAnsi"/>
          <w:sz w:val="23"/>
          <w:szCs w:val="23"/>
          <w:lang w:bidi="en-US"/>
        </w:rPr>
        <w:t>T</w:t>
      </w:r>
      <w:r w:rsidRPr="00D1736D">
        <w:rPr>
          <w:rFonts w:eastAsia="Century" w:cstheme="minorHAnsi"/>
          <w:sz w:val="23"/>
          <w:szCs w:val="23"/>
          <w:lang w:bidi="en-US"/>
        </w:rPr>
        <w:t xml:space="preserve">he system provides an output that includes the localization and position (angle) of each detected melon in the image, together with the estimated weight. </w:t>
      </w:r>
      <w:r w:rsidR="000607EB" w:rsidRPr="00D1736D">
        <w:rPr>
          <w:rFonts w:eastAsia="Century" w:cstheme="minorHAnsi"/>
          <w:sz w:val="23"/>
          <w:szCs w:val="23"/>
          <w:lang w:bidi="en-US"/>
        </w:rPr>
        <w:t>T</w:t>
      </w:r>
      <w:r w:rsidRPr="00D1736D">
        <w:rPr>
          <w:rFonts w:eastAsia="Century" w:cstheme="minorHAnsi"/>
          <w:sz w:val="23"/>
          <w:szCs w:val="23"/>
          <w:lang w:bidi="en-US"/>
        </w:rPr>
        <w:t xml:space="preserve">he system sums all the estimated melons weights and </w:t>
      </w:r>
      <w:r w:rsidR="000607EB" w:rsidRPr="00D1736D">
        <w:rPr>
          <w:rFonts w:eastAsia="Century" w:cstheme="minorHAnsi"/>
          <w:sz w:val="23"/>
          <w:szCs w:val="23"/>
          <w:lang w:bidi="en-US"/>
        </w:rPr>
        <w:t xml:space="preserve">provides </w:t>
      </w:r>
      <w:r w:rsidRPr="00D1736D">
        <w:rPr>
          <w:rFonts w:eastAsia="Century" w:cstheme="minorHAnsi"/>
          <w:sz w:val="23"/>
          <w:szCs w:val="23"/>
          <w:lang w:bidi="en-US"/>
        </w:rPr>
        <w:t xml:space="preserve">the overall weight yield of the field. </w:t>
      </w:r>
    </w:p>
    <w:p w14:paraId="44C32874" w14:textId="77777777" w:rsidR="00F87F62" w:rsidRDefault="00A76A24" w:rsidP="00F87F62">
      <w:pPr>
        <w:bidi w:val="0"/>
        <w:spacing w:line="276" w:lineRule="auto"/>
        <w:jc w:val="both"/>
        <w:rPr>
          <w:ins w:id="713" w:author="Yael Edan" w:date="2019-09-22T13:59:00Z"/>
          <w:rFonts w:eastAsia="Century" w:cstheme="minorHAnsi"/>
          <w:sz w:val="23"/>
          <w:szCs w:val="23"/>
          <w:lang w:bidi="en-US"/>
        </w:rPr>
      </w:pPr>
      <w:commentRangeStart w:id="714"/>
      <w:r>
        <w:rPr>
          <w:rFonts w:eastAsia="Century" w:cstheme="minorHAnsi"/>
          <w:sz w:val="23"/>
          <w:szCs w:val="23"/>
          <w:lang w:bidi="en-US"/>
        </w:rPr>
        <w:t>Initially a</w:t>
      </w:r>
      <w:r w:rsidR="00D95939" w:rsidRPr="008013B0">
        <w:rPr>
          <w:rFonts w:eastAsia="Century" w:cstheme="minorHAnsi"/>
          <w:sz w:val="23"/>
          <w:szCs w:val="23"/>
          <w:lang w:bidi="en-US"/>
        </w:rPr>
        <w:t xml:space="preserve"> </w:t>
      </w:r>
      <w:r w:rsidRPr="008013B0">
        <w:rPr>
          <w:rFonts w:eastAsia="Century" w:cstheme="minorHAnsi"/>
          <w:sz w:val="23"/>
          <w:szCs w:val="23"/>
          <w:lang w:bidi="en-US"/>
        </w:rPr>
        <w:t>hybrid method classical/CNN algorithm</w:t>
      </w:r>
      <w:r w:rsidR="00452071" w:rsidRPr="008013B0">
        <w:rPr>
          <w:rFonts w:eastAsia="Century" w:cstheme="minorHAnsi"/>
          <w:sz w:val="23"/>
          <w:szCs w:val="23"/>
          <w:lang w:bidi="en-US"/>
        </w:rPr>
        <w:t xml:space="preserve"> was suggested</w:t>
      </w:r>
      <w:r w:rsidR="00637BCE">
        <w:rPr>
          <w:rFonts w:eastAsia="Century" w:cstheme="minorHAnsi"/>
          <w:sz w:val="23"/>
          <w:szCs w:val="23"/>
          <w:lang w:bidi="en-US"/>
        </w:rPr>
        <w:t>.</w:t>
      </w:r>
      <w:r w:rsidR="00D95939" w:rsidRPr="008013B0">
        <w:rPr>
          <w:rFonts w:eastAsia="Century" w:cstheme="minorHAnsi"/>
          <w:sz w:val="23"/>
          <w:szCs w:val="23"/>
          <w:lang w:bidi="en-US"/>
        </w:rPr>
        <w:t xml:space="preserve"> </w:t>
      </w:r>
      <w:r w:rsidR="00637BCE">
        <w:rPr>
          <w:rFonts w:eastAsia="Century" w:cstheme="minorHAnsi"/>
          <w:sz w:val="23"/>
          <w:szCs w:val="23"/>
          <w:lang w:bidi="en-US"/>
        </w:rPr>
        <w:t>A</w:t>
      </w:r>
      <w:r w:rsidR="00D95939" w:rsidRPr="008013B0">
        <w:rPr>
          <w:rFonts w:eastAsia="Century" w:cstheme="minorHAnsi"/>
          <w:sz w:val="23"/>
          <w:szCs w:val="23"/>
          <w:lang w:bidi="en-US"/>
        </w:rPr>
        <w:t xml:space="preserve"> pipeline composed</w:t>
      </w:r>
      <w:r w:rsidR="00650A6F">
        <w:rPr>
          <w:rFonts w:eastAsia="Century" w:cstheme="minorHAnsi"/>
          <w:sz w:val="23"/>
          <w:szCs w:val="23"/>
          <w:lang w:bidi="en-US"/>
        </w:rPr>
        <w:t xml:space="preserve"> from </w:t>
      </w:r>
      <w:ins w:id="715" w:author="Yael Edan" w:date="2019-09-22T13:58:00Z">
        <w:r w:rsidR="00F87F62">
          <w:rPr>
            <w:rFonts w:eastAsia="Century" w:cstheme="minorHAnsi"/>
            <w:sz w:val="23"/>
            <w:szCs w:val="23"/>
            <w:lang w:bidi="en-US"/>
          </w:rPr>
          <w:t>three</w:t>
        </w:r>
      </w:ins>
      <w:del w:id="716" w:author="Yael Edan" w:date="2019-09-22T13:58:00Z">
        <w:r w:rsidR="00650A6F" w:rsidDel="00F87F62">
          <w:rPr>
            <w:rFonts w:eastAsia="Century" w:cstheme="minorHAnsi"/>
            <w:sz w:val="23"/>
            <w:szCs w:val="23"/>
            <w:lang w:bidi="en-US"/>
          </w:rPr>
          <w:delText>3</w:delText>
        </w:r>
      </w:del>
      <w:r w:rsidR="00650A6F">
        <w:rPr>
          <w:rFonts w:eastAsia="Century" w:cstheme="minorHAnsi"/>
          <w:sz w:val="23"/>
          <w:szCs w:val="23"/>
          <w:lang w:bidi="en-US"/>
        </w:rPr>
        <w:t xml:space="preserve"> main stages which contains melon recognition based on</w:t>
      </w:r>
      <w:r w:rsidR="00D95939" w:rsidRPr="008013B0">
        <w:rPr>
          <w:rFonts w:eastAsia="Century" w:cstheme="minorHAnsi"/>
          <w:sz w:val="23"/>
          <w:szCs w:val="23"/>
          <w:lang w:bidi="en-US"/>
        </w:rPr>
        <w:t xml:space="preserve"> </w:t>
      </w:r>
      <w:r w:rsidR="008013B0">
        <w:rPr>
          <w:rFonts w:eastAsia="Century" w:cstheme="minorHAnsi"/>
          <w:sz w:val="23"/>
          <w:szCs w:val="23"/>
          <w:lang w:bidi="en-US"/>
        </w:rPr>
        <w:t>Viola-Jones</w:t>
      </w:r>
      <w:r w:rsidR="00637BCE">
        <w:rPr>
          <w:rFonts w:eastAsia="Century" w:cstheme="minorHAnsi"/>
          <w:sz w:val="23"/>
          <w:szCs w:val="23"/>
          <w:lang w:bidi="en-US"/>
        </w:rPr>
        <w:t xml:space="preserve"> cascade</w:t>
      </w:r>
      <w:r w:rsidR="008013B0">
        <w:rPr>
          <w:rFonts w:eastAsia="Century" w:cstheme="minorHAnsi"/>
          <w:sz w:val="23"/>
          <w:szCs w:val="23"/>
          <w:lang w:bidi="en-US"/>
        </w:rPr>
        <w:t xml:space="preserve"> and CNN</w:t>
      </w:r>
      <w:r w:rsidR="00637BCE">
        <w:rPr>
          <w:rFonts w:eastAsia="Century" w:cstheme="minorHAnsi"/>
          <w:sz w:val="23"/>
          <w:szCs w:val="23"/>
          <w:lang w:bidi="en-US"/>
        </w:rPr>
        <w:t xml:space="preserve"> </w:t>
      </w:r>
      <w:r w:rsidR="00650A6F">
        <w:rPr>
          <w:rFonts w:eastAsia="Century" w:cstheme="minorHAnsi"/>
          <w:sz w:val="23"/>
          <w:szCs w:val="23"/>
          <w:lang w:bidi="en-US"/>
        </w:rPr>
        <w:t>methods</w:t>
      </w:r>
      <w:r w:rsidR="008013B0">
        <w:rPr>
          <w:rFonts w:eastAsia="Century" w:cstheme="minorHAnsi"/>
          <w:sz w:val="23"/>
          <w:szCs w:val="23"/>
          <w:lang w:bidi="en-US"/>
        </w:rPr>
        <w:t xml:space="preserve">, </w:t>
      </w:r>
      <w:r w:rsidR="008013B0" w:rsidRPr="00650A6F">
        <w:rPr>
          <w:rFonts w:eastAsia="Century" w:cstheme="minorHAnsi"/>
          <w:sz w:val="23"/>
          <w:szCs w:val="23"/>
          <w:lang w:bidi="en-US"/>
        </w:rPr>
        <w:t>followed by feature extraction</w:t>
      </w:r>
      <w:r w:rsidR="00637BCE" w:rsidRPr="00650A6F">
        <w:rPr>
          <w:rFonts w:eastAsia="Century" w:cstheme="minorHAnsi"/>
          <w:sz w:val="23"/>
          <w:szCs w:val="23"/>
          <w:lang w:bidi="en-US"/>
        </w:rPr>
        <w:t xml:space="preserve"> </w:t>
      </w:r>
      <w:r w:rsidR="00650A6F">
        <w:rPr>
          <w:rFonts w:eastAsia="Century" w:cstheme="minorHAnsi"/>
          <w:sz w:val="23"/>
          <w:szCs w:val="23"/>
          <w:lang w:bidi="en-US"/>
        </w:rPr>
        <w:t xml:space="preserve">by </w:t>
      </w:r>
      <w:r w:rsidR="008013B0" w:rsidRPr="00650A6F">
        <w:rPr>
          <w:rFonts w:eastAsia="Century" w:cstheme="minorHAnsi"/>
          <w:sz w:val="23"/>
          <w:szCs w:val="23"/>
          <w:lang w:bidi="en-US"/>
        </w:rPr>
        <w:t>using homogeneity cost function</w:t>
      </w:r>
      <w:r w:rsidR="00637BCE" w:rsidRPr="00650A6F">
        <w:rPr>
          <w:rFonts w:eastAsia="Century" w:cstheme="minorHAnsi"/>
          <w:sz w:val="23"/>
          <w:szCs w:val="23"/>
          <w:lang w:bidi="en-US"/>
        </w:rPr>
        <w:t xml:space="preserve"> and </w:t>
      </w:r>
      <w:del w:id="717" w:author="Yael Edan" w:date="2019-09-22T13:58:00Z">
        <w:r w:rsidR="00650A6F" w:rsidDel="00F87F62">
          <w:rPr>
            <w:rFonts w:eastAsia="Century" w:cstheme="minorHAnsi"/>
            <w:sz w:val="23"/>
            <w:szCs w:val="23"/>
            <w:lang w:bidi="en-US"/>
          </w:rPr>
          <w:delText>at the end,</w:delText>
        </w:r>
      </w:del>
      <w:r w:rsidR="00650A6F">
        <w:rPr>
          <w:rFonts w:eastAsia="Century" w:cstheme="minorHAnsi"/>
          <w:sz w:val="23"/>
          <w:szCs w:val="23"/>
          <w:lang w:bidi="en-US"/>
        </w:rPr>
        <w:t xml:space="preserve"> </w:t>
      </w:r>
      <w:r w:rsidR="00637BCE" w:rsidRPr="00650A6F">
        <w:rPr>
          <w:rFonts w:eastAsia="Century" w:cstheme="minorHAnsi"/>
          <w:sz w:val="23"/>
          <w:szCs w:val="23"/>
          <w:lang w:bidi="en-US"/>
        </w:rPr>
        <w:t>yield estimation using li</w:t>
      </w:r>
      <w:r w:rsidR="00637BCE">
        <w:rPr>
          <w:rFonts w:eastAsia="Century" w:cstheme="minorHAnsi"/>
          <w:sz w:val="23"/>
          <w:szCs w:val="23"/>
          <w:lang w:bidi="en-US"/>
        </w:rPr>
        <w:t>near regression based on the extracted features</w:t>
      </w:r>
      <w:r w:rsidR="00650A6F">
        <w:rPr>
          <w:rFonts w:eastAsia="Century" w:cstheme="minorHAnsi"/>
          <w:sz w:val="23"/>
          <w:szCs w:val="23"/>
          <w:lang w:bidi="en-US"/>
        </w:rPr>
        <w:t xml:space="preserve">. </w:t>
      </w:r>
    </w:p>
    <w:p w14:paraId="0CD29506" w14:textId="67525D0B" w:rsidR="00F87F62" w:rsidRDefault="00F87F62" w:rsidP="00F87F62">
      <w:pPr>
        <w:bidi w:val="0"/>
        <w:spacing w:line="276" w:lineRule="auto"/>
        <w:jc w:val="both"/>
        <w:rPr>
          <w:ins w:id="718" w:author="Yael Edan" w:date="2019-09-22T13:59:00Z"/>
          <w:rFonts w:eastAsia="Century" w:cstheme="minorHAnsi"/>
          <w:sz w:val="23"/>
          <w:szCs w:val="23"/>
          <w:lang w:bidi="en-US"/>
        </w:rPr>
      </w:pPr>
      <w:ins w:id="719" w:author="Yael Edan" w:date="2019-09-22T13:59:00Z">
        <w:r w:rsidRPr="00F87F62">
          <w:rPr>
            <w:rFonts w:eastAsia="Century" w:cstheme="minorHAnsi"/>
            <w:sz w:val="23"/>
            <w:szCs w:val="23"/>
            <w:highlight w:val="yellow"/>
            <w:lang w:bidi="en-US"/>
            <w:rPrChange w:id="720" w:author="Yael Edan" w:date="2019-09-22T14:00:00Z">
              <w:rPr>
                <w:rFonts w:eastAsia="Century" w:cstheme="minorHAnsi"/>
                <w:sz w:val="23"/>
                <w:szCs w:val="23"/>
                <w:lang w:bidi="en-US"/>
              </w:rPr>
            </w:rPrChange>
          </w:rPr>
          <w:t>E</w:t>
        </w:r>
      </w:ins>
      <w:ins w:id="721" w:author="Yael Edan" w:date="2019-09-22T14:00:00Z">
        <w:r w:rsidRPr="00F87F62">
          <w:rPr>
            <w:rFonts w:eastAsia="Century" w:cstheme="minorHAnsi"/>
            <w:sz w:val="23"/>
            <w:szCs w:val="23"/>
            <w:highlight w:val="yellow"/>
            <w:lang w:bidi="en-US"/>
            <w:rPrChange w:id="722" w:author="Yael Edan" w:date="2019-09-22T14:00:00Z">
              <w:rPr>
                <w:rFonts w:eastAsia="Century" w:cstheme="minorHAnsi"/>
                <w:sz w:val="23"/>
                <w:szCs w:val="23"/>
                <w:lang w:bidi="en-US"/>
              </w:rPr>
            </w:rPrChange>
          </w:rPr>
          <w:t>XT</w:t>
        </w:r>
      </w:ins>
      <w:ins w:id="723" w:author="Yael Edan" w:date="2019-09-22T13:59:00Z">
        <w:r w:rsidRPr="00F87F62">
          <w:rPr>
            <w:rFonts w:eastAsia="Century" w:cstheme="minorHAnsi"/>
            <w:sz w:val="23"/>
            <w:szCs w:val="23"/>
            <w:highlight w:val="yellow"/>
            <w:lang w:bidi="en-US"/>
            <w:rPrChange w:id="724" w:author="Yael Edan" w:date="2019-09-22T14:00:00Z">
              <w:rPr>
                <w:rFonts w:eastAsia="Century" w:cstheme="minorHAnsi"/>
                <w:sz w:val="23"/>
                <w:szCs w:val="23"/>
                <w:lang w:bidi="en-US"/>
              </w:rPr>
            </w:rPrChange>
          </w:rPr>
          <w:t>END HERE and add like below – how many images??</w:t>
        </w:r>
      </w:ins>
      <w:ins w:id="725" w:author="Yael Edan" w:date="2019-09-22T14:00:00Z">
        <w:r>
          <w:rPr>
            <w:rFonts w:eastAsia="Century" w:cstheme="minorHAnsi"/>
            <w:sz w:val="23"/>
            <w:szCs w:val="23"/>
            <w:lang w:bidi="en-US"/>
          </w:rPr>
          <w:t xml:space="preserve"> For training testing?/</w:t>
        </w:r>
      </w:ins>
    </w:p>
    <w:p w14:paraId="7714AC8C" w14:textId="31FB32A4" w:rsidR="008013B0" w:rsidRDefault="00650A6F" w:rsidP="00F87F62">
      <w:pPr>
        <w:bidi w:val="0"/>
        <w:spacing w:line="276" w:lineRule="auto"/>
        <w:jc w:val="both"/>
        <w:rPr>
          <w:rFonts w:eastAsia="Century" w:cstheme="minorHAnsi"/>
          <w:sz w:val="23"/>
          <w:szCs w:val="23"/>
          <w:lang w:bidi="en-US"/>
        </w:rPr>
      </w:pPr>
      <w:r>
        <w:rPr>
          <w:rFonts w:eastAsia="Century" w:cstheme="minorHAnsi"/>
          <w:sz w:val="23"/>
          <w:szCs w:val="23"/>
          <w:lang w:bidi="en-US"/>
        </w:rPr>
        <w:t>The initial hybrid system</w:t>
      </w:r>
      <w:r w:rsidR="00637BCE">
        <w:rPr>
          <w:rFonts w:eastAsia="Century" w:cstheme="minorHAnsi"/>
          <w:sz w:val="23"/>
          <w:szCs w:val="23"/>
          <w:lang w:bidi="en-US"/>
        </w:rPr>
        <w:t xml:space="preserve"> </w:t>
      </w:r>
      <w:r w:rsidR="00D95939" w:rsidRPr="008013B0">
        <w:rPr>
          <w:rFonts w:eastAsia="Century" w:cstheme="minorHAnsi"/>
          <w:sz w:val="23"/>
          <w:szCs w:val="23"/>
          <w:lang w:bidi="en-US"/>
        </w:rPr>
        <w:t>achieved</w:t>
      </w:r>
      <w:r w:rsidR="00637BCE">
        <w:rPr>
          <w:rFonts w:eastAsia="Century" w:cstheme="minorHAnsi"/>
          <w:sz w:val="23"/>
          <w:szCs w:val="23"/>
          <w:lang w:bidi="en-US"/>
        </w:rPr>
        <w:t xml:space="preserve"> </w:t>
      </w:r>
      <w:r w:rsidR="00637BCE" w:rsidRPr="00694F5B">
        <w:rPr>
          <w:rFonts w:eastAsia="Century" w:cstheme="minorHAnsi"/>
          <w:sz w:val="23"/>
          <w:szCs w:val="23"/>
          <w:lang w:bidi="en-US"/>
        </w:rPr>
        <w:t>average precision of 0.82 and F1 score of 0.8</w:t>
      </w:r>
      <w:r w:rsidR="00637BCE">
        <w:rPr>
          <w:rFonts w:eastAsia="Century" w:cstheme="minorHAnsi"/>
          <w:sz w:val="23"/>
          <w:szCs w:val="23"/>
          <w:lang w:bidi="en-US"/>
        </w:rPr>
        <w:t xml:space="preserve"> for detection and more than 4% yield estimation error. </w:t>
      </w:r>
      <w:r w:rsidR="00452071" w:rsidRPr="008013B0">
        <w:rPr>
          <w:rFonts w:eastAsia="Century" w:cstheme="minorHAnsi"/>
          <w:sz w:val="23"/>
          <w:szCs w:val="23"/>
          <w:lang w:bidi="en-US"/>
        </w:rPr>
        <w:t>Analyzing the drawbacks of the first method</w:t>
      </w:r>
      <w:ins w:id="726" w:author="Yael Edan" w:date="2019-09-22T13:58:00Z">
        <w:r w:rsidR="00F87F62">
          <w:rPr>
            <w:rFonts w:eastAsia="Century" w:cstheme="minorHAnsi"/>
            <w:sz w:val="23"/>
            <w:szCs w:val="23"/>
            <w:lang w:bidi="en-US"/>
          </w:rPr>
          <w:t>,</w:t>
        </w:r>
      </w:ins>
      <w:r w:rsidR="00452071" w:rsidRPr="008013B0">
        <w:rPr>
          <w:rFonts w:eastAsia="Century" w:cstheme="minorHAnsi"/>
          <w:sz w:val="23"/>
          <w:szCs w:val="23"/>
          <w:lang w:bidi="en-US"/>
        </w:rPr>
        <w:t xml:space="preserve"> a second improved method with an improved stages of object detection and image extraction was suggested.</w:t>
      </w:r>
      <w:commentRangeEnd w:id="714"/>
      <w:r w:rsidR="00A76A24">
        <w:rPr>
          <w:rStyle w:val="CommentReference"/>
        </w:rPr>
        <w:commentReference w:id="714"/>
      </w:r>
    </w:p>
    <w:p w14:paraId="7041B287" w14:textId="77777777" w:rsidR="00F87F62" w:rsidRDefault="00023469" w:rsidP="00F87F62">
      <w:pPr>
        <w:bidi w:val="0"/>
        <w:spacing w:line="276" w:lineRule="auto"/>
        <w:jc w:val="both"/>
        <w:rPr>
          <w:ins w:id="727" w:author="Yael Edan" w:date="2019-09-22T13:59:00Z"/>
          <w:rFonts w:eastAsia="Century" w:cstheme="minorHAnsi"/>
          <w:sz w:val="23"/>
          <w:szCs w:val="23"/>
          <w:lang w:bidi="en-US"/>
        </w:rPr>
      </w:pPr>
      <w:r w:rsidRPr="00D1736D">
        <w:rPr>
          <w:rFonts w:eastAsia="Century" w:cstheme="minorHAnsi"/>
          <w:sz w:val="23"/>
          <w:szCs w:val="23"/>
          <w:lang w:bidi="en-US"/>
        </w:rPr>
        <w:t>The detection process of melons was based on a pre-define</w:t>
      </w:r>
      <w:r w:rsidR="000607EB" w:rsidRPr="00D1736D">
        <w:rPr>
          <w:rFonts w:eastAsia="Century" w:cstheme="minorHAnsi"/>
          <w:sz w:val="23"/>
          <w:szCs w:val="23"/>
          <w:lang w:bidi="en-US"/>
        </w:rPr>
        <w:t>d</w:t>
      </w:r>
      <w:r w:rsidRPr="00D1736D">
        <w:rPr>
          <w:rFonts w:eastAsia="Century" w:cstheme="minorHAnsi"/>
          <w:sz w:val="23"/>
          <w:szCs w:val="23"/>
          <w:lang w:bidi="en-US"/>
        </w:rPr>
        <w:t xml:space="preserve"> </w:t>
      </w:r>
      <w:r w:rsidR="000607EB" w:rsidRPr="00D1736D">
        <w:rPr>
          <w:rFonts w:eastAsia="Century" w:cstheme="minorHAnsi"/>
          <w:sz w:val="23"/>
          <w:szCs w:val="23"/>
          <w:lang w:bidi="en-US"/>
        </w:rPr>
        <w:t>RetinaNet d</w:t>
      </w:r>
      <w:r w:rsidRPr="00D1736D">
        <w:rPr>
          <w:rFonts w:eastAsia="Century" w:cstheme="minorHAnsi"/>
          <w:sz w:val="23"/>
          <w:szCs w:val="23"/>
          <w:lang w:bidi="en-US"/>
        </w:rPr>
        <w:t>eep convolutional neural network</w:t>
      </w:r>
      <w:r w:rsidR="000607EB" w:rsidRPr="00D1736D">
        <w:rPr>
          <w:rFonts w:eastAsia="Century" w:cstheme="minorHAnsi"/>
          <w:sz w:val="23"/>
          <w:szCs w:val="23"/>
          <w:lang w:bidi="en-US"/>
        </w:rPr>
        <w:t xml:space="preserve">, </w:t>
      </w:r>
      <w:r w:rsidR="00B35674" w:rsidRPr="00D1736D">
        <w:rPr>
          <w:rFonts w:eastAsia="Century" w:cstheme="minorHAnsi"/>
          <w:sz w:val="23"/>
          <w:szCs w:val="23"/>
          <w:lang w:bidi="en-US"/>
        </w:rPr>
        <w:t>it</w:t>
      </w:r>
      <w:r w:rsidRPr="00D1736D">
        <w:rPr>
          <w:rFonts w:eastAsia="Century" w:cstheme="minorHAnsi"/>
          <w:sz w:val="23"/>
          <w:szCs w:val="23"/>
          <w:lang w:bidi="en-US"/>
        </w:rPr>
        <w:t xml:space="preserve"> was trained using transfer learning to deal well with detecting small objects in high </w:t>
      </w:r>
      <w:r w:rsidRPr="00901779">
        <w:rPr>
          <w:rFonts w:eastAsia="Century" w:cstheme="minorHAnsi"/>
          <w:sz w:val="23"/>
          <w:szCs w:val="23"/>
          <w:lang w:bidi="en-US"/>
        </w:rPr>
        <w:t xml:space="preserve">resolution images such as melons from top view UAV images. The detection process achieved an overall </w:t>
      </w:r>
      <w:r w:rsidR="000607EB" w:rsidRPr="00901779">
        <w:rPr>
          <w:rFonts w:eastAsia="Century" w:cstheme="minorHAnsi"/>
          <w:sz w:val="23"/>
          <w:szCs w:val="23"/>
          <w:lang w:bidi="en-US"/>
        </w:rPr>
        <w:t>a</w:t>
      </w:r>
      <w:r w:rsidRPr="00901779">
        <w:rPr>
          <w:rFonts w:eastAsia="Century" w:cstheme="minorHAnsi"/>
          <w:sz w:val="23"/>
          <w:szCs w:val="23"/>
          <w:lang w:bidi="en-US"/>
        </w:rPr>
        <w:t xml:space="preserve">verage </w:t>
      </w:r>
      <w:r w:rsidR="000607EB" w:rsidRPr="00901779">
        <w:rPr>
          <w:rFonts w:eastAsia="Century" w:cstheme="minorHAnsi"/>
          <w:sz w:val="23"/>
          <w:szCs w:val="23"/>
          <w:lang w:bidi="en-US"/>
        </w:rPr>
        <w:t>p</w:t>
      </w:r>
      <w:r w:rsidRPr="00901779">
        <w:rPr>
          <w:rFonts w:eastAsia="Century" w:cstheme="minorHAnsi"/>
          <w:sz w:val="23"/>
          <w:szCs w:val="23"/>
          <w:lang w:bidi="en-US"/>
        </w:rPr>
        <w:t xml:space="preserve">recision score of 0.92, and </w:t>
      </w:r>
      <w:r w:rsidR="000607EB" w:rsidRPr="00901779">
        <w:rPr>
          <w:rFonts w:eastAsia="Century" w:cstheme="minorHAnsi"/>
          <w:sz w:val="23"/>
          <w:szCs w:val="23"/>
          <w:lang w:bidi="en-US"/>
        </w:rPr>
        <w:t xml:space="preserve">a </w:t>
      </w:r>
      <w:r w:rsidRPr="00901779">
        <w:rPr>
          <w:rFonts w:eastAsia="Century" w:cstheme="minorHAnsi"/>
          <w:sz w:val="23"/>
          <w:szCs w:val="23"/>
          <w:lang w:bidi="en-US"/>
        </w:rPr>
        <w:t xml:space="preserve">F1-score </w:t>
      </w:r>
      <w:r w:rsidR="00C2729D" w:rsidRPr="00901779">
        <w:rPr>
          <w:rFonts w:eastAsia="Century" w:cstheme="minorHAnsi"/>
          <w:sz w:val="23"/>
          <w:szCs w:val="23"/>
          <w:lang w:bidi="en-US"/>
        </w:rPr>
        <w:t>of 0.9</w:t>
      </w:r>
      <w:r w:rsidRPr="00901779">
        <w:rPr>
          <w:rFonts w:eastAsia="Century" w:cstheme="minorHAnsi"/>
          <w:sz w:val="23"/>
          <w:szCs w:val="23"/>
          <w:lang w:bidi="en-US"/>
        </w:rPr>
        <w:t xml:space="preserve"> </w:t>
      </w:r>
      <w:r w:rsidR="000607EB" w:rsidRPr="00901779">
        <w:rPr>
          <w:rFonts w:eastAsia="Century" w:cstheme="minorHAnsi"/>
          <w:sz w:val="23"/>
          <w:szCs w:val="23"/>
          <w:lang w:bidi="en-US"/>
        </w:rPr>
        <w:t>for</w:t>
      </w:r>
      <w:r w:rsidRPr="00901779">
        <w:rPr>
          <w:rFonts w:eastAsia="Century" w:cstheme="minorHAnsi"/>
          <w:sz w:val="23"/>
          <w:szCs w:val="23"/>
          <w:lang w:bidi="en-US"/>
        </w:rPr>
        <w:t xml:space="preserve"> different agriculture environments. </w:t>
      </w:r>
      <w:r w:rsidR="000607EB" w:rsidRPr="00901779">
        <w:rPr>
          <w:rFonts w:eastAsia="Century" w:cstheme="minorHAnsi"/>
          <w:sz w:val="23"/>
          <w:szCs w:val="23"/>
          <w:lang w:bidi="en-US"/>
        </w:rPr>
        <w:t xml:space="preserve">The network was trained with </w:t>
      </w:r>
      <w:r w:rsidR="00B35674" w:rsidRPr="00901779">
        <w:rPr>
          <w:rFonts w:eastAsia="Century" w:cstheme="minorHAnsi"/>
          <w:sz w:val="23"/>
          <w:szCs w:val="23"/>
          <w:lang w:bidi="en-US"/>
        </w:rPr>
        <w:t>four</w:t>
      </w:r>
      <w:r w:rsidR="000607EB" w:rsidRPr="00901779">
        <w:rPr>
          <w:rFonts w:eastAsia="Century" w:cstheme="minorHAnsi"/>
          <w:sz w:val="23"/>
          <w:szCs w:val="23"/>
          <w:lang w:bidi="en-US"/>
        </w:rPr>
        <w:t xml:space="preserve"> images including </w:t>
      </w:r>
      <w:r w:rsidR="00B35674" w:rsidRPr="00901779">
        <w:rPr>
          <w:rFonts w:eastAsia="Century" w:cstheme="minorHAnsi"/>
          <w:sz w:val="23"/>
          <w:szCs w:val="23"/>
          <w:lang w:bidi="en-US"/>
        </w:rPr>
        <w:t xml:space="preserve">4220 labeled </w:t>
      </w:r>
      <w:r w:rsidR="000607EB" w:rsidRPr="00901779">
        <w:rPr>
          <w:rFonts w:eastAsia="Century" w:cstheme="minorHAnsi"/>
          <w:sz w:val="23"/>
          <w:szCs w:val="23"/>
          <w:lang w:bidi="en-US"/>
        </w:rPr>
        <w:t xml:space="preserve">melons from </w:t>
      </w:r>
      <w:r w:rsidR="00B35674" w:rsidRPr="00901779">
        <w:rPr>
          <w:rFonts w:eastAsia="Century" w:cstheme="minorHAnsi"/>
          <w:sz w:val="23"/>
          <w:szCs w:val="23"/>
          <w:lang w:bidi="en-US"/>
        </w:rPr>
        <w:t>2018 season</w:t>
      </w:r>
      <w:ins w:id="728" w:author="Yael Edan" w:date="2019-09-22T13:58:00Z">
        <w:r w:rsidR="00F87F62">
          <w:rPr>
            <w:rFonts w:eastAsia="Century" w:cstheme="minorHAnsi"/>
            <w:sz w:val="23"/>
            <w:szCs w:val="23"/>
            <w:lang w:bidi="en-US"/>
          </w:rPr>
          <w:t>. D</w:t>
        </w:r>
      </w:ins>
      <w:del w:id="729" w:author="Yael Edan" w:date="2019-09-22T13:58:00Z">
        <w:r w:rsidR="00B35674" w:rsidRPr="00901779" w:rsidDel="00F87F62">
          <w:rPr>
            <w:rFonts w:eastAsia="Century" w:cstheme="minorHAnsi"/>
            <w:sz w:val="23"/>
            <w:szCs w:val="23"/>
            <w:lang w:bidi="en-US"/>
          </w:rPr>
          <w:delText>, d</w:delText>
        </w:r>
      </w:del>
      <w:r w:rsidR="00B35674" w:rsidRPr="00901779">
        <w:rPr>
          <w:rFonts w:eastAsia="Century" w:cstheme="minorHAnsi"/>
          <w:sz w:val="23"/>
          <w:szCs w:val="23"/>
          <w:lang w:bidi="en-US"/>
        </w:rPr>
        <w:t>uring the training process,</w:t>
      </w:r>
      <w:r w:rsidR="009C48FC" w:rsidRPr="00901779">
        <w:rPr>
          <w:rFonts w:eastAsia="Century" w:cstheme="minorHAnsi"/>
          <w:sz w:val="23"/>
          <w:szCs w:val="23"/>
          <w:lang w:bidi="en-US"/>
        </w:rPr>
        <w:t xml:space="preserve"> an augmentation technique </w:t>
      </w:r>
      <w:r w:rsidR="00901779" w:rsidRPr="00901779">
        <w:rPr>
          <w:rFonts w:eastAsia="Century" w:cstheme="minorHAnsi"/>
          <w:sz w:val="23"/>
          <w:szCs w:val="23"/>
          <w:lang w:bidi="en-US"/>
        </w:rPr>
        <w:t>was</w:t>
      </w:r>
      <w:r w:rsidR="009C48FC" w:rsidRPr="00901779">
        <w:rPr>
          <w:rFonts w:eastAsia="Century" w:cstheme="minorHAnsi"/>
          <w:sz w:val="23"/>
          <w:szCs w:val="23"/>
          <w:lang w:bidi="en-US"/>
        </w:rPr>
        <w:t xml:space="preserve"> used</w:t>
      </w:r>
      <w:r w:rsidR="00B35674" w:rsidRPr="00901779">
        <w:rPr>
          <w:rFonts w:eastAsia="Century" w:cstheme="minorHAnsi"/>
          <w:sz w:val="23"/>
          <w:szCs w:val="23"/>
          <w:lang w:bidi="en-US"/>
        </w:rPr>
        <w:t xml:space="preserve"> </w:t>
      </w:r>
      <w:r w:rsidR="009C48FC" w:rsidRPr="00901779">
        <w:rPr>
          <w:rFonts w:eastAsia="Century" w:cstheme="minorHAnsi"/>
          <w:sz w:val="23"/>
          <w:szCs w:val="23"/>
          <w:lang w:bidi="en-US"/>
        </w:rPr>
        <w:t>i</w:t>
      </w:r>
      <w:r w:rsidR="00B35674" w:rsidRPr="00901779">
        <w:rPr>
          <w:rFonts w:eastAsia="Century" w:cstheme="minorHAnsi"/>
          <w:sz w:val="23"/>
          <w:szCs w:val="23"/>
          <w:lang w:bidi="en-US"/>
        </w:rPr>
        <w:t>n order to increase the variety of melons images</w:t>
      </w:r>
      <w:r w:rsidR="000607EB" w:rsidRPr="00901779">
        <w:rPr>
          <w:rFonts w:eastAsia="Century" w:cstheme="minorHAnsi"/>
          <w:sz w:val="23"/>
          <w:szCs w:val="23"/>
          <w:lang w:bidi="en-US"/>
        </w:rPr>
        <w:t xml:space="preserve">. </w:t>
      </w:r>
      <w:r w:rsidR="00B35674" w:rsidRPr="00901779">
        <w:rPr>
          <w:rFonts w:cstheme="minorHAnsi"/>
          <w:sz w:val="23"/>
          <w:szCs w:val="23"/>
        </w:rPr>
        <w:t>Evaluation for melon detection was done on four different images from different seasons and agriculture environments, with a total of 2,394 melons</w:t>
      </w:r>
      <w:r w:rsidR="00B35674" w:rsidRPr="00901779">
        <w:rPr>
          <w:rFonts w:eastAsia="Century" w:cstheme="minorHAnsi"/>
          <w:sz w:val="23"/>
          <w:szCs w:val="23"/>
          <w:lang w:bidi="en-US"/>
        </w:rPr>
        <w:t>.</w:t>
      </w:r>
      <w:del w:id="730" w:author="Yael Edan" w:date="2019-09-22T13:59:00Z">
        <w:r w:rsidR="00452071" w:rsidDel="00F87F62">
          <w:rPr>
            <w:rFonts w:eastAsia="Century" w:cstheme="minorHAnsi"/>
            <w:sz w:val="23"/>
            <w:szCs w:val="23"/>
            <w:lang w:bidi="en-US"/>
          </w:rPr>
          <w:delText xml:space="preserve">  </w:delText>
        </w:r>
      </w:del>
      <w:ins w:id="731" w:author="Yael Edan" w:date="2019-09-22T13:59:00Z">
        <w:r w:rsidR="00F87F62">
          <w:rPr>
            <w:rFonts w:eastAsia="Century" w:cstheme="minorHAnsi"/>
            <w:sz w:val="23"/>
            <w:szCs w:val="23"/>
            <w:lang w:bidi="en-US"/>
          </w:rPr>
          <w:t xml:space="preserve"> </w:t>
        </w:r>
      </w:ins>
      <w:r w:rsidRPr="00D1736D">
        <w:rPr>
          <w:rFonts w:eastAsia="Century" w:cstheme="minorHAnsi"/>
          <w:sz w:val="23"/>
          <w:szCs w:val="23"/>
          <w:lang w:bidi="en-US"/>
        </w:rPr>
        <w:t xml:space="preserve">Every melon which is detected by the network, is labeled using an anchor box. For each anchor box a feature extraction process </w:t>
      </w:r>
      <w:r w:rsidR="000607EB" w:rsidRPr="00D1736D">
        <w:rPr>
          <w:rFonts w:eastAsia="Century" w:cstheme="minorHAnsi"/>
          <w:sz w:val="23"/>
          <w:szCs w:val="23"/>
          <w:lang w:bidi="en-US"/>
        </w:rPr>
        <w:t xml:space="preserve">that included </w:t>
      </w:r>
      <w:r w:rsidRPr="00D1736D">
        <w:rPr>
          <w:rFonts w:eastAsia="Century" w:cstheme="minorHAnsi"/>
          <w:sz w:val="23"/>
          <w:szCs w:val="23"/>
          <w:lang w:bidi="en-US"/>
        </w:rPr>
        <w:t>two substages</w:t>
      </w:r>
      <w:r w:rsidR="000607EB" w:rsidRPr="00D1736D">
        <w:rPr>
          <w:rFonts w:eastAsia="Century" w:cstheme="minorHAnsi"/>
          <w:sz w:val="23"/>
          <w:szCs w:val="23"/>
          <w:lang w:bidi="en-US"/>
        </w:rPr>
        <w:t xml:space="preserve"> was applied</w:t>
      </w:r>
      <w:r w:rsidRPr="00D1736D">
        <w:rPr>
          <w:rFonts w:eastAsia="Century" w:cstheme="minorHAnsi"/>
          <w:sz w:val="23"/>
          <w:szCs w:val="23"/>
          <w:lang w:bidi="en-US"/>
        </w:rPr>
        <w:t xml:space="preserve">. First, with an active contour method of Chan Vese an initial closed form of the melon </w:t>
      </w:r>
      <w:r w:rsidR="000607EB" w:rsidRPr="00D1736D">
        <w:rPr>
          <w:rFonts w:eastAsia="Century" w:cstheme="minorHAnsi"/>
          <w:sz w:val="23"/>
          <w:szCs w:val="23"/>
          <w:lang w:bidi="en-US"/>
        </w:rPr>
        <w:t xml:space="preserve">was </w:t>
      </w:r>
      <w:r w:rsidRPr="00D1736D">
        <w:rPr>
          <w:rFonts w:eastAsia="Century" w:cstheme="minorHAnsi"/>
          <w:sz w:val="23"/>
          <w:szCs w:val="23"/>
          <w:lang w:bidi="en-US"/>
        </w:rPr>
        <w:t>identified</w:t>
      </w:r>
      <w:r w:rsidR="000607EB" w:rsidRPr="00D1736D">
        <w:rPr>
          <w:rFonts w:eastAsia="Century" w:cstheme="minorHAnsi"/>
          <w:sz w:val="23"/>
          <w:szCs w:val="23"/>
          <w:lang w:bidi="en-US"/>
        </w:rPr>
        <w:t>. Then,</w:t>
      </w:r>
      <w:r w:rsidRPr="00D1736D">
        <w:rPr>
          <w:rFonts w:eastAsia="Century" w:cstheme="minorHAnsi"/>
          <w:sz w:val="23"/>
          <w:szCs w:val="23"/>
          <w:lang w:bidi="en-US"/>
        </w:rPr>
        <w:t xml:space="preserve"> the closed form </w:t>
      </w:r>
      <w:r w:rsidR="000607EB" w:rsidRPr="00D1736D">
        <w:rPr>
          <w:rFonts w:eastAsia="Century" w:cstheme="minorHAnsi"/>
          <w:sz w:val="23"/>
          <w:szCs w:val="23"/>
          <w:lang w:bidi="en-US"/>
        </w:rPr>
        <w:t xml:space="preserve">was </w:t>
      </w:r>
      <w:r w:rsidRPr="00D1736D">
        <w:rPr>
          <w:rFonts w:eastAsia="Century" w:cstheme="minorHAnsi"/>
          <w:sz w:val="23"/>
          <w:szCs w:val="23"/>
          <w:lang w:bidi="en-US"/>
        </w:rPr>
        <w:t xml:space="preserve">presented with binary mask in order to allow full identification of the melon contour. </w:t>
      </w:r>
      <w:r w:rsidR="000607EB" w:rsidRPr="00D1736D">
        <w:rPr>
          <w:rFonts w:eastAsia="Century" w:cstheme="minorHAnsi"/>
          <w:sz w:val="23"/>
          <w:szCs w:val="23"/>
          <w:lang w:bidi="en-US"/>
        </w:rPr>
        <w:t xml:space="preserve">in </w:t>
      </w:r>
      <w:r w:rsidRPr="00D1736D">
        <w:rPr>
          <w:rFonts w:eastAsia="Century" w:cstheme="minorHAnsi"/>
          <w:sz w:val="23"/>
          <w:szCs w:val="23"/>
          <w:lang w:bidi="en-US"/>
        </w:rPr>
        <w:t xml:space="preserve">the second substage, a PCA method for ellipse fitting </w:t>
      </w:r>
      <w:r w:rsidR="000607EB" w:rsidRPr="00D1736D">
        <w:rPr>
          <w:rFonts w:eastAsia="Century" w:cstheme="minorHAnsi"/>
          <w:sz w:val="23"/>
          <w:szCs w:val="23"/>
          <w:lang w:bidi="en-US"/>
        </w:rPr>
        <w:t xml:space="preserve">was </w:t>
      </w:r>
      <w:r w:rsidRPr="00D1736D">
        <w:rPr>
          <w:rFonts w:eastAsia="Century" w:cstheme="minorHAnsi"/>
          <w:sz w:val="23"/>
          <w:szCs w:val="23"/>
          <w:lang w:bidi="en-US"/>
        </w:rPr>
        <w:t xml:space="preserve">perform on </w:t>
      </w:r>
      <w:r w:rsidR="000607EB" w:rsidRPr="00D1736D">
        <w:rPr>
          <w:rFonts w:eastAsia="Century" w:cstheme="minorHAnsi"/>
          <w:sz w:val="23"/>
          <w:szCs w:val="23"/>
          <w:lang w:bidi="en-US"/>
        </w:rPr>
        <w:t>the</w:t>
      </w:r>
      <w:r w:rsidRPr="00D1736D">
        <w:rPr>
          <w:rFonts w:eastAsia="Century" w:cstheme="minorHAnsi"/>
          <w:sz w:val="23"/>
          <w:szCs w:val="23"/>
          <w:lang w:bidi="en-US"/>
        </w:rPr>
        <w:t xml:space="preserve"> binary mask</w:t>
      </w:r>
      <w:r w:rsidR="000607EB" w:rsidRPr="00D1736D">
        <w:rPr>
          <w:rFonts w:eastAsia="Century" w:cstheme="minorHAnsi"/>
          <w:sz w:val="23"/>
          <w:szCs w:val="23"/>
          <w:lang w:bidi="en-US"/>
        </w:rPr>
        <w:t>. T</w:t>
      </w:r>
      <w:r w:rsidRPr="00D1736D">
        <w:rPr>
          <w:rFonts w:eastAsia="Century" w:cstheme="minorHAnsi"/>
          <w:sz w:val="23"/>
          <w:szCs w:val="23"/>
          <w:lang w:bidi="en-US"/>
        </w:rPr>
        <w:t xml:space="preserve">he melon contour features </w:t>
      </w:r>
      <w:r w:rsidR="000607EB" w:rsidRPr="00D1736D">
        <w:rPr>
          <w:rFonts w:eastAsia="Century" w:cstheme="minorHAnsi"/>
          <w:sz w:val="23"/>
          <w:szCs w:val="23"/>
          <w:lang w:bidi="en-US"/>
        </w:rPr>
        <w:t xml:space="preserve">were </w:t>
      </w:r>
      <w:r w:rsidRPr="00D1736D">
        <w:rPr>
          <w:rFonts w:eastAsia="Century" w:cstheme="minorHAnsi"/>
          <w:sz w:val="23"/>
          <w:szCs w:val="23"/>
          <w:lang w:bidi="en-US"/>
        </w:rPr>
        <w:t>extracted</w:t>
      </w:r>
      <w:r w:rsidR="000607EB" w:rsidRPr="00D1736D">
        <w:rPr>
          <w:rFonts w:eastAsia="Century" w:cstheme="minorHAnsi"/>
          <w:sz w:val="23"/>
          <w:szCs w:val="23"/>
          <w:lang w:bidi="en-US"/>
        </w:rPr>
        <w:t xml:space="preserve"> including </w:t>
      </w:r>
      <w:r w:rsidRPr="00D1736D">
        <w:rPr>
          <w:rFonts w:eastAsia="Century" w:cstheme="minorHAnsi"/>
          <w:sz w:val="23"/>
          <w:szCs w:val="23"/>
          <w:lang w:bidi="en-US"/>
        </w:rPr>
        <w:t>the location and the position of the melon, minor and major ax</w:t>
      </w:r>
      <w:r w:rsidR="000607EB" w:rsidRPr="00D1736D">
        <w:rPr>
          <w:rFonts w:eastAsia="Century" w:cstheme="minorHAnsi"/>
          <w:sz w:val="23"/>
          <w:szCs w:val="23"/>
          <w:lang w:bidi="en-US"/>
        </w:rPr>
        <w:t>e</w:t>
      </w:r>
      <w:r w:rsidRPr="00D1736D">
        <w:rPr>
          <w:rFonts w:eastAsia="Century" w:cstheme="minorHAnsi"/>
          <w:sz w:val="23"/>
          <w:szCs w:val="23"/>
          <w:lang w:bidi="en-US"/>
        </w:rPr>
        <w:t>s size of the melon provided in terms of pixels</w:t>
      </w:r>
      <w:r w:rsidR="000607EB" w:rsidRPr="00D1736D">
        <w:rPr>
          <w:rFonts w:eastAsia="Century" w:cstheme="minorHAnsi"/>
          <w:sz w:val="23"/>
          <w:szCs w:val="23"/>
          <w:lang w:bidi="en-US"/>
        </w:rPr>
        <w:t>.</w:t>
      </w:r>
      <w:r w:rsidRPr="00D1736D">
        <w:rPr>
          <w:rFonts w:eastAsia="Century" w:cstheme="minorHAnsi"/>
          <w:sz w:val="23"/>
          <w:szCs w:val="23"/>
          <w:lang w:bidi="en-US"/>
        </w:rPr>
        <w:t xml:space="preserve"> </w:t>
      </w:r>
      <w:r w:rsidR="00452071">
        <w:rPr>
          <w:rFonts w:eastAsia="Century" w:cstheme="minorHAnsi"/>
          <w:sz w:val="23"/>
          <w:szCs w:val="23"/>
          <w:lang w:bidi="en-US"/>
        </w:rPr>
        <w:t xml:space="preserve"> </w:t>
      </w:r>
      <w:r w:rsidRPr="00D1736D">
        <w:rPr>
          <w:rFonts w:eastAsia="Century" w:cstheme="minorHAnsi"/>
          <w:sz w:val="23"/>
          <w:szCs w:val="23"/>
          <w:lang w:bidi="en-US"/>
        </w:rPr>
        <w:t xml:space="preserve">At the final stage, an individual melon yield estimation </w:t>
      </w:r>
      <w:r w:rsidR="000607EB" w:rsidRPr="00D1736D">
        <w:rPr>
          <w:rFonts w:eastAsia="Century" w:cstheme="minorHAnsi"/>
          <w:sz w:val="23"/>
          <w:szCs w:val="23"/>
          <w:lang w:bidi="en-US"/>
        </w:rPr>
        <w:t xml:space="preserve">is </w:t>
      </w:r>
      <w:r w:rsidRPr="00D1736D">
        <w:rPr>
          <w:rFonts w:eastAsia="Century" w:cstheme="minorHAnsi"/>
          <w:sz w:val="23"/>
          <w:szCs w:val="23"/>
          <w:lang w:bidi="en-US"/>
        </w:rPr>
        <w:t xml:space="preserve">provided. The weight of each melon is predicted using the feature size of the melon in a regression model trained to estimate the weight of a single melon. </w:t>
      </w:r>
      <w:r w:rsidR="000607EB" w:rsidRPr="00D1736D">
        <w:rPr>
          <w:rFonts w:eastAsia="Century" w:cstheme="minorHAnsi"/>
          <w:sz w:val="23"/>
          <w:szCs w:val="23"/>
          <w:lang w:bidi="en-US"/>
        </w:rPr>
        <w:t xml:space="preserve">The weight estimation of a </w:t>
      </w:r>
      <w:r w:rsidRPr="00D1736D">
        <w:rPr>
          <w:rFonts w:eastAsia="Century" w:cstheme="minorHAnsi"/>
          <w:sz w:val="23"/>
          <w:szCs w:val="23"/>
          <w:lang w:bidi="en-US"/>
        </w:rPr>
        <w:t xml:space="preserve">single melon measured by the </w:t>
      </w:r>
      <w:r w:rsidRPr="00D1736D">
        <w:rPr>
          <w:rFonts w:eastAsia="Century" w:cstheme="minorHAnsi"/>
          <w:sz w:val="23"/>
          <w:szCs w:val="23"/>
          <w:lang w:bidi="en-US"/>
        </w:rPr>
        <w:lastRenderedPageBreak/>
        <w:t xml:space="preserve">MAPE index achieved 16 percent </w:t>
      </w:r>
      <w:r w:rsidR="000607EB" w:rsidRPr="00D1736D">
        <w:rPr>
          <w:rFonts w:eastAsia="Century" w:cstheme="minorHAnsi"/>
          <w:sz w:val="23"/>
          <w:szCs w:val="23"/>
          <w:lang w:bidi="en-US"/>
        </w:rPr>
        <w:t>error. This error</w:t>
      </w:r>
      <w:r w:rsidRPr="00D1736D">
        <w:rPr>
          <w:rFonts w:eastAsia="Century" w:cstheme="minorHAnsi"/>
          <w:sz w:val="23"/>
          <w:szCs w:val="23"/>
          <w:lang w:bidi="en-US"/>
        </w:rPr>
        <w:t xml:space="preserve"> can be </w:t>
      </w:r>
      <w:r w:rsidR="000607EB" w:rsidRPr="00D1736D">
        <w:rPr>
          <w:rFonts w:eastAsia="Century" w:cstheme="minorHAnsi"/>
          <w:sz w:val="23"/>
          <w:szCs w:val="23"/>
          <w:lang w:bidi="en-US"/>
        </w:rPr>
        <w:t>reduced</w:t>
      </w:r>
      <w:r w:rsidRPr="00D1736D">
        <w:rPr>
          <w:rFonts w:eastAsia="Century" w:cstheme="minorHAnsi"/>
          <w:sz w:val="23"/>
          <w:szCs w:val="23"/>
          <w:lang w:bidi="en-US"/>
        </w:rPr>
        <w:t xml:space="preserve"> to 12 percent with more accurate geometrical feature extraction. However, yield estimation </w:t>
      </w:r>
      <w:r w:rsidR="000607EB" w:rsidRPr="00D1736D">
        <w:rPr>
          <w:rFonts w:eastAsia="Century" w:cstheme="minorHAnsi"/>
          <w:sz w:val="23"/>
          <w:szCs w:val="23"/>
          <w:lang w:bidi="en-US"/>
        </w:rPr>
        <w:t xml:space="preserve">of the sum of pf all melon </w:t>
      </w:r>
      <w:r w:rsidRPr="00D1736D">
        <w:rPr>
          <w:rFonts w:eastAsia="Century" w:cstheme="minorHAnsi"/>
          <w:sz w:val="23"/>
          <w:szCs w:val="23"/>
          <w:lang w:bidi="en-US"/>
        </w:rPr>
        <w:t xml:space="preserve">weights in the field achieved deviation from the total actual yield estimation of only 3 percent underestimation. Hence, the </w:t>
      </w:r>
      <w:r w:rsidR="000607EB" w:rsidRPr="00D1736D">
        <w:rPr>
          <w:rFonts w:eastAsia="Century" w:cstheme="minorHAnsi"/>
          <w:sz w:val="23"/>
          <w:szCs w:val="23"/>
          <w:lang w:bidi="en-US"/>
        </w:rPr>
        <w:t xml:space="preserve">system provides promising </w:t>
      </w:r>
      <w:r w:rsidRPr="00D1736D">
        <w:rPr>
          <w:rFonts w:eastAsia="Century" w:cstheme="minorHAnsi"/>
          <w:sz w:val="23"/>
          <w:szCs w:val="23"/>
          <w:lang w:bidi="en-US"/>
        </w:rPr>
        <w:t>result</w:t>
      </w:r>
      <w:r w:rsidR="000607EB" w:rsidRPr="00D1736D">
        <w:rPr>
          <w:rFonts w:eastAsia="Century" w:cstheme="minorHAnsi"/>
          <w:sz w:val="23"/>
          <w:szCs w:val="23"/>
          <w:lang w:bidi="en-US"/>
        </w:rPr>
        <w:t>s</w:t>
      </w:r>
      <w:r w:rsidRPr="00D1736D">
        <w:rPr>
          <w:rFonts w:eastAsia="Century" w:cstheme="minorHAnsi"/>
          <w:sz w:val="23"/>
          <w:szCs w:val="23"/>
          <w:lang w:bidi="en-US"/>
        </w:rPr>
        <w:t>.</w:t>
      </w:r>
      <w:r w:rsidR="00452071">
        <w:rPr>
          <w:rFonts w:eastAsia="Century" w:cstheme="minorHAnsi"/>
          <w:sz w:val="23"/>
          <w:szCs w:val="23"/>
          <w:lang w:bidi="en-US"/>
        </w:rPr>
        <w:t xml:space="preserve"> </w:t>
      </w:r>
    </w:p>
    <w:p w14:paraId="6E90C267" w14:textId="706510C8" w:rsidR="00023469" w:rsidRPr="00D1736D" w:rsidRDefault="000607EB" w:rsidP="00F87F62">
      <w:pPr>
        <w:bidi w:val="0"/>
        <w:spacing w:line="276" w:lineRule="auto"/>
        <w:jc w:val="both"/>
        <w:rPr>
          <w:rFonts w:eastAsia="Century" w:cstheme="minorHAnsi"/>
          <w:sz w:val="23"/>
          <w:szCs w:val="23"/>
          <w:lang w:bidi="en-US"/>
        </w:rPr>
      </w:pPr>
      <w:r w:rsidRPr="00D1736D">
        <w:rPr>
          <w:rFonts w:eastAsia="Century" w:cstheme="minorHAnsi"/>
          <w:sz w:val="23"/>
          <w:szCs w:val="23"/>
          <w:lang w:bidi="en-US"/>
        </w:rPr>
        <w:t>T</w:t>
      </w:r>
      <w:r w:rsidR="00023469" w:rsidRPr="00D1736D">
        <w:rPr>
          <w:rFonts w:eastAsia="Century" w:cstheme="minorHAnsi"/>
          <w:sz w:val="23"/>
          <w:szCs w:val="23"/>
          <w:lang w:bidi="en-US"/>
        </w:rPr>
        <w:t xml:space="preserve">o improve the existing system, future work </w:t>
      </w:r>
      <w:r w:rsidRPr="00D1736D">
        <w:rPr>
          <w:rFonts w:eastAsia="Century" w:cstheme="minorHAnsi"/>
          <w:sz w:val="23"/>
          <w:szCs w:val="23"/>
          <w:lang w:bidi="en-US"/>
        </w:rPr>
        <w:t xml:space="preserve">should </w:t>
      </w:r>
      <w:r w:rsidR="00577F10" w:rsidRPr="00D1736D">
        <w:rPr>
          <w:rFonts w:eastAsia="Century" w:cstheme="minorHAnsi"/>
          <w:sz w:val="23"/>
          <w:szCs w:val="23"/>
          <w:lang w:bidi="en-US"/>
        </w:rPr>
        <w:t>apply</w:t>
      </w:r>
      <w:r w:rsidRPr="00D1736D">
        <w:rPr>
          <w:rFonts w:eastAsia="Century" w:cstheme="minorHAnsi"/>
          <w:sz w:val="23"/>
          <w:szCs w:val="23"/>
          <w:lang w:bidi="en-US"/>
        </w:rPr>
        <w:t xml:space="preserve"> </w:t>
      </w:r>
      <w:r w:rsidR="00023469" w:rsidRPr="00D1736D">
        <w:rPr>
          <w:rFonts w:eastAsia="Century" w:cstheme="minorHAnsi"/>
          <w:sz w:val="23"/>
          <w:szCs w:val="23"/>
          <w:lang w:bidi="en-US"/>
        </w:rPr>
        <w:t xml:space="preserve">more advanced </w:t>
      </w:r>
      <w:r w:rsidRPr="00D1736D">
        <w:rPr>
          <w:rFonts w:eastAsia="Century" w:cstheme="minorHAnsi"/>
          <w:sz w:val="23"/>
          <w:szCs w:val="23"/>
          <w:lang w:bidi="en-US"/>
        </w:rPr>
        <w:t xml:space="preserve">feature extraction </w:t>
      </w:r>
      <w:r w:rsidR="00023469" w:rsidRPr="00D1736D">
        <w:rPr>
          <w:rFonts w:eastAsia="Century" w:cstheme="minorHAnsi"/>
          <w:sz w:val="23"/>
          <w:szCs w:val="23"/>
          <w:lang w:bidi="en-US"/>
        </w:rPr>
        <w:t>algorithms.</w:t>
      </w:r>
      <w:r w:rsidR="00F96ED4" w:rsidRPr="00F96ED4">
        <w:rPr>
          <w:rFonts w:eastAsia="Century" w:cstheme="minorHAnsi"/>
          <w:sz w:val="23"/>
          <w:szCs w:val="23"/>
          <w:lang w:bidi="en-US"/>
        </w:rPr>
        <w:t xml:space="preserve"> Since the detection algorithm performed well, the Chan Vese method should be replaced perhaps with a CNN which can provide local segmentation of the melon (e.g., the U-net </w:t>
      </w:r>
      <w:r w:rsidR="00F96ED4" w:rsidRPr="00F96ED4">
        <w:rPr>
          <w:rFonts w:eastAsia="Century" w:cstheme="minorHAnsi"/>
          <w:sz w:val="23"/>
          <w:szCs w:val="23"/>
          <w:lang w:bidi="en-US"/>
        </w:rPr>
        <w:fldChar w:fldCharType="begin" w:fldLock="1"/>
      </w:r>
      <w:r w:rsidR="001D18A7">
        <w:rPr>
          <w:rFonts w:eastAsia="Century" w:cstheme="minorHAnsi"/>
          <w:sz w:val="23"/>
          <w:szCs w:val="23"/>
          <w:lang w:bidi="en-US"/>
        </w:rPr>
        <w:instrText>ADDIN CSL_CITATION {"citationItems":[{"id":"ITEM-1","itemData":{"author":[{"dropping-particle":"","family":"Ronneberger","given":"Olaf","non-dropping-particle":"","parse-names":false,"suffix":""},{"dropping-particle":"","family":"Fischer","given":"Philipp","non-dropping-particle":"","parse-names":false,"suffix":""},{"dropping-particle":"","family":"Brox","given":"Thomas","non-dropping-particle":"","parse-names":false,"suffix":""}],"container-title":"International Conference on Medical image computing and computer-assisted intervention","id":"ITEM-1","issued":{"date-parts":[["2015"]]},"page":"234-241","title":"U-net: Convolutional networks for biomedical image segmentation","type":"paper-conference"},"uris":["http://www.mendeley.com/documents/?uuid=3dbcb652-58c3-4019-93e2-4d6a66c413ca"]}],"mendeley":{"formattedCitation":"(Ronneberger et al., 2015)","plainTextFormattedCitation":"(Ronneberger et al., 2015)","previouslyFormattedCitation":"(Ronneberger, Fischer, &amp; Brox, 2015)"},"properties":{"noteIndex":0},"schema":"https://github.com/citation-style-language/schema/raw/master/csl-citation.json"}</w:instrText>
      </w:r>
      <w:r w:rsidR="00F96ED4" w:rsidRPr="00F96ED4">
        <w:rPr>
          <w:rFonts w:eastAsia="Century" w:cstheme="minorHAnsi"/>
          <w:sz w:val="23"/>
          <w:szCs w:val="23"/>
          <w:lang w:bidi="en-US"/>
        </w:rPr>
        <w:fldChar w:fldCharType="separate"/>
      </w:r>
      <w:r w:rsidR="001D18A7" w:rsidRPr="001D18A7">
        <w:rPr>
          <w:rFonts w:eastAsia="Century" w:cstheme="minorHAnsi"/>
          <w:noProof/>
          <w:sz w:val="23"/>
          <w:szCs w:val="23"/>
          <w:lang w:bidi="en-US"/>
        </w:rPr>
        <w:t>(Ronneberger et al., 2015)</w:t>
      </w:r>
      <w:r w:rsidR="00F96ED4" w:rsidRPr="00F96ED4">
        <w:rPr>
          <w:rFonts w:eastAsia="Century" w:cstheme="minorHAnsi"/>
          <w:sz w:val="23"/>
          <w:szCs w:val="23"/>
          <w:lang w:bidi="en-US"/>
        </w:rPr>
        <w:fldChar w:fldCharType="end"/>
      </w:r>
      <w:r w:rsidR="00F96ED4" w:rsidRPr="00F96ED4">
        <w:rPr>
          <w:rFonts w:eastAsia="Century" w:cstheme="minorHAnsi"/>
          <w:sz w:val="23"/>
          <w:szCs w:val="23"/>
          <w:lang w:bidi="en-US"/>
        </w:rPr>
        <w:t>).</w:t>
      </w:r>
      <w:r w:rsidR="00452071">
        <w:rPr>
          <w:rFonts w:eastAsia="Century" w:cstheme="minorHAnsi"/>
          <w:sz w:val="23"/>
          <w:szCs w:val="23"/>
          <w:lang w:bidi="en-US"/>
        </w:rPr>
        <w:t xml:space="preserve"> </w:t>
      </w:r>
      <w:r w:rsidR="00023469" w:rsidRPr="00D1736D">
        <w:rPr>
          <w:rFonts w:eastAsia="Century" w:cstheme="minorHAnsi"/>
          <w:sz w:val="23"/>
          <w:szCs w:val="23"/>
          <w:lang w:bidi="en-US"/>
        </w:rPr>
        <w:t xml:space="preserve">Another direction for implementation can be </w:t>
      </w:r>
      <w:r w:rsidRPr="00D1736D">
        <w:rPr>
          <w:rFonts w:eastAsia="Century" w:cstheme="minorHAnsi"/>
          <w:sz w:val="23"/>
          <w:szCs w:val="23"/>
          <w:lang w:bidi="en-US"/>
        </w:rPr>
        <w:t xml:space="preserve">to </w:t>
      </w:r>
      <w:r w:rsidR="00023469" w:rsidRPr="00D1736D">
        <w:rPr>
          <w:rFonts w:eastAsia="Century" w:cstheme="minorHAnsi"/>
          <w:sz w:val="23"/>
          <w:szCs w:val="23"/>
          <w:lang w:bidi="en-US"/>
        </w:rPr>
        <w:t>create a system based on CNN which perform</w:t>
      </w:r>
      <w:r w:rsidRPr="00D1736D">
        <w:rPr>
          <w:rFonts w:eastAsia="Century" w:cstheme="minorHAnsi"/>
          <w:sz w:val="23"/>
          <w:szCs w:val="23"/>
          <w:lang w:bidi="en-US"/>
        </w:rPr>
        <w:t>s</w:t>
      </w:r>
      <w:r w:rsidR="00023469" w:rsidRPr="00D1736D">
        <w:rPr>
          <w:rFonts w:eastAsia="Century" w:cstheme="minorHAnsi"/>
          <w:sz w:val="23"/>
          <w:szCs w:val="23"/>
          <w:lang w:bidi="en-US"/>
        </w:rPr>
        <w:t xml:space="preserve"> an instance segmentation, like Mask </w:t>
      </w:r>
      <w:r w:rsidR="00901779">
        <w:rPr>
          <w:rFonts w:eastAsia="Century" w:cstheme="minorHAnsi"/>
          <w:sz w:val="23"/>
          <w:szCs w:val="23"/>
          <w:lang w:bidi="en-US"/>
        </w:rPr>
        <w:t>R-CNN</w:t>
      </w:r>
      <w:r w:rsidR="00023469" w:rsidRPr="00D1736D">
        <w:rPr>
          <w:rFonts w:eastAsia="Century" w:cstheme="minorHAnsi"/>
          <w:sz w:val="23"/>
          <w:szCs w:val="23"/>
          <w:lang w:bidi="en-US"/>
        </w:rPr>
        <w:t xml:space="preserve"> </w:t>
      </w:r>
      <w:r w:rsidR="00023469" w:rsidRPr="00D1736D">
        <w:rPr>
          <w:rFonts w:eastAsia="Century" w:cstheme="minorHAnsi"/>
          <w:sz w:val="23"/>
          <w:szCs w:val="23"/>
          <w:lang w:bidi="en-US"/>
        </w:rPr>
        <w:fldChar w:fldCharType="begin" w:fldLock="1"/>
      </w:r>
      <w:r w:rsidR="001D18A7">
        <w:rPr>
          <w:rFonts w:eastAsia="Century" w:cstheme="minorHAnsi"/>
          <w:sz w:val="23"/>
          <w:szCs w:val="23"/>
          <w:lang w:bidi="en-US"/>
        </w:rPr>
        <w:instrText>ADDIN CSL_CITATION {"citationItems":[{"id":"ITEM-1","itemData":{"author":[{"dropping-particle":"","family":"He","given":"Kaiming","non-dropping-particle":"","parse-names":false,"suffix":""},{"dropping-particle":"","family":"Gkioxari","given":"Georgia","non-dropping-particle":"","parse-names":false,"suffix":""},{"dropping-particle":"","family":"Dollár","given":"Piotr","non-dropping-particle":"","parse-names":false,"suffix":""},{"dropping-particle":"","family":"Girshick","given":"Ross","non-dropping-particle":"","parse-names":false,"suffix":""}],"container-title":"Proceedings of the IEEE international conference on computer vision","id":"ITEM-1","issued":{"date-parts":[["2017"]]},"page":"2961-2969","title":"Mask r-cnn","type":"paper-conference"},"uris":["http://www.mendeley.com/documents/?uuid=16c55a1b-f5b6-47a4-ac53-0cf62b47b9d9"]}],"mendeley":{"formattedCitation":"(He et al., 2017)","plainTextFormattedCitation":"(He et al., 2017)","previouslyFormattedCitation":"(He, Gkioxari, Dollár, &amp; Girshick, 2017)"},"properties":{"noteIndex":0},"schema":"https://github.com/citation-style-language/schema/raw/master/csl-citation.json"}</w:instrText>
      </w:r>
      <w:r w:rsidR="00023469" w:rsidRPr="00D1736D">
        <w:rPr>
          <w:rFonts w:eastAsia="Century" w:cstheme="minorHAnsi"/>
          <w:sz w:val="23"/>
          <w:szCs w:val="23"/>
          <w:lang w:bidi="en-US"/>
        </w:rPr>
        <w:fldChar w:fldCharType="separate"/>
      </w:r>
      <w:r w:rsidR="001D18A7" w:rsidRPr="001D18A7">
        <w:rPr>
          <w:rFonts w:eastAsia="Century" w:cstheme="minorHAnsi"/>
          <w:noProof/>
          <w:sz w:val="23"/>
          <w:szCs w:val="23"/>
          <w:lang w:bidi="en-US"/>
        </w:rPr>
        <w:t>(He et al., 2017)</w:t>
      </w:r>
      <w:r w:rsidR="00023469" w:rsidRPr="00D1736D">
        <w:rPr>
          <w:rFonts w:eastAsia="Century" w:cstheme="minorHAnsi"/>
          <w:sz w:val="23"/>
          <w:szCs w:val="23"/>
          <w:lang w:bidi="en-US"/>
        </w:rPr>
        <w:fldChar w:fldCharType="end"/>
      </w:r>
      <w:r w:rsidR="00023469" w:rsidRPr="00D1736D">
        <w:rPr>
          <w:rFonts w:eastAsia="Century" w:cstheme="minorHAnsi"/>
          <w:sz w:val="23"/>
          <w:szCs w:val="23"/>
          <w:lang w:bidi="en-US"/>
        </w:rPr>
        <w:t>, and on top of the segmentation add another layer which regress</w:t>
      </w:r>
      <w:r w:rsidRPr="00D1736D">
        <w:rPr>
          <w:rFonts w:eastAsia="Century" w:cstheme="minorHAnsi"/>
          <w:sz w:val="23"/>
          <w:szCs w:val="23"/>
          <w:lang w:bidi="en-US"/>
        </w:rPr>
        <w:t>es</w:t>
      </w:r>
      <w:r w:rsidR="00023469" w:rsidRPr="00D1736D">
        <w:rPr>
          <w:rFonts w:eastAsia="Century" w:cstheme="minorHAnsi"/>
          <w:sz w:val="23"/>
          <w:szCs w:val="23"/>
          <w:lang w:bidi="en-US"/>
        </w:rPr>
        <w:t xml:space="preserve"> the weight of the melon fruit.</w:t>
      </w:r>
    </w:p>
    <w:p w14:paraId="427ED876" w14:textId="106D7A9E" w:rsidR="00023469" w:rsidRDefault="00023469" w:rsidP="00F87F62">
      <w:pPr>
        <w:bidi w:val="0"/>
        <w:spacing w:line="276" w:lineRule="auto"/>
        <w:jc w:val="both"/>
        <w:rPr>
          <w:ins w:id="732" w:author="Yael Edan" w:date="2019-09-22T14:00:00Z"/>
          <w:rFonts w:eastAsia="Century" w:cstheme="minorHAnsi"/>
          <w:sz w:val="23"/>
          <w:szCs w:val="23"/>
          <w:lang w:bidi="en-US"/>
        </w:rPr>
      </w:pPr>
      <w:r w:rsidRPr="00D1736D">
        <w:rPr>
          <w:rFonts w:eastAsia="Century" w:cstheme="minorHAnsi"/>
          <w:sz w:val="23"/>
          <w:szCs w:val="23"/>
          <w:lang w:bidi="en-US"/>
        </w:rPr>
        <w:t xml:space="preserve">The limitation of both methods suggested above is that it </w:t>
      </w:r>
      <w:del w:id="733" w:author="Yael Edan" w:date="2019-09-22T13:59:00Z">
        <w:r w:rsidRPr="00D1736D" w:rsidDel="00F87F62">
          <w:rPr>
            <w:rFonts w:eastAsia="Century" w:cstheme="minorHAnsi"/>
            <w:sz w:val="23"/>
            <w:szCs w:val="23"/>
            <w:lang w:bidi="en-US"/>
          </w:rPr>
          <w:delText xml:space="preserve">will be </w:delText>
        </w:r>
      </w:del>
      <w:r w:rsidRPr="00D1736D">
        <w:rPr>
          <w:rFonts w:eastAsia="Century" w:cstheme="minorHAnsi"/>
          <w:sz w:val="23"/>
          <w:szCs w:val="23"/>
          <w:lang w:bidi="en-US"/>
        </w:rPr>
        <w:t>require</w:t>
      </w:r>
      <w:ins w:id="734" w:author="Yael Edan" w:date="2019-09-22T13:59:00Z">
        <w:r w:rsidR="00F87F62">
          <w:rPr>
            <w:rFonts w:eastAsia="Century" w:cstheme="minorHAnsi"/>
            <w:sz w:val="23"/>
            <w:szCs w:val="23"/>
            <w:lang w:bidi="en-US"/>
          </w:rPr>
          <w:t>s</w:t>
        </w:r>
      </w:ins>
      <w:del w:id="735" w:author="Yael Edan" w:date="2019-09-22T13:59:00Z">
        <w:r w:rsidRPr="00D1736D" w:rsidDel="00F87F62">
          <w:rPr>
            <w:rFonts w:eastAsia="Century" w:cstheme="minorHAnsi"/>
            <w:sz w:val="23"/>
            <w:szCs w:val="23"/>
            <w:lang w:bidi="en-US"/>
          </w:rPr>
          <w:delText xml:space="preserve">d </w:delText>
        </w:r>
      </w:del>
      <w:ins w:id="736" w:author="Yael Edan" w:date="2019-09-22T13:59:00Z">
        <w:r w:rsidR="00F87F62">
          <w:rPr>
            <w:rFonts w:eastAsia="Century" w:cstheme="minorHAnsi"/>
            <w:sz w:val="23"/>
            <w:szCs w:val="23"/>
            <w:lang w:bidi="en-US"/>
          </w:rPr>
          <w:t xml:space="preserve"> </w:t>
        </w:r>
      </w:ins>
      <w:r w:rsidRPr="00D1736D">
        <w:rPr>
          <w:rFonts w:eastAsia="Century" w:cstheme="minorHAnsi"/>
          <w:sz w:val="23"/>
          <w:szCs w:val="23"/>
          <w:lang w:bidi="en-US"/>
        </w:rPr>
        <w:t xml:space="preserve">to label images </w:t>
      </w:r>
      <w:r w:rsidR="000607EB" w:rsidRPr="00D1736D">
        <w:rPr>
          <w:rFonts w:eastAsia="Century" w:cstheme="minorHAnsi"/>
          <w:sz w:val="23"/>
          <w:szCs w:val="23"/>
          <w:lang w:bidi="en-US"/>
        </w:rPr>
        <w:t>at the</w:t>
      </w:r>
      <w:r w:rsidRPr="00D1736D">
        <w:rPr>
          <w:rFonts w:eastAsia="Century" w:cstheme="minorHAnsi"/>
          <w:sz w:val="23"/>
          <w:szCs w:val="23"/>
          <w:lang w:bidi="en-US"/>
        </w:rPr>
        <w:t xml:space="preserve"> pixel level, which </w:t>
      </w:r>
      <w:r w:rsidR="000607EB" w:rsidRPr="00D1736D">
        <w:rPr>
          <w:rFonts w:eastAsia="Century" w:cstheme="minorHAnsi"/>
          <w:sz w:val="23"/>
          <w:szCs w:val="23"/>
          <w:lang w:bidi="en-US"/>
        </w:rPr>
        <w:t xml:space="preserve">is </w:t>
      </w:r>
      <w:r w:rsidRPr="00D1736D">
        <w:rPr>
          <w:rFonts w:eastAsia="Century" w:cstheme="minorHAnsi"/>
          <w:sz w:val="23"/>
          <w:szCs w:val="23"/>
          <w:lang w:bidi="en-US"/>
        </w:rPr>
        <w:t>consider</w:t>
      </w:r>
      <w:r w:rsidR="000607EB" w:rsidRPr="00D1736D">
        <w:rPr>
          <w:rFonts w:eastAsia="Century" w:cstheme="minorHAnsi"/>
          <w:sz w:val="23"/>
          <w:szCs w:val="23"/>
          <w:lang w:bidi="en-US"/>
        </w:rPr>
        <w:t>ed a tedious</w:t>
      </w:r>
      <w:r w:rsidRPr="00D1736D">
        <w:rPr>
          <w:rFonts w:eastAsia="Century" w:cstheme="minorHAnsi"/>
          <w:sz w:val="23"/>
          <w:szCs w:val="23"/>
          <w:lang w:bidi="en-US"/>
        </w:rPr>
        <w:t xml:space="preserve"> task.</w:t>
      </w:r>
    </w:p>
    <w:p w14:paraId="5305B93E" w14:textId="6733456D" w:rsidR="005B2CD9" w:rsidRDefault="005B2CD9" w:rsidP="005B2CD9">
      <w:pPr>
        <w:bidi w:val="0"/>
        <w:spacing w:line="276" w:lineRule="auto"/>
        <w:jc w:val="both"/>
        <w:rPr>
          <w:ins w:id="737" w:author="Yael Edan" w:date="2019-09-22T14:00:00Z"/>
          <w:rFonts w:eastAsia="Century" w:cstheme="minorHAnsi"/>
          <w:sz w:val="23"/>
          <w:szCs w:val="23"/>
          <w:lang w:bidi="en-US"/>
        </w:rPr>
      </w:pPr>
    </w:p>
    <w:p w14:paraId="23248293" w14:textId="77777777" w:rsidR="005B2CD9" w:rsidRDefault="005B2CD9">
      <w:pPr>
        <w:bidi w:val="0"/>
        <w:rPr>
          <w:ins w:id="738" w:author="Yael Edan" w:date="2019-09-22T14:02:00Z"/>
          <w:rFonts w:eastAsia="Century" w:cstheme="minorHAnsi"/>
          <w:sz w:val="23"/>
          <w:szCs w:val="23"/>
          <w:lang w:bidi="en-US"/>
        </w:rPr>
      </w:pPr>
      <w:ins w:id="739" w:author="Yael Edan" w:date="2019-09-22T14:02:00Z">
        <w:r>
          <w:rPr>
            <w:rFonts w:eastAsia="Century" w:cstheme="minorHAnsi"/>
            <w:sz w:val="23"/>
            <w:szCs w:val="23"/>
            <w:lang w:bidi="en-US"/>
          </w:rPr>
          <w:br w:type="page"/>
        </w:r>
      </w:ins>
    </w:p>
    <w:p w14:paraId="34FB4D40" w14:textId="1DB77C33" w:rsidR="005B2CD9" w:rsidRDefault="005B2CD9" w:rsidP="005B2CD9">
      <w:pPr>
        <w:bidi w:val="0"/>
        <w:spacing w:line="276" w:lineRule="auto"/>
        <w:jc w:val="both"/>
        <w:rPr>
          <w:ins w:id="740" w:author="Yael Edan" w:date="2019-09-22T14:00:00Z"/>
          <w:rFonts w:eastAsia="Century" w:cstheme="minorHAnsi"/>
          <w:sz w:val="23"/>
          <w:szCs w:val="23"/>
          <w:lang w:bidi="en-US"/>
        </w:rPr>
      </w:pPr>
      <w:bookmarkStart w:id="741" w:name="_GoBack"/>
      <w:bookmarkEnd w:id="741"/>
      <w:ins w:id="742" w:author="Yael Edan" w:date="2019-09-22T14:00:00Z">
        <w:r>
          <w:rPr>
            <w:rFonts w:eastAsia="Century" w:cstheme="minorHAnsi"/>
            <w:sz w:val="23"/>
            <w:szCs w:val="23"/>
            <w:lang w:bidi="en-US"/>
          </w:rPr>
          <w:lastRenderedPageBreak/>
          <w:t>Appendices</w:t>
        </w:r>
      </w:ins>
    </w:p>
    <w:p w14:paraId="634D317A" w14:textId="00021E8B" w:rsidR="005B2CD9" w:rsidRDefault="005B2CD9" w:rsidP="005B2CD9">
      <w:pPr>
        <w:bidi w:val="0"/>
        <w:spacing w:line="276" w:lineRule="auto"/>
        <w:jc w:val="both"/>
        <w:rPr>
          <w:ins w:id="743" w:author="Yael Edan" w:date="2019-09-22T14:01:00Z"/>
          <w:rFonts w:eastAsia="Century" w:cstheme="minorHAnsi" w:hint="cs"/>
          <w:sz w:val="23"/>
          <w:szCs w:val="23"/>
          <w:rtl/>
        </w:rPr>
      </w:pPr>
      <w:ins w:id="744" w:author="Yael Edan" w:date="2019-09-22T14:00:00Z">
        <w:r>
          <w:rPr>
            <w:rFonts w:eastAsia="Century" w:cstheme="minorHAnsi" w:hint="cs"/>
            <w:sz w:val="23"/>
            <w:szCs w:val="23"/>
            <w:rtl/>
          </w:rPr>
          <w:t xml:space="preserve">צריך </w:t>
        </w:r>
      </w:ins>
      <w:ins w:id="745" w:author="Yael Edan" w:date="2019-09-22T14:01:00Z">
        <w:r>
          <w:rPr>
            <w:rFonts w:eastAsia="Century" w:cstheme="minorHAnsi" w:hint="cs"/>
            <w:sz w:val="23"/>
            <w:szCs w:val="23"/>
            <w:rtl/>
          </w:rPr>
          <w:t>לרשום בצורה מסודרת הפנייה לדיסק בו י גישה לכל</w:t>
        </w:r>
      </w:ins>
    </w:p>
    <w:p w14:paraId="6C5A6CEC" w14:textId="33DFE0D5" w:rsidR="005B2CD9" w:rsidRDefault="005B2CD9" w:rsidP="005B2CD9">
      <w:pPr>
        <w:bidi w:val="0"/>
        <w:spacing w:line="276" w:lineRule="auto"/>
        <w:jc w:val="both"/>
        <w:rPr>
          <w:ins w:id="746" w:author="Yael Edan" w:date="2019-09-22T14:01:00Z"/>
          <w:rFonts w:eastAsia="Century" w:cstheme="minorHAnsi" w:hint="cs"/>
          <w:sz w:val="23"/>
          <w:szCs w:val="23"/>
          <w:rtl/>
        </w:rPr>
      </w:pPr>
      <w:ins w:id="747" w:author="Yael Edan" w:date="2019-09-22T14:01:00Z">
        <w:r>
          <w:rPr>
            <w:rFonts w:eastAsia="Century" w:cstheme="minorHAnsi" w:hint="cs"/>
            <w:sz w:val="23"/>
            <w:szCs w:val="23"/>
            <w:rtl/>
          </w:rPr>
          <w:t>הנתונים</w:t>
        </w:r>
      </w:ins>
    </w:p>
    <w:p w14:paraId="2EC11F4D" w14:textId="74BC63C2" w:rsidR="005B2CD9" w:rsidRDefault="005B2CD9" w:rsidP="005B2CD9">
      <w:pPr>
        <w:bidi w:val="0"/>
        <w:spacing w:line="276" w:lineRule="auto"/>
        <w:jc w:val="both"/>
        <w:rPr>
          <w:ins w:id="748" w:author="Yael Edan" w:date="2019-09-22T14:01:00Z"/>
          <w:rFonts w:eastAsia="Century" w:cstheme="minorHAnsi" w:hint="cs"/>
          <w:sz w:val="23"/>
          <w:szCs w:val="23"/>
          <w:rtl/>
        </w:rPr>
      </w:pPr>
      <w:ins w:id="749" w:author="Yael Edan" w:date="2019-09-22T14:01:00Z">
        <w:r>
          <w:rPr>
            <w:rFonts w:eastAsia="Century" w:cstheme="minorHAnsi" w:hint="cs"/>
            <w:sz w:val="23"/>
            <w:szCs w:val="23"/>
            <w:rtl/>
          </w:rPr>
          <w:t>וכל התוכנה</w:t>
        </w:r>
      </w:ins>
    </w:p>
    <w:p w14:paraId="7A4C0867" w14:textId="3CAA7538" w:rsidR="005B2CD9" w:rsidRDefault="005B2CD9" w:rsidP="005B2CD9">
      <w:pPr>
        <w:bidi w:val="0"/>
        <w:spacing w:line="276" w:lineRule="auto"/>
        <w:jc w:val="both"/>
        <w:rPr>
          <w:ins w:id="750" w:author="Yael Edan" w:date="2019-09-22T14:01:00Z"/>
          <w:rFonts w:eastAsia="Century" w:cstheme="minorHAnsi" w:hint="cs"/>
          <w:sz w:val="23"/>
          <w:szCs w:val="23"/>
          <w:rtl/>
        </w:rPr>
      </w:pPr>
      <w:ins w:id="751" w:author="Yael Edan" w:date="2019-09-22T14:01:00Z">
        <w:r>
          <w:rPr>
            <w:rFonts w:eastAsia="Century" w:cstheme="minorHAnsi" w:hint="cs"/>
            <w:sz w:val="23"/>
            <w:szCs w:val="23"/>
            <w:rtl/>
          </w:rPr>
          <w:t>וניתוחים תוצאות האלגורתמים</w:t>
        </w:r>
      </w:ins>
    </w:p>
    <w:p w14:paraId="725FAC00" w14:textId="605377D0" w:rsidR="005B2CD9" w:rsidRPr="00D1736D" w:rsidRDefault="005B2CD9" w:rsidP="005B2CD9">
      <w:pPr>
        <w:bidi w:val="0"/>
        <w:spacing w:line="276" w:lineRule="auto"/>
        <w:jc w:val="both"/>
        <w:rPr>
          <w:rFonts w:eastAsia="Century" w:cstheme="minorHAnsi" w:hint="cs"/>
          <w:sz w:val="23"/>
          <w:szCs w:val="23"/>
          <w:rtl/>
        </w:rPr>
      </w:pPr>
      <w:ins w:id="752" w:author="Yael Edan" w:date="2019-09-22T14:01:00Z">
        <w:r>
          <w:rPr>
            <w:rFonts w:eastAsia="Century" w:cstheme="minorHAnsi" w:hint="cs"/>
            <w:sz w:val="23"/>
            <w:szCs w:val="23"/>
            <w:rtl/>
          </w:rPr>
          <w:t xml:space="preserve">שמי שירצה יוכל לראות ולבחון </w:t>
        </w:r>
      </w:ins>
    </w:p>
    <w:p w14:paraId="76DD5EE7" w14:textId="33058815" w:rsidR="00023469" w:rsidRDefault="00023469" w:rsidP="001D18A7">
      <w:pPr>
        <w:bidi w:val="0"/>
        <w:rPr>
          <w:ins w:id="753" w:author="Yael Edan" w:date="2019-09-22T14:00:00Z"/>
          <w:rFonts w:eastAsia="Century" w:cstheme="minorHAnsi"/>
          <w:sz w:val="23"/>
          <w:szCs w:val="23"/>
          <w:lang w:bidi="en-US"/>
        </w:rPr>
      </w:pPr>
      <w:r w:rsidRPr="00D1736D">
        <w:rPr>
          <w:rFonts w:eastAsia="Century" w:cstheme="minorHAnsi"/>
          <w:sz w:val="23"/>
          <w:szCs w:val="23"/>
          <w:lang w:bidi="en-US"/>
        </w:rPr>
        <w:br w:type="page"/>
      </w:r>
    </w:p>
    <w:p w14:paraId="7642672A" w14:textId="085EFD3C" w:rsidR="00F87F62" w:rsidRDefault="00F87F62" w:rsidP="00F87F62">
      <w:pPr>
        <w:bidi w:val="0"/>
        <w:rPr>
          <w:ins w:id="754" w:author="Yael Edan" w:date="2019-09-22T14:00:00Z"/>
          <w:rFonts w:eastAsia="Century" w:cstheme="minorHAnsi"/>
          <w:sz w:val="23"/>
          <w:szCs w:val="23"/>
          <w:lang w:bidi="en-US"/>
        </w:rPr>
      </w:pPr>
    </w:p>
    <w:p w14:paraId="3F258E36" w14:textId="3A695CE4" w:rsidR="00F87F62" w:rsidRPr="00D1736D" w:rsidRDefault="00F87F62" w:rsidP="00F87F62">
      <w:pPr>
        <w:bidi w:val="0"/>
        <w:rPr>
          <w:rFonts w:eastAsia="Century" w:cstheme="minorHAnsi"/>
          <w:sz w:val="23"/>
          <w:szCs w:val="23"/>
          <w:lang w:bidi="en-US"/>
        </w:rPr>
      </w:pPr>
      <w:ins w:id="755" w:author="Yael Edan" w:date="2019-09-22T14:00:00Z">
        <w:r>
          <w:rPr>
            <w:rFonts w:eastAsia="Century" w:cstheme="minorHAnsi"/>
            <w:sz w:val="23"/>
            <w:szCs w:val="23"/>
            <w:lang w:bidi="en-US"/>
          </w:rPr>
          <w:t>Add here summary of results from 3.3??</w:t>
        </w:r>
      </w:ins>
    </w:p>
    <w:p w14:paraId="46477C23" w14:textId="1344E1DF" w:rsidR="00E81566" w:rsidRPr="00D1736D" w:rsidRDefault="009807A5" w:rsidP="00F87F62">
      <w:pPr>
        <w:pStyle w:val="Title"/>
      </w:pPr>
      <w:bookmarkStart w:id="756" w:name="_Toc14857549"/>
      <w:bookmarkStart w:id="757" w:name="_Toc14857795"/>
      <w:bookmarkStart w:id="758" w:name="_Toc19806700"/>
      <w:r w:rsidRPr="00D1736D">
        <w:t>B</w:t>
      </w:r>
      <w:r w:rsidR="008B3051" w:rsidRPr="00D1736D">
        <w:t>ib</w:t>
      </w:r>
      <w:r w:rsidR="00E81566" w:rsidRPr="00D1736D">
        <w:t>liography</w:t>
      </w:r>
      <w:bookmarkEnd w:id="756"/>
      <w:bookmarkEnd w:id="757"/>
      <w:bookmarkEnd w:id="758"/>
      <w:r w:rsidR="00E81566" w:rsidRPr="00D1736D">
        <w:t xml:space="preserve"> </w:t>
      </w:r>
    </w:p>
    <w:p w14:paraId="4470970B" w14:textId="3528EBE0" w:rsidR="001D18A7" w:rsidRPr="001D18A7" w:rsidRDefault="00245FC1" w:rsidP="001D18A7">
      <w:pPr>
        <w:widowControl w:val="0"/>
        <w:autoSpaceDE w:val="0"/>
        <w:autoSpaceDN w:val="0"/>
        <w:bidi w:val="0"/>
        <w:adjustRightInd w:val="0"/>
        <w:spacing w:line="240" w:lineRule="auto"/>
        <w:ind w:left="480" w:hanging="480"/>
        <w:rPr>
          <w:rFonts w:ascii="Calibri" w:hAnsi="Calibri" w:cs="Calibri"/>
          <w:noProof/>
          <w:sz w:val="28"/>
          <w:szCs w:val="24"/>
        </w:rPr>
      </w:pPr>
      <w:r w:rsidRPr="00D1736D">
        <w:rPr>
          <w:rFonts w:cstheme="minorHAnsi"/>
          <w:sz w:val="28"/>
          <w:szCs w:val="28"/>
        </w:rPr>
        <w:fldChar w:fldCharType="begin" w:fldLock="1"/>
      </w:r>
      <w:r w:rsidRPr="00D1736D">
        <w:rPr>
          <w:rFonts w:cstheme="minorHAnsi"/>
          <w:sz w:val="28"/>
          <w:szCs w:val="28"/>
        </w:rPr>
        <w:instrText xml:space="preserve">ADDIN Mendeley Bibliography CSL_BIBLIOGRAPHY </w:instrText>
      </w:r>
      <w:r w:rsidRPr="00D1736D">
        <w:rPr>
          <w:rFonts w:cstheme="minorHAnsi"/>
          <w:sz w:val="28"/>
          <w:szCs w:val="28"/>
        </w:rPr>
        <w:fldChar w:fldCharType="separate"/>
      </w:r>
      <w:r w:rsidR="001D18A7" w:rsidRPr="001D18A7">
        <w:rPr>
          <w:rFonts w:ascii="Calibri" w:hAnsi="Calibri" w:cs="Calibri"/>
          <w:noProof/>
          <w:sz w:val="28"/>
          <w:szCs w:val="24"/>
        </w:rPr>
        <w:t xml:space="preserve">Agrawal, P., Girshick, R., &amp; Malik, J. (2014). Analyzing the performance of multilayer neural networks for object recognition. </w:t>
      </w:r>
      <w:r w:rsidR="001D18A7" w:rsidRPr="001D18A7">
        <w:rPr>
          <w:rFonts w:ascii="Calibri" w:hAnsi="Calibri" w:cs="Calibri"/>
          <w:i/>
          <w:iCs/>
          <w:noProof/>
          <w:sz w:val="28"/>
          <w:szCs w:val="24"/>
        </w:rPr>
        <w:t>European Conference on Computer Vision</w:t>
      </w:r>
      <w:r w:rsidR="001D18A7" w:rsidRPr="001D18A7">
        <w:rPr>
          <w:rFonts w:ascii="Calibri" w:hAnsi="Calibri" w:cs="Calibri"/>
          <w:noProof/>
          <w:sz w:val="28"/>
          <w:szCs w:val="24"/>
        </w:rPr>
        <w:t>, 329–344.</w:t>
      </w:r>
    </w:p>
    <w:p w14:paraId="2E5F4D6D"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Ali, I., Cawkwell, F., Dwyer, E., &amp; Green, S. (2016). Modeling managed grassland biomass estimation by using multitemporal remote sensing data—A machine learning approach. </w:t>
      </w:r>
      <w:r w:rsidRPr="001D18A7">
        <w:rPr>
          <w:rFonts w:ascii="Calibri" w:hAnsi="Calibri" w:cs="Calibri"/>
          <w:i/>
          <w:iCs/>
          <w:noProof/>
          <w:sz w:val="28"/>
          <w:szCs w:val="24"/>
        </w:rPr>
        <w:t>IEEE Journal of Selected Topics in Applied Earth Observations and Remote Sensing</w:t>
      </w:r>
      <w:r w:rsidRPr="001D18A7">
        <w:rPr>
          <w:rFonts w:ascii="Calibri" w:hAnsi="Calibri" w:cs="Calibri"/>
          <w:noProof/>
          <w:sz w:val="28"/>
          <w:szCs w:val="24"/>
        </w:rPr>
        <w:t xml:space="preserve">, </w:t>
      </w:r>
      <w:r w:rsidRPr="001D18A7">
        <w:rPr>
          <w:rFonts w:ascii="Calibri" w:hAnsi="Calibri" w:cs="Calibri"/>
          <w:i/>
          <w:iCs/>
          <w:noProof/>
          <w:sz w:val="28"/>
          <w:szCs w:val="24"/>
        </w:rPr>
        <w:t>10</w:t>
      </w:r>
      <w:r w:rsidRPr="001D18A7">
        <w:rPr>
          <w:rFonts w:ascii="Calibri" w:hAnsi="Calibri" w:cs="Calibri"/>
          <w:noProof/>
          <w:sz w:val="28"/>
          <w:szCs w:val="24"/>
        </w:rPr>
        <w:t>(7), 3254–3264.</w:t>
      </w:r>
    </w:p>
    <w:p w14:paraId="192A0C91"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Amara, J., Bouaziz, B., &amp; Algergawy, A. (2017). A Deep Learning-based Approach for Banana Leaf Diseases Classification. </w:t>
      </w:r>
      <w:r w:rsidRPr="001D18A7">
        <w:rPr>
          <w:rFonts w:ascii="Calibri" w:hAnsi="Calibri" w:cs="Calibri"/>
          <w:i/>
          <w:iCs/>
          <w:noProof/>
          <w:sz w:val="28"/>
          <w:szCs w:val="24"/>
        </w:rPr>
        <w:t>BTW (Workshops)</w:t>
      </w:r>
      <w:r w:rsidRPr="001D18A7">
        <w:rPr>
          <w:rFonts w:ascii="Calibri" w:hAnsi="Calibri" w:cs="Calibri"/>
          <w:noProof/>
          <w:sz w:val="28"/>
          <w:szCs w:val="24"/>
        </w:rPr>
        <w:t>, 79–88.</w:t>
      </w:r>
    </w:p>
    <w:p w14:paraId="7D30D277"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Bac, C. W., van Henten, E. J., Hemming, J., &amp; Edan, Y. (2014). Harvesting robots for high-value crops: State-of-the-art review and challenges ahead. </w:t>
      </w:r>
      <w:r w:rsidRPr="001D18A7">
        <w:rPr>
          <w:rFonts w:ascii="Calibri" w:hAnsi="Calibri" w:cs="Calibri"/>
          <w:i/>
          <w:iCs/>
          <w:noProof/>
          <w:sz w:val="28"/>
          <w:szCs w:val="24"/>
        </w:rPr>
        <w:t>Journal of Field Robotics</w:t>
      </w:r>
      <w:r w:rsidRPr="001D18A7">
        <w:rPr>
          <w:rFonts w:ascii="Calibri" w:hAnsi="Calibri" w:cs="Calibri"/>
          <w:noProof/>
          <w:sz w:val="28"/>
          <w:szCs w:val="24"/>
        </w:rPr>
        <w:t xml:space="preserve">, </w:t>
      </w:r>
      <w:r w:rsidRPr="001D18A7">
        <w:rPr>
          <w:rFonts w:ascii="Calibri" w:hAnsi="Calibri" w:cs="Calibri"/>
          <w:i/>
          <w:iCs/>
          <w:noProof/>
          <w:sz w:val="28"/>
          <w:szCs w:val="24"/>
        </w:rPr>
        <w:t>31</w:t>
      </w:r>
      <w:r w:rsidRPr="001D18A7">
        <w:rPr>
          <w:rFonts w:ascii="Calibri" w:hAnsi="Calibri" w:cs="Calibri"/>
          <w:noProof/>
          <w:sz w:val="28"/>
          <w:szCs w:val="24"/>
        </w:rPr>
        <w:t>(6), 888–911.</w:t>
      </w:r>
    </w:p>
    <w:p w14:paraId="55071D7C"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Bargoti, S., &amp; Underwood, J. (2017a). Deep fruit detection in orchards. </w:t>
      </w:r>
      <w:r w:rsidRPr="001D18A7">
        <w:rPr>
          <w:rFonts w:ascii="Calibri" w:hAnsi="Calibri" w:cs="Calibri"/>
          <w:i/>
          <w:iCs/>
          <w:noProof/>
          <w:sz w:val="28"/>
          <w:szCs w:val="24"/>
        </w:rPr>
        <w:t>2017 IEEE International Conference on Robotics and Automation (ICRA)</w:t>
      </w:r>
      <w:r w:rsidRPr="001D18A7">
        <w:rPr>
          <w:rFonts w:ascii="Calibri" w:hAnsi="Calibri" w:cs="Calibri"/>
          <w:noProof/>
          <w:sz w:val="28"/>
          <w:szCs w:val="24"/>
        </w:rPr>
        <w:t>, 3626–3633.</w:t>
      </w:r>
    </w:p>
    <w:p w14:paraId="0D02FA7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Bargoti, S., &amp; Underwood, J. P. (2017b). Image segmentation for fruit detection and yield estimation in apple orchards. </w:t>
      </w:r>
      <w:r w:rsidRPr="001D18A7">
        <w:rPr>
          <w:rFonts w:ascii="Calibri" w:hAnsi="Calibri" w:cs="Calibri"/>
          <w:i/>
          <w:iCs/>
          <w:noProof/>
          <w:sz w:val="28"/>
          <w:szCs w:val="24"/>
        </w:rPr>
        <w:t>Journal of Field Robotics</w:t>
      </w:r>
      <w:r w:rsidRPr="001D18A7">
        <w:rPr>
          <w:rFonts w:ascii="Calibri" w:hAnsi="Calibri" w:cs="Calibri"/>
          <w:noProof/>
          <w:sz w:val="28"/>
          <w:szCs w:val="24"/>
        </w:rPr>
        <w:t xml:space="preserve">, </w:t>
      </w:r>
      <w:r w:rsidRPr="001D18A7">
        <w:rPr>
          <w:rFonts w:ascii="Calibri" w:hAnsi="Calibri" w:cs="Calibri"/>
          <w:i/>
          <w:iCs/>
          <w:noProof/>
          <w:sz w:val="28"/>
          <w:szCs w:val="24"/>
        </w:rPr>
        <w:t>34</w:t>
      </w:r>
      <w:r w:rsidRPr="001D18A7">
        <w:rPr>
          <w:rFonts w:ascii="Calibri" w:hAnsi="Calibri" w:cs="Calibri"/>
          <w:noProof/>
          <w:sz w:val="28"/>
          <w:szCs w:val="24"/>
        </w:rPr>
        <w:t>(6), 1039–1060.</w:t>
      </w:r>
    </w:p>
    <w:p w14:paraId="464E4CBD"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Bergerman, M., Billingsley, J., Reid, J., &amp; van Henten, E. (2016). Robotics in agriculture and forestry. In </w:t>
      </w:r>
      <w:r w:rsidRPr="001D18A7">
        <w:rPr>
          <w:rFonts w:ascii="Calibri" w:hAnsi="Calibri" w:cs="Calibri"/>
          <w:i/>
          <w:iCs/>
          <w:noProof/>
          <w:sz w:val="28"/>
          <w:szCs w:val="24"/>
        </w:rPr>
        <w:t>Springer handbook of robotics</w:t>
      </w:r>
      <w:r w:rsidRPr="001D18A7">
        <w:rPr>
          <w:rFonts w:ascii="Calibri" w:hAnsi="Calibri" w:cs="Calibri"/>
          <w:noProof/>
          <w:sz w:val="28"/>
          <w:szCs w:val="24"/>
        </w:rPr>
        <w:t xml:space="preserve"> (pp. 1463–1492). Springer.</w:t>
      </w:r>
    </w:p>
    <w:p w14:paraId="44E2D563"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Boureau, Y.-L., Ponce, J., &amp; LeCun, Y. (2010). A theoretical analysis of feature pooling in visual recognition. </w:t>
      </w:r>
      <w:r w:rsidRPr="001D18A7">
        <w:rPr>
          <w:rFonts w:ascii="Calibri" w:hAnsi="Calibri" w:cs="Calibri"/>
          <w:i/>
          <w:iCs/>
          <w:noProof/>
          <w:sz w:val="28"/>
          <w:szCs w:val="24"/>
        </w:rPr>
        <w:t>Proceedings of the 27th International Conference on Machine Learning (ICML-10)</w:t>
      </w:r>
      <w:r w:rsidRPr="001D18A7">
        <w:rPr>
          <w:rFonts w:ascii="Calibri" w:hAnsi="Calibri" w:cs="Calibri"/>
          <w:noProof/>
          <w:sz w:val="28"/>
          <w:szCs w:val="24"/>
        </w:rPr>
        <w:t>, 111–118.</w:t>
      </w:r>
    </w:p>
    <w:p w14:paraId="4D2111ED"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Bresilla, K., Perulli, G. D., Boini, A., Morandi, B., Grappadelli, L. C., &amp; Manfrini, L. (2019). Single-shot convolution neural networks for real-time fruit detection within the tree. </w:t>
      </w:r>
      <w:r w:rsidRPr="001D18A7">
        <w:rPr>
          <w:rFonts w:ascii="Calibri" w:hAnsi="Calibri" w:cs="Calibri"/>
          <w:i/>
          <w:iCs/>
          <w:noProof/>
          <w:sz w:val="28"/>
          <w:szCs w:val="24"/>
        </w:rPr>
        <w:t>Frontiers in Plant Science</w:t>
      </w:r>
      <w:r w:rsidRPr="001D18A7">
        <w:rPr>
          <w:rFonts w:ascii="Calibri" w:hAnsi="Calibri" w:cs="Calibri"/>
          <w:noProof/>
          <w:sz w:val="28"/>
          <w:szCs w:val="24"/>
        </w:rPr>
        <w:t xml:space="preserve">, </w:t>
      </w:r>
      <w:r w:rsidRPr="001D18A7">
        <w:rPr>
          <w:rFonts w:ascii="Calibri" w:hAnsi="Calibri" w:cs="Calibri"/>
          <w:i/>
          <w:iCs/>
          <w:noProof/>
          <w:sz w:val="28"/>
          <w:szCs w:val="24"/>
        </w:rPr>
        <w:t>10</w:t>
      </w:r>
      <w:r w:rsidRPr="001D18A7">
        <w:rPr>
          <w:rFonts w:ascii="Calibri" w:hAnsi="Calibri" w:cs="Calibri"/>
          <w:noProof/>
          <w:sz w:val="28"/>
          <w:szCs w:val="24"/>
        </w:rPr>
        <w:t>.</w:t>
      </w:r>
    </w:p>
    <w:p w14:paraId="08B99E92"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Burrus, C. S., &amp; Parks, T. W. (1985). </w:t>
      </w:r>
      <w:r w:rsidRPr="001D18A7">
        <w:rPr>
          <w:rFonts w:ascii="Calibri" w:hAnsi="Calibri" w:cs="Calibri"/>
          <w:i/>
          <w:iCs/>
          <w:noProof/>
          <w:sz w:val="28"/>
          <w:szCs w:val="24"/>
        </w:rPr>
        <w:t>and Convolution Algorithms</w:t>
      </w:r>
      <w:r w:rsidRPr="001D18A7">
        <w:rPr>
          <w:rFonts w:ascii="Calibri" w:hAnsi="Calibri" w:cs="Calibri"/>
          <w:noProof/>
          <w:sz w:val="28"/>
          <w:szCs w:val="24"/>
        </w:rPr>
        <w:t>. Citeseer.</w:t>
      </w:r>
    </w:p>
    <w:p w14:paraId="540508FA"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lastRenderedPageBreak/>
        <w:t xml:space="preserve">Calixto, R. R., Neto, L. G. P., da Silveira Cavalcante, T., Aragão, M. F., &amp; de Oliveira Silva, E. (2019). A computer vision model development for size and weight estimation of yellow melon in the Brazilian northeast. </w:t>
      </w:r>
      <w:r w:rsidRPr="001D18A7">
        <w:rPr>
          <w:rFonts w:ascii="Calibri" w:hAnsi="Calibri" w:cs="Calibri"/>
          <w:i/>
          <w:iCs/>
          <w:noProof/>
          <w:sz w:val="28"/>
          <w:szCs w:val="24"/>
        </w:rPr>
        <w:t>Scientia Horticulturae</w:t>
      </w:r>
      <w:r w:rsidRPr="001D18A7">
        <w:rPr>
          <w:rFonts w:ascii="Calibri" w:hAnsi="Calibri" w:cs="Calibri"/>
          <w:noProof/>
          <w:sz w:val="28"/>
          <w:szCs w:val="24"/>
        </w:rPr>
        <w:t>, 108521.</w:t>
      </w:r>
    </w:p>
    <w:p w14:paraId="603632AA"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Carrio, A., Sampedro, C., Rodriguez-Ramos, A., &amp; Campoy, P. (2017). A review of deep learning methods and applications for unmanned aerial vehicles. </w:t>
      </w:r>
      <w:r w:rsidRPr="001D18A7">
        <w:rPr>
          <w:rFonts w:ascii="Calibri" w:hAnsi="Calibri" w:cs="Calibri"/>
          <w:i/>
          <w:iCs/>
          <w:noProof/>
          <w:sz w:val="28"/>
          <w:szCs w:val="24"/>
        </w:rPr>
        <w:t>Journal of Sensors</w:t>
      </w:r>
      <w:r w:rsidRPr="001D18A7">
        <w:rPr>
          <w:rFonts w:ascii="Calibri" w:hAnsi="Calibri" w:cs="Calibri"/>
          <w:noProof/>
          <w:sz w:val="28"/>
          <w:szCs w:val="24"/>
        </w:rPr>
        <w:t xml:space="preserve">, </w:t>
      </w:r>
      <w:r w:rsidRPr="001D18A7">
        <w:rPr>
          <w:rFonts w:ascii="Calibri" w:hAnsi="Calibri" w:cs="Calibri"/>
          <w:i/>
          <w:iCs/>
          <w:noProof/>
          <w:sz w:val="28"/>
          <w:szCs w:val="24"/>
        </w:rPr>
        <w:t>2017</w:t>
      </w:r>
      <w:r w:rsidRPr="001D18A7">
        <w:rPr>
          <w:rFonts w:ascii="Calibri" w:hAnsi="Calibri" w:cs="Calibri"/>
          <w:noProof/>
          <w:sz w:val="28"/>
          <w:szCs w:val="24"/>
        </w:rPr>
        <w:t>.</w:t>
      </w:r>
    </w:p>
    <w:p w14:paraId="1A42876A"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Chan, T., &amp; Vese, L. (1999). An active contour model without edges. </w:t>
      </w:r>
      <w:r w:rsidRPr="001D18A7">
        <w:rPr>
          <w:rFonts w:ascii="Calibri" w:hAnsi="Calibri" w:cs="Calibri"/>
          <w:i/>
          <w:iCs/>
          <w:noProof/>
          <w:sz w:val="28"/>
          <w:szCs w:val="24"/>
        </w:rPr>
        <w:t>International Conference on Scale-Space Theories in Computer Vision</w:t>
      </w:r>
      <w:r w:rsidRPr="001D18A7">
        <w:rPr>
          <w:rFonts w:ascii="Calibri" w:hAnsi="Calibri" w:cs="Calibri"/>
          <w:noProof/>
          <w:sz w:val="28"/>
          <w:szCs w:val="24"/>
        </w:rPr>
        <w:t>, 141–151.</w:t>
      </w:r>
    </w:p>
    <w:p w14:paraId="0551B751"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Chen, S. W., Shivakumar, S. S., Dcunha, S., Das, J., Okon, E., Qu, C., … Kumar, V. (2017). Counting apples and oranges with deep learning: A data-driven approach. </w:t>
      </w:r>
      <w:r w:rsidRPr="001D18A7">
        <w:rPr>
          <w:rFonts w:ascii="Calibri" w:hAnsi="Calibri" w:cs="Calibri"/>
          <w:i/>
          <w:iCs/>
          <w:noProof/>
          <w:sz w:val="28"/>
          <w:szCs w:val="24"/>
        </w:rPr>
        <w:t>IEEE Robotics and Automation Letters</w:t>
      </w:r>
      <w:r w:rsidRPr="001D18A7">
        <w:rPr>
          <w:rFonts w:ascii="Calibri" w:hAnsi="Calibri" w:cs="Calibri"/>
          <w:noProof/>
          <w:sz w:val="28"/>
          <w:szCs w:val="24"/>
        </w:rPr>
        <w:t xml:space="preserve">, </w:t>
      </w:r>
      <w:r w:rsidRPr="001D18A7">
        <w:rPr>
          <w:rFonts w:ascii="Calibri" w:hAnsi="Calibri" w:cs="Calibri"/>
          <w:i/>
          <w:iCs/>
          <w:noProof/>
          <w:sz w:val="28"/>
          <w:szCs w:val="24"/>
        </w:rPr>
        <w:t>2</w:t>
      </w:r>
      <w:r w:rsidRPr="001D18A7">
        <w:rPr>
          <w:rFonts w:ascii="Calibri" w:hAnsi="Calibri" w:cs="Calibri"/>
          <w:noProof/>
          <w:sz w:val="28"/>
          <w:szCs w:val="24"/>
        </w:rPr>
        <w:t>(2), 781–788.</w:t>
      </w:r>
    </w:p>
    <w:p w14:paraId="2AF24EAE"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Cheng, G., &amp; Han, J. (2016). A survey on object detection in optical remote sensing images. </w:t>
      </w:r>
      <w:r w:rsidRPr="001D18A7">
        <w:rPr>
          <w:rFonts w:ascii="Calibri" w:hAnsi="Calibri" w:cs="Calibri"/>
          <w:i/>
          <w:iCs/>
          <w:noProof/>
          <w:sz w:val="28"/>
          <w:szCs w:val="24"/>
        </w:rPr>
        <w:t>ISPRS Journal of Photogrammetry and Remote Sensing</w:t>
      </w:r>
      <w:r w:rsidRPr="001D18A7">
        <w:rPr>
          <w:rFonts w:ascii="Calibri" w:hAnsi="Calibri" w:cs="Calibri"/>
          <w:noProof/>
          <w:sz w:val="28"/>
          <w:szCs w:val="24"/>
        </w:rPr>
        <w:t xml:space="preserve">, </w:t>
      </w:r>
      <w:r w:rsidRPr="001D18A7">
        <w:rPr>
          <w:rFonts w:ascii="Calibri" w:hAnsi="Calibri" w:cs="Calibri"/>
          <w:i/>
          <w:iCs/>
          <w:noProof/>
          <w:sz w:val="28"/>
          <w:szCs w:val="24"/>
        </w:rPr>
        <w:t>117</w:t>
      </w:r>
      <w:r w:rsidRPr="001D18A7">
        <w:rPr>
          <w:rFonts w:ascii="Calibri" w:hAnsi="Calibri" w:cs="Calibri"/>
          <w:noProof/>
          <w:sz w:val="28"/>
          <w:szCs w:val="24"/>
        </w:rPr>
        <w:t>, 11–28.</w:t>
      </w:r>
    </w:p>
    <w:p w14:paraId="2CC14227"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Cheng, H., Damerow, L., Sun, Y., &amp; Blanke, M. (2017). Early yield prediction using image analysis of apple fruit and tree canopy features with neural networks. </w:t>
      </w:r>
      <w:r w:rsidRPr="001D18A7">
        <w:rPr>
          <w:rFonts w:ascii="Calibri" w:hAnsi="Calibri" w:cs="Calibri"/>
          <w:i/>
          <w:iCs/>
          <w:noProof/>
          <w:sz w:val="28"/>
          <w:szCs w:val="24"/>
        </w:rPr>
        <w:t>Journal of Imaging</w:t>
      </w:r>
      <w:r w:rsidRPr="001D18A7">
        <w:rPr>
          <w:rFonts w:ascii="Calibri" w:hAnsi="Calibri" w:cs="Calibri"/>
          <w:noProof/>
          <w:sz w:val="28"/>
          <w:szCs w:val="24"/>
        </w:rPr>
        <w:t xml:space="preserve">, </w:t>
      </w:r>
      <w:r w:rsidRPr="001D18A7">
        <w:rPr>
          <w:rFonts w:ascii="Calibri" w:hAnsi="Calibri" w:cs="Calibri"/>
          <w:i/>
          <w:iCs/>
          <w:noProof/>
          <w:sz w:val="28"/>
          <w:szCs w:val="24"/>
        </w:rPr>
        <w:t>3</w:t>
      </w:r>
      <w:r w:rsidRPr="001D18A7">
        <w:rPr>
          <w:rFonts w:ascii="Calibri" w:hAnsi="Calibri" w:cs="Calibri"/>
          <w:noProof/>
          <w:sz w:val="28"/>
          <w:szCs w:val="24"/>
        </w:rPr>
        <w:t>(1), 6.</w:t>
      </w:r>
    </w:p>
    <w:p w14:paraId="0D139CF3"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Cohen, T., &amp; Welling, M. (2016). Group equivariant convolutional networks. </w:t>
      </w:r>
      <w:r w:rsidRPr="001D18A7">
        <w:rPr>
          <w:rFonts w:ascii="Calibri" w:hAnsi="Calibri" w:cs="Calibri"/>
          <w:i/>
          <w:iCs/>
          <w:noProof/>
          <w:sz w:val="28"/>
          <w:szCs w:val="24"/>
        </w:rPr>
        <w:t>International Conference on Machine Learning</w:t>
      </w:r>
      <w:r w:rsidRPr="001D18A7">
        <w:rPr>
          <w:rFonts w:ascii="Calibri" w:hAnsi="Calibri" w:cs="Calibri"/>
          <w:noProof/>
          <w:sz w:val="28"/>
          <w:szCs w:val="24"/>
        </w:rPr>
        <w:t>, 2990–2999.</w:t>
      </w:r>
    </w:p>
    <w:p w14:paraId="4478D465"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Dahl, G. E., Sainath, T. N., &amp; Hinton, G. E. (2013). Improving deep neural networks for LVCSR using rectified linear units and dropout. </w:t>
      </w:r>
      <w:r w:rsidRPr="001D18A7">
        <w:rPr>
          <w:rFonts w:ascii="Calibri" w:hAnsi="Calibri" w:cs="Calibri"/>
          <w:i/>
          <w:iCs/>
          <w:noProof/>
          <w:sz w:val="28"/>
          <w:szCs w:val="24"/>
        </w:rPr>
        <w:t>2013 IEEE International Conference on Acoustics, Speech and Signal Processing</w:t>
      </w:r>
      <w:r w:rsidRPr="001D18A7">
        <w:rPr>
          <w:rFonts w:ascii="Calibri" w:hAnsi="Calibri" w:cs="Calibri"/>
          <w:noProof/>
          <w:sz w:val="28"/>
          <w:szCs w:val="24"/>
        </w:rPr>
        <w:t>, 8609–8613.</w:t>
      </w:r>
    </w:p>
    <w:p w14:paraId="6A78F06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Dashuta, A., &amp; Klapp, I. (2018). Melon Recognition in UAV Images to Estimate Yield of a Breeding Process. </w:t>
      </w:r>
      <w:r w:rsidRPr="001D18A7">
        <w:rPr>
          <w:rFonts w:ascii="Calibri" w:hAnsi="Calibri" w:cs="Calibri"/>
          <w:i/>
          <w:iCs/>
          <w:noProof/>
          <w:sz w:val="28"/>
          <w:szCs w:val="24"/>
        </w:rPr>
        <w:t>Optics and Photonics for Energy and the Environment</w:t>
      </w:r>
      <w:r w:rsidRPr="001D18A7">
        <w:rPr>
          <w:rFonts w:ascii="Calibri" w:hAnsi="Calibri" w:cs="Calibri"/>
          <w:noProof/>
          <w:sz w:val="28"/>
          <w:szCs w:val="24"/>
        </w:rPr>
        <w:t>, ET4A--2.</w:t>
      </w:r>
    </w:p>
    <w:p w14:paraId="3CAC2EE2"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Donahue, J., Jia, Y., Vinyals, O., Hoffman, J., Zhang, N., Tzeng, E., &amp; Darrell, T. (2014). Decaf: A deep convolutional activation feature for generic visual recognition. </w:t>
      </w:r>
      <w:r w:rsidRPr="001D18A7">
        <w:rPr>
          <w:rFonts w:ascii="Calibri" w:hAnsi="Calibri" w:cs="Calibri"/>
          <w:i/>
          <w:iCs/>
          <w:noProof/>
          <w:sz w:val="28"/>
          <w:szCs w:val="24"/>
        </w:rPr>
        <w:t>International Conference on Machine Learning</w:t>
      </w:r>
      <w:r w:rsidRPr="001D18A7">
        <w:rPr>
          <w:rFonts w:ascii="Calibri" w:hAnsi="Calibri" w:cs="Calibri"/>
          <w:noProof/>
          <w:sz w:val="28"/>
          <w:szCs w:val="24"/>
        </w:rPr>
        <w:t>, 647–655.</w:t>
      </w:r>
    </w:p>
    <w:p w14:paraId="348F712A"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Dyrmann, M., Jørgensen, R. N., &amp; Midtiby, H. S. (2017). RoboWeedSupport-Detection of weed locations in leaf occluded </w:t>
      </w:r>
      <w:r w:rsidRPr="001D18A7">
        <w:rPr>
          <w:rFonts w:ascii="Calibri" w:hAnsi="Calibri" w:cs="Calibri"/>
          <w:noProof/>
          <w:sz w:val="28"/>
          <w:szCs w:val="24"/>
        </w:rPr>
        <w:lastRenderedPageBreak/>
        <w:t xml:space="preserve">cereal crops using a fully convolutional neural network. </w:t>
      </w:r>
      <w:r w:rsidRPr="001D18A7">
        <w:rPr>
          <w:rFonts w:ascii="Calibri" w:hAnsi="Calibri" w:cs="Calibri"/>
          <w:i/>
          <w:iCs/>
          <w:noProof/>
          <w:sz w:val="28"/>
          <w:szCs w:val="24"/>
        </w:rPr>
        <w:t>Advances in Animal Biosciences</w:t>
      </w:r>
      <w:r w:rsidRPr="001D18A7">
        <w:rPr>
          <w:rFonts w:ascii="Calibri" w:hAnsi="Calibri" w:cs="Calibri"/>
          <w:noProof/>
          <w:sz w:val="28"/>
          <w:szCs w:val="24"/>
        </w:rPr>
        <w:t xml:space="preserve">, </w:t>
      </w:r>
      <w:r w:rsidRPr="001D18A7">
        <w:rPr>
          <w:rFonts w:ascii="Calibri" w:hAnsi="Calibri" w:cs="Calibri"/>
          <w:i/>
          <w:iCs/>
          <w:noProof/>
          <w:sz w:val="28"/>
          <w:szCs w:val="24"/>
        </w:rPr>
        <w:t>8</w:t>
      </w:r>
      <w:r w:rsidRPr="001D18A7">
        <w:rPr>
          <w:rFonts w:ascii="Calibri" w:hAnsi="Calibri" w:cs="Calibri"/>
          <w:noProof/>
          <w:sz w:val="28"/>
          <w:szCs w:val="24"/>
        </w:rPr>
        <w:t>(2), 842–847.</w:t>
      </w:r>
    </w:p>
    <w:p w14:paraId="7DF522A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Dyrmann, M., Karstoft, H., &amp; Midtiby, H. S. (2016). Plant species classification using deep convolutional neural network. </w:t>
      </w:r>
      <w:r w:rsidRPr="001D18A7">
        <w:rPr>
          <w:rFonts w:ascii="Calibri" w:hAnsi="Calibri" w:cs="Calibri"/>
          <w:i/>
          <w:iCs/>
          <w:noProof/>
          <w:sz w:val="28"/>
          <w:szCs w:val="24"/>
        </w:rPr>
        <w:t>Biosystems Engineering</w:t>
      </w:r>
      <w:r w:rsidRPr="001D18A7">
        <w:rPr>
          <w:rFonts w:ascii="Calibri" w:hAnsi="Calibri" w:cs="Calibri"/>
          <w:noProof/>
          <w:sz w:val="28"/>
          <w:szCs w:val="24"/>
        </w:rPr>
        <w:t xml:space="preserve">, </w:t>
      </w:r>
      <w:r w:rsidRPr="001D18A7">
        <w:rPr>
          <w:rFonts w:ascii="Calibri" w:hAnsi="Calibri" w:cs="Calibri"/>
          <w:i/>
          <w:iCs/>
          <w:noProof/>
          <w:sz w:val="28"/>
          <w:szCs w:val="24"/>
        </w:rPr>
        <w:t>151</w:t>
      </w:r>
      <w:r w:rsidRPr="001D18A7">
        <w:rPr>
          <w:rFonts w:ascii="Calibri" w:hAnsi="Calibri" w:cs="Calibri"/>
          <w:noProof/>
          <w:sz w:val="28"/>
          <w:szCs w:val="24"/>
        </w:rPr>
        <w:t>, 72–80.</w:t>
      </w:r>
    </w:p>
    <w:p w14:paraId="403F9565"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Dyrmann, M., Mortensen, A. K., Midtiby, H. S., &amp; Jørgensen, R. N. (2016). Pixel-wise classification of weeds and crops in images by using a fully convolutional neural network. </w:t>
      </w:r>
      <w:r w:rsidRPr="001D18A7">
        <w:rPr>
          <w:rFonts w:ascii="Calibri" w:hAnsi="Calibri" w:cs="Calibri"/>
          <w:i/>
          <w:iCs/>
          <w:noProof/>
          <w:sz w:val="28"/>
          <w:szCs w:val="24"/>
        </w:rPr>
        <w:t>Proceedings of the International Conference on Agricultural Engineering, Aarhus, Denmark</w:t>
      </w:r>
      <w:r w:rsidRPr="001D18A7">
        <w:rPr>
          <w:rFonts w:ascii="Calibri" w:hAnsi="Calibri" w:cs="Calibri"/>
          <w:noProof/>
          <w:sz w:val="28"/>
          <w:szCs w:val="24"/>
        </w:rPr>
        <w:t>, 26–29.</w:t>
      </w:r>
    </w:p>
    <w:p w14:paraId="62532206"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Everingham, M., Van Gool, L., Williams, C. K. I., Winn, J., &amp; Zisserman, A. (2010). The pascal visual object classes (voc) challenge. </w:t>
      </w:r>
      <w:r w:rsidRPr="001D18A7">
        <w:rPr>
          <w:rFonts w:ascii="Calibri" w:hAnsi="Calibri" w:cs="Calibri"/>
          <w:i/>
          <w:iCs/>
          <w:noProof/>
          <w:sz w:val="28"/>
          <w:szCs w:val="24"/>
        </w:rPr>
        <w:t>International Journal of Computer Vision</w:t>
      </w:r>
      <w:r w:rsidRPr="001D18A7">
        <w:rPr>
          <w:rFonts w:ascii="Calibri" w:hAnsi="Calibri" w:cs="Calibri"/>
          <w:noProof/>
          <w:sz w:val="28"/>
          <w:szCs w:val="24"/>
        </w:rPr>
        <w:t xml:space="preserve">, </w:t>
      </w:r>
      <w:r w:rsidRPr="001D18A7">
        <w:rPr>
          <w:rFonts w:ascii="Calibri" w:hAnsi="Calibri" w:cs="Calibri"/>
          <w:i/>
          <w:iCs/>
          <w:noProof/>
          <w:sz w:val="28"/>
          <w:szCs w:val="24"/>
        </w:rPr>
        <w:t>88</w:t>
      </w:r>
      <w:r w:rsidRPr="001D18A7">
        <w:rPr>
          <w:rFonts w:ascii="Calibri" w:hAnsi="Calibri" w:cs="Calibri"/>
          <w:noProof/>
          <w:sz w:val="28"/>
          <w:szCs w:val="24"/>
        </w:rPr>
        <w:t>(2), 303–338.</w:t>
      </w:r>
    </w:p>
    <w:p w14:paraId="2A4D3452"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Farjon, G., Krikeb, O., Hillel, A. B., &amp; Alchanatis, V. (2019). Detection and counting of flowers on apple trees for better chemical thinning decisions. </w:t>
      </w:r>
      <w:r w:rsidRPr="001D18A7">
        <w:rPr>
          <w:rFonts w:ascii="Calibri" w:hAnsi="Calibri" w:cs="Calibri"/>
          <w:i/>
          <w:iCs/>
          <w:noProof/>
          <w:sz w:val="28"/>
          <w:szCs w:val="24"/>
        </w:rPr>
        <w:t>Precision Agriculture</w:t>
      </w:r>
      <w:r w:rsidRPr="001D18A7">
        <w:rPr>
          <w:rFonts w:ascii="Calibri" w:hAnsi="Calibri" w:cs="Calibri"/>
          <w:noProof/>
          <w:sz w:val="28"/>
          <w:szCs w:val="24"/>
        </w:rPr>
        <w:t>.</w:t>
      </w:r>
    </w:p>
    <w:p w14:paraId="6EDCF61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Feng, Y., Peng, Y., Cui, N., Gong, D., &amp; Zhang, K. (2017). Modeling reference evapotranspiration using extreme learning machine and generalized regression neural network only with temperature data. </w:t>
      </w:r>
      <w:r w:rsidRPr="001D18A7">
        <w:rPr>
          <w:rFonts w:ascii="Calibri" w:hAnsi="Calibri" w:cs="Calibri"/>
          <w:i/>
          <w:iCs/>
          <w:noProof/>
          <w:sz w:val="28"/>
          <w:szCs w:val="24"/>
        </w:rPr>
        <w:t>Computers and Electronics in Agriculture</w:t>
      </w:r>
      <w:r w:rsidRPr="001D18A7">
        <w:rPr>
          <w:rFonts w:ascii="Calibri" w:hAnsi="Calibri" w:cs="Calibri"/>
          <w:noProof/>
          <w:sz w:val="28"/>
          <w:szCs w:val="24"/>
        </w:rPr>
        <w:t xml:space="preserve">, </w:t>
      </w:r>
      <w:r w:rsidRPr="001D18A7">
        <w:rPr>
          <w:rFonts w:ascii="Calibri" w:hAnsi="Calibri" w:cs="Calibri"/>
          <w:i/>
          <w:iCs/>
          <w:noProof/>
          <w:sz w:val="28"/>
          <w:szCs w:val="24"/>
        </w:rPr>
        <w:t>136</w:t>
      </w:r>
      <w:r w:rsidRPr="001D18A7">
        <w:rPr>
          <w:rFonts w:ascii="Calibri" w:hAnsi="Calibri" w:cs="Calibri"/>
          <w:noProof/>
          <w:sz w:val="28"/>
          <w:szCs w:val="24"/>
        </w:rPr>
        <w:t>, 71–78.</w:t>
      </w:r>
    </w:p>
    <w:p w14:paraId="2DD9DB6C"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Floyd, F., &amp; Sabins, J. R. (1987). Remote sensing principles and interpretation. </w:t>
      </w:r>
      <w:r w:rsidRPr="001D18A7">
        <w:rPr>
          <w:rFonts w:ascii="Calibri" w:hAnsi="Calibri" w:cs="Calibri"/>
          <w:i/>
          <w:iCs/>
          <w:noProof/>
          <w:sz w:val="28"/>
          <w:szCs w:val="24"/>
        </w:rPr>
        <w:t>2nd, Edition</w:t>
      </w:r>
      <w:r w:rsidRPr="001D18A7">
        <w:rPr>
          <w:rFonts w:ascii="Calibri" w:hAnsi="Calibri" w:cs="Calibri"/>
          <w:noProof/>
          <w:sz w:val="28"/>
          <w:szCs w:val="24"/>
        </w:rPr>
        <w:t>, 1–12.</w:t>
      </w:r>
    </w:p>
    <w:p w14:paraId="19C39CDF"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Girshick, R. (2015). Fast r-cnn. </w:t>
      </w:r>
      <w:r w:rsidRPr="001D18A7">
        <w:rPr>
          <w:rFonts w:ascii="Calibri" w:hAnsi="Calibri" w:cs="Calibri"/>
          <w:i/>
          <w:iCs/>
          <w:noProof/>
          <w:sz w:val="28"/>
          <w:szCs w:val="24"/>
        </w:rPr>
        <w:t>Proceedings of the IEEE International Conference on Computer Vision</w:t>
      </w:r>
      <w:r w:rsidRPr="001D18A7">
        <w:rPr>
          <w:rFonts w:ascii="Calibri" w:hAnsi="Calibri" w:cs="Calibri"/>
          <w:noProof/>
          <w:sz w:val="28"/>
          <w:szCs w:val="24"/>
        </w:rPr>
        <w:t>, 1440–1448.</w:t>
      </w:r>
    </w:p>
    <w:p w14:paraId="0065DA4D"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Girshick, R., Donahue, J., Darrell, T., &amp; Malik, J. (2014). Rich feature hierarchies for accurate object detection and semantic segmentation. </w:t>
      </w:r>
      <w:r w:rsidRPr="001D18A7">
        <w:rPr>
          <w:rFonts w:ascii="Calibri" w:hAnsi="Calibri" w:cs="Calibri"/>
          <w:i/>
          <w:iCs/>
          <w:noProof/>
          <w:sz w:val="28"/>
          <w:szCs w:val="24"/>
        </w:rPr>
        <w:t>Proceedings of the IEEE Conference on Computer Vision and Pattern Recognition</w:t>
      </w:r>
      <w:r w:rsidRPr="001D18A7">
        <w:rPr>
          <w:rFonts w:ascii="Calibri" w:hAnsi="Calibri" w:cs="Calibri"/>
          <w:noProof/>
          <w:sz w:val="28"/>
          <w:szCs w:val="24"/>
        </w:rPr>
        <w:t>, 580–587.</w:t>
      </w:r>
    </w:p>
    <w:p w14:paraId="5E7473C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Girshick, R., Donahue, J., Darrell, T., &amp; Malik, J. (2016). Region-Based Convolutional Networks for Accurate Object Detection and Segmentation. </w:t>
      </w:r>
      <w:r w:rsidRPr="001D18A7">
        <w:rPr>
          <w:rFonts w:ascii="Calibri" w:hAnsi="Calibri" w:cs="Calibri"/>
          <w:i/>
          <w:iCs/>
          <w:noProof/>
          <w:sz w:val="28"/>
          <w:szCs w:val="24"/>
        </w:rPr>
        <w:t>IEEE Transactions on Pattern Analysis and Machine Intelligence</w:t>
      </w:r>
      <w:r w:rsidRPr="001D18A7">
        <w:rPr>
          <w:rFonts w:ascii="Calibri" w:hAnsi="Calibri" w:cs="Calibri"/>
          <w:noProof/>
          <w:sz w:val="28"/>
          <w:szCs w:val="24"/>
        </w:rPr>
        <w:t xml:space="preserve">, </w:t>
      </w:r>
      <w:r w:rsidRPr="001D18A7">
        <w:rPr>
          <w:rFonts w:ascii="Calibri" w:hAnsi="Calibri" w:cs="Calibri"/>
          <w:i/>
          <w:iCs/>
          <w:noProof/>
          <w:sz w:val="28"/>
          <w:szCs w:val="24"/>
        </w:rPr>
        <w:t>38</w:t>
      </w:r>
      <w:r w:rsidRPr="001D18A7">
        <w:rPr>
          <w:rFonts w:ascii="Calibri" w:hAnsi="Calibri" w:cs="Calibri"/>
          <w:noProof/>
          <w:sz w:val="28"/>
          <w:szCs w:val="24"/>
        </w:rPr>
        <w:t>(1), 142–158. https://doi.org/10.1109/TPAMI.2015.2437384</w:t>
      </w:r>
    </w:p>
    <w:p w14:paraId="348B18F3"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Gongal, A., Amatya, S., Karkee, M., Zhang, Q., &amp; Lewis, K. (2015). Sensors and systems for fruit detection and localization: A review. </w:t>
      </w:r>
      <w:r w:rsidRPr="001D18A7">
        <w:rPr>
          <w:rFonts w:ascii="Calibri" w:hAnsi="Calibri" w:cs="Calibri"/>
          <w:i/>
          <w:iCs/>
          <w:noProof/>
          <w:sz w:val="28"/>
          <w:szCs w:val="24"/>
        </w:rPr>
        <w:t>Computers and Electronics in Agriculture</w:t>
      </w:r>
      <w:r w:rsidRPr="001D18A7">
        <w:rPr>
          <w:rFonts w:ascii="Calibri" w:hAnsi="Calibri" w:cs="Calibri"/>
          <w:noProof/>
          <w:sz w:val="28"/>
          <w:szCs w:val="24"/>
        </w:rPr>
        <w:t xml:space="preserve">, </w:t>
      </w:r>
      <w:r w:rsidRPr="001D18A7">
        <w:rPr>
          <w:rFonts w:ascii="Calibri" w:hAnsi="Calibri" w:cs="Calibri"/>
          <w:i/>
          <w:iCs/>
          <w:noProof/>
          <w:sz w:val="28"/>
          <w:szCs w:val="24"/>
        </w:rPr>
        <w:t>116</w:t>
      </w:r>
      <w:r w:rsidRPr="001D18A7">
        <w:rPr>
          <w:rFonts w:ascii="Calibri" w:hAnsi="Calibri" w:cs="Calibri"/>
          <w:noProof/>
          <w:sz w:val="28"/>
          <w:szCs w:val="24"/>
        </w:rPr>
        <w:t>, 8–19.</w:t>
      </w:r>
    </w:p>
    <w:p w14:paraId="57490136"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lastRenderedPageBreak/>
        <w:t xml:space="preserve">Gonzalo, M. J., Brewer, M. T., Anderson, C., Sullivan, D., Gray, S., &amp; van der Knaap, E. (2009). Tomato fruit shape analysis using morphometric and morphology attributes implemented in Tomato Analyzer software program. </w:t>
      </w:r>
      <w:r w:rsidRPr="001D18A7">
        <w:rPr>
          <w:rFonts w:ascii="Calibri" w:hAnsi="Calibri" w:cs="Calibri"/>
          <w:i/>
          <w:iCs/>
          <w:noProof/>
          <w:sz w:val="28"/>
          <w:szCs w:val="24"/>
        </w:rPr>
        <w:t>Journal of the American Society for Horticultural Science</w:t>
      </w:r>
      <w:r w:rsidRPr="001D18A7">
        <w:rPr>
          <w:rFonts w:ascii="Calibri" w:hAnsi="Calibri" w:cs="Calibri"/>
          <w:noProof/>
          <w:sz w:val="28"/>
          <w:szCs w:val="24"/>
        </w:rPr>
        <w:t xml:space="preserve">, </w:t>
      </w:r>
      <w:r w:rsidRPr="001D18A7">
        <w:rPr>
          <w:rFonts w:ascii="Calibri" w:hAnsi="Calibri" w:cs="Calibri"/>
          <w:i/>
          <w:iCs/>
          <w:noProof/>
          <w:sz w:val="28"/>
          <w:szCs w:val="24"/>
        </w:rPr>
        <w:t>134</w:t>
      </w:r>
      <w:r w:rsidRPr="001D18A7">
        <w:rPr>
          <w:rFonts w:ascii="Calibri" w:hAnsi="Calibri" w:cs="Calibri"/>
          <w:noProof/>
          <w:sz w:val="28"/>
          <w:szCs w:val="24"/>
        </w:rPr>
        <w:t>(1), 77–87.</w:t>
      </w:r>
    </w:p>
    <w:p w14:paraId="26C053C7"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Goodfellow, I., Bengio, Y., &amp; Courville, A. (2016). </w:t>
      </w:r>
      <w:r w:rsidRPr="001D18A7">
        <w:rPr>
          <w:rFonts w:ascii="Calibri" w:hAnsi="Calibri" w:cs="Calibri"/>
          <w:i/>
          <w:iCs/>
          <w:noProof/>
          <w:sz w:val="28"/>
          <w:szCs w:val="24"/>
        </w:rPr>
        <w:t>Deep Learning</w:t>
      </w:r>
      <w:r w:rsidRPr="001D18A7">
        <w:rPr>
          <w:rFonts w:ascii="Calibri" w:hAnsi="Calibri" w:cs="Calibri"/>
          <w:noProof/>
          <w:sz w:val="28"/>
          <w:szCs w:val="24"/>
        </w:rPr>
        <w:t>. MIT Press.</w:t>
      </w:r>
    </w:p>
    <w:p w14:paraId="3B5AC6FF"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Grinblat, G. L., Uzal, L. C., Larese, M. G., &amp; Granitto, P. M. (2016). Deep learning for plant identification using vein morphological patterns. </w:t>
      </w:r>
      <w:r w:rsidRPr="001D18A7">
        <w:rPr>
          <w:rFonts w:ascii="Calibri" w:hAnsi="Calibri" w:cs="Calibri"/>
          <w:i/>
          <w:iCs/>
          <w:noProof/>
          <w:sz w:val="28"/>
          <w:szCs w:val="24"/>
        </w:rPr>
        <w:t>Computers and Electronics in Agriculture</w:t>
      </w:r>
      <w:r w:rsidRPr="001D18A7">
        <w:rPr>
          <w:rFonts w:ascii="Calibri" w:hAnsi="Calibri" w:cs="Calibri"/>
          <w:noProof/>
          <w:sz w:val="28"/>
          <w:szCs w:val="24"/>
        </w:rPr>
        <w:t xml:space="preserve">, </w:t>
      </w:r>
      <w:r w:rsidRPr="001D18A7">
        <w:rPr>
          <w:rFonts w:ascii="Calibri" w:hAnsi="Calibri" w:cs="Calibri"/>
          <w:i/>
          <w:iCs/>
          <w:noProof/>
          <w:sz w:val="28"/>
          <w:szCs w:val="24"/>
        </w:rPr>
        <w:t>127</w:t>
      </w:r>
      <w:r w:rsidRPr="001D18A7">
        <w:rPr>
          <w:rFonts w:ascii="Calibri" w:hAnsi="Calibri" w:cs="Calibri"/>
          <w:noProof/>
          <w:sz w:val="28"/>
          <w:szCs w:val="24"/>
        </w:rPr>
        <w:t>, 418–424.</w:t>
      </w:r>
    </w:p>
    <w:p w14:paraId="2490E5FA"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Groover, M. P. (2007). </w:t>
      </w:r>
      <w:r w:rsidRPr="001D18A7">
        <w:rPr>
          <w:rFonts w:ascii="Calibri" w:hAnsi="Calibri" w:cs="Calibri"/>
          <w:i/>
          <w:iCs/>
          <w:noProof/>
          <w:sz w:val="28"/>
          <w:szCs w:val="24"/>
        </w:rPr>
        <w:t>Automation, production systems, and computer-integrated manufacturing</w:t>
      </w:r>
      <w:r w:rsidRPr="001D18A7">
        <w:rPr>
          <w:rFonts w:ascii="Calibri" w:hAnsi="Calibri" w:cs="Calibri"/>
          <w:noProof/>
          <w:sz w:val="28"/>
          <w:szCs w:val="24"/>
        </w:rPr>
        <w:t>. Prentice Hall Press.</w:t>
      </w:r>
    </w:p>
    <w:p w14:paraId="65D36A4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Guo, Y., Liu, Y., Oerlemans, A., Lao, S., Wu, S., &amp; Lew, M. S. (2016). Deep learning for visual understanding: A review. </w:t>
      </w:r>
      <w:r w:rsidRPr="001D18A7">
        <w:rPr>
          <w:rFonts w:ascii="Calibri" w:hAnsi="Calibri" w:cs="Calibri"/>
          <w:i/>
          <w:iCs/>
          <w:noProof/>
          <w:sz w:val="28"/>
          <w:szCs w:val="24"/>
        </w:rPr>
        <w:t>Neurocomputing</w:t>
      </w:r>
      <w:r w:rsidRPr="001D18A7">
        <w:rPr>
          <w:rFonts w:ascii="Calibri" w:hAnsi="Calibri" w:cs="Calibri"/>
          <w:noProof/>
          <w:sz w:val="28"/>
          <w:szCs w:val="24"/>
        </w:rPr>
        <w:t xml:space="preserve">, </w:t>
      </w:r>
      <w:r w:rsidRPr="001D18A7">
        <w:rPr>
          <w:rFonts w:ascii="Calibri" w:hAnsi="Calibri" w:cs="Calibri"/>
          <w:i/>
          <w:iCs/>
          <w:noProof/>
          <w:sz w:val="28"/>
          <w:szCs w:val="24"/>
        </w:rPr>
        <w:t>187</w:t>
      </w:r>
      <w:r w:rsidRPr="001D18A7">
        <w:rPr>
          <w:rFonts w:ascii="Calibri" w:hAnsi="Calibri" w:cs="Calibri"/>
          <w:noProof/>
          <w:sz w:val="28"/>
          <w:szCs w:val="24"/>
        </w:rPr>
        <w:t>, 27–48.</w:t>
      </w:r>
    </w:p>
    <w:p w14:paraId="7AA12A6A"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Gustafsson, H., Claesson, I., &amp; Nordholm, S. (2001). </w:t>
      </w:r>
      <w:r w:rsidRPr="001D18A7">
        <w:rPr>
          <w:rFonts w:ascii="Calibri" w:hAnsi="Calibri" w:cs="Calibri"/>
          <w:i/>
          <w:iCs/>
          <w:noProof/>
          <w:sz w:val="28"/>
          <w:szCs w:val="24"/>
        </w:rPr>
        <w:t>Signal noise reduction by spectral subtraction using linear convolution and casual filtering</w:t>
      </w:r>
      <w:r w:rsidRPr="001D18A7">
        <w:rPr>
          <w:rFonts w:ascii="Calibri" w:hAnsi="Calibri" w:cs="Calibri"/>
          <w:noProof/>
          <w:sz w:val="28"/>
          <w:szCs w:val="24"/>
        </w:rPr>
        <w:t>. Google Patents.</w:t>
      </w:r>
    </w:p>
    <w:p w14:paraId="13E511AE"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Habaragamuwa, H., Ogawa, Y., Suzuki, T., Shiigi, T., Ono, M., &amp; Kondo, N. (2018). Detecting greenhouse strawberries (mature and immature), using deep convolutional neural network. </w:t>
      </w:r>
      <w:r w:rsidRPr="001D18A7">
        <w:rPr>
          <w:rFonts w:ascii="Calibri" w:hAnsi="Calibri" w:cs="Calibri"/>
          <w:i/>
          <w:iCs/>
          <w:noProof/>
          <w:sz w:val="28"/>
          <w:szCs w:val="24"/>
        </w:rPr>
        <w:t>Engineering in Agriculture, Environment and Food</w:t>
      </w:r>
      <w:r w:rsidRPr="001D18A7">
        <w:rPr>
          <w:rFonts w:ascii="Calibri" w:hAnsi="Calibri" w:cs="Calibri"/>
          <w:noProof/>
          <w:sz w:val="28"/>
          <w:szCs w:val="24"/>
        </w:rPr>
        <w:t xml:space="preserve">, </w:t>
      </w:r>
      <w:r w:rsidRPr="001D18A7">
        <w:rPr>
          <w:rFonts w:ascii="Calibri" w:hAnsi="Calibri" w:cs="Calibri"/>
          <w:i/>
          <w:iCs/>
          <w:noProof/>
          <w:sz w:val="28"/>
          <w:szCs w:val="24"/>
        </w:rPr>
        <w:t>11</w:t>
      </w:r>
      <w:r w:rsidRPr="001D18A7">
        <w:rPr>
          <w:rFonts w:ascii="Calibri" w:hAnsi="Calibri" w:cs="Calibri"/>
          <w:noProof/>
          <w:sz w:val="28"/>
          <w:szCs w:val="24"/>
        </w:rPr>
        <w:t>(3), 127–138.</w:t>
      </w:r>
    </w:p>
    <w:p w14:paraId="55E40CB6"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Hall, D., McCool, C., Dayoub, F., Sunderhauf, N., &amp; Upcroft, B. (2015). Evaluation of features for leaf classification in challenging conditions. </w:t>
      </w:r>
      <w:r w:rsidRPr="001D18A7">
        <w:rPr>
          <w:rFonts w:ascii="Calibri" w:hAnsi="Calibri" w:cs="Calibri"/>
          <w:i/>
          <w:iCs/>
          <w:noProof/>
          <w:sz w:val="28"/>
          <w:szCs w:val="24"/>
        </w:rPr>
        <w:t>2015 IEEE Winter Conference on Applications of Computer Vision</w:t>
      </w:r>
      <w:r w:rsidRPr="001D18A7">
        <w:rPr>
          <w:rFonts w:ascii="Calibri" w:hAnsi="Calibri" w:cs="Calibri"/>
          <w:noProof/>
          <w:sz w:val="28"/>
          <w:szCs w:val="24"/>
        </w:rPr>
        <w:t>, 797–804.</w:t>
      </w:r>
    </w:p>
    <w:p w14:paraId="28C88D6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Han, J., &amp; Moraga, C. (1995). The influence of the sigmoid function parameters on the speed of backpropagation learning. </w:t>
      </w:r>
      <w:r w:rsidRPr="001D18A7">
        <w:rPr>
          <w:rFonts w:ascii="Calibri" w:hAnsi="Calibri" w:cs="Calibri"/>
          <w:i/>
          <w:iCs/>
          <w:noProof/>
          <w:sz w:val="28"/>
          <w:szCs w:val="24"/>
        </w:rPr>
        <w:t>International Workshop on Artificial Neural Networks</w:t>
      </w:r>
      <w:r w:rsidRPr="001D18A7">
        <w:rPr>
          <w:rFonts w:ascii="Calibri" w:hAnsi="Calibri" w:cs="Calibri"/>
          <w:noProof/>
          <w:sz w:val="28"/>
          <w:szCs w:val="24"/>
        </w:rPr>
        <w:t>, 195–201.</w:t>
      </w:r>
    </w:p>
    <w:p w14:paraId="30E5F98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Hansen, M. F., Smith, M. L., Smith, L. N., Salter, M. G., Baxter, E. M., Farish, M., &amp; Grieve, B. (2018). Towards on-farm pig face recognition using convolutional neural networks. </w:t>
      </w:r>
      <w:r w:rsidRPr="001D18A7">
        <w:rPr>
          <w:rFonts w:ascii="Calibri" w:hAnsi="Calibri" w:cs="Calibri"/>
          <w:i/>
          <w:iCs/>
          <w:noProof/>
          <w:sz w:val="28"/>
          <w:szCs w:val="24"/>
        </w:rPr>
        <w:t>Computers in Industry</w:t>
      </w:r>
      <w:r w:rsidRPr="001D18A7">
        <w:rPr>
          <w:rFonts w:ascii="Calibri" w:hAnsi="Calibri" w:cs="Calibri"/>
          <w:noProof/>
          <w:sz w:val="28"/>
          <w:szCs w:val="24"/>
        </w:rPr>
        <w:t xml:space="preserve">, </w:t>
      </w:r>
      <w:r w:rsidRPr="001D18A7">
        <w:rPr>
          <w:rFonts w:ascii="Calibri" w:hAnsi="Calibri" w:cs="Calibri"/>
          <w:i/>
          <w:iCs/>
          <w:noProof/>
          <w:sz w:val="28"/>
          <w:szCs w:val="24"/>
        </w:rPr>
        <w:t>98</w:t>
      </w:r>
      <w:r w:rsidRPr="001D18A7">
        <w:rPr>
          <w:rFonts w:ascii="Calibri" w:hAnsi="Calibri" w:cs="Calibri"/>
          <w:noProof/>
          <w:sz w:val="28"/>
          <w:szCs w:val="24"/>
        </w:rPr>
        <w:t>, 145–152.</w:t>
      </w:r>
    </w:p>
    <w:p w14:paraId="01A321C4"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He, K., Gkioxari, G., Dollár, P., &amp; Girshick, R. (2017). Mask r-cnn. </w:t>
      </w:r>
      <w:r w:rsidRPr="001D18A7">
        <w:rPr>
          <w:rFonts w:ascii="Calibri" w:hAnsi="Calibri" w:cs="Calibri"/>
          <w:i/>
          <w:iCs/>
          <w:noProof/>
          <w:sz w:val="28"/>
          <w:szCs w:val="24"/>
        </w:rPr>
        <w:t>Proceedings of the IEEE International Conference on Computer Vision</w:t>
      </w:r>
      <w:r w:rsidRPr="001D18A7">
        <w:rPr>
          <w:rFonts w:ascii="Calibri" w:hAnsi="Calibri" w:cs="Calibri"/>
          <w:noProof/>
          <w:sz w:val="28"/>
          <w:szCs w:val="24"/>
        </w:rPr>
        <w:t>, 2961–2969.</w:t>
      </w:r>
    </w:p>
    <w:p w14:paraId="6A530EA1"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lastRenderedPageBreak/>
        <w:t xml:space="preserve">He, K., Zhang, X., Ren, S., &amp; Sun, J. (2016). Deep residual learning for image recognition. </w:t>
      </w:r>
      <w:r w:rsidRPr="001D18A7">
        <w:rPr>
          <w:rFonts w:ascii="Calibri" w:hAnsi="Calibri" w:cs="Calibri"/>
          <w:i/>
          <w:iCs/>
          <w:noProof/>
          <w:sz w:val="28"/>
          <w:szCs w:val="24"/>
        </w:rPr>
        <w:t>Proceedings of the IEEE Conference on Computer Vision and Pattern Recognition</w:t>
      </w:r>
      <w:r w:rsidRPr="001D18A7">
        <w:rPr>
          <w:rFonts w:ascii="Calibri" w:hAnsi="Calibri" w:cs="Calibri"/>
          <w:noProof/>
          <w:sz w:val="28"/>
          <w:szCs w:val="24"/>
        </w:rPr>
        <w:t>, 770–778.</w:t>
      </w:r>
    </w:p>
    <w:p w14:paraId="0F6519B3"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Hemming, C. (2003). Using neural networks in linguistic resources. </w:t>
      </w:r>
      <w:r w:rsidRPr="001D18A7">
        <w:rPr>
          <w:rFonts w:ascii="Calibri" w:hAnsi="Calibri" w:cs="Calibri"/>
          <w:i/>
          <w:iCs/>
          <w:noProof/>
          <w:sz w:val="28"/>
          <w:szCs w:val="24"/>
        </w:rPr>
        <w:t>Department of Languages, University College of Skövde, Swedish National Graduate School of Language Technology</w:t>
      </w:r>
      <w:r w:rsidRPr="001D18A7">
        <w:rPr>
          <w:rFonts w:ascii="Calibri" w:hAnsi="Calibri" w:cs="Calibri"/>
          <w:noProof/>
          <w:sz w:val="28"/>
          <w:szCs w:val="24"/>
        </w:rPr>
        <w:t>.</w:t>
      </w:r>
    </w:p>
    <w:p w14:paraId="3497937D"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Huang, T. S. (1996). Computer Vision: Evolution and Promise. </w:t>
      </w:r>
      <w:r w:rsidRPr="001D18A7">
        <w:rPr>
          <w:rFonts w:ascii="Calibri" w:hAnsi="Calibri" w:cs="Calibri"/>
          <w:i/>
          <w:iCs/>
          <w:noProof/>
          <w:sz w:val="28"/>
          <w:szCs w:val="24"/>
        </w:rPr>
        <w:t>University of Illinois</w:t>
      </w:r>
      <w:r w:rsidRPr="001D18A7">
        <w:rPr>
          <w:rFonts w:ascii="Calibri" w:hAnsi="Calibri" w:cs="Calibri"/>
          <w:noProof/>
          <w:sz w:val="28"/>
          <w:szCs w:val="24"/>
        </w:rPr>
        <w:t>, 1–3. Retrieved from http://cds.cern.ch/record/400313/files/p21.pdf</w:t>
      </w:r>
    </w:p>
    <w:p w14:paraId="3601E36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Huh, M., Agrawal, P., &amp; Efros, A. A. (2016). What makes ImageNet good for transfer learning? </w:t>
      </w:r>
      <w:r w:rsidRPr="001D18A7">
        <w:rPr>
          <w:rFonts w:ascii="Calibri" w:hAnsi="Calibri" w:cs="Calibri"/>
          <w:i/>
          <w:iCs/>
          <w:noProof/>
          <w:sz w:val="28"/>
          <w:szCs w:val="24"/>
        </w:rPr>
        <w:t>ArXiv Preprint ArXiv:1608.08614</w:t>
      </w:r>
      <w:r w:rsidRPr="001D18A7">
        <w:rPr>
          <w:rFonts w:ascii="Calibri" w:hAnsi="Calibri" w:cs="Calibri"/>
          <w:noProof/>
          <w:sz w:val="28"/>
          <w:szCs w:val="24"/>
        </w:rPr>
        <w:t>.</w:t>
      </w:r>
    </w:p>
    <w:p w14:paraId="017C9FDD"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Jain, A. K., Mao, J., &amp; Mohiuddin, K. M. (1996). Artificial neural networks: A tutorial. </w:t>
      </w:r>
      <w:r w:rsidRPr="001D18A7">
        <w:rPr>
          <w:rFonts w:ascii="Calibri" w:hAnsi="Calibri" w:cs="Calibri"/>
          <w:i/>
          <w:iCs/>
          <w:noProof/>
          <w:sz w:val="28"/>
          <w:szCs w:val="24"/>
        </w:rPr>
        <w:t>Computer</w:t>
      </w:r>
      <w:r w:rsidRPr="001D18A7">
        <w:rPr>
          <w:rFonts w:ascii="Calibri" w:hAnsi="Calibri" w:cs="Calibri"/>
          <w:noProof/>
          <w:sz w:val="28"/>
          <w:szCs w:val="24"/>
        </w:rPr>
        <w:t>, (3), 31–44.</w:t>
      </w:r>
    </w:p>
    <w:p w14:paraId="250D876D"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Janocha, K., &amp; Czarnecki, W. M. (2017). On loss functions for deep neural networks in classification. </w:t>
      </w:r>
      <w:r w:rsidRPr="001D18A7">
        <w:rPr>
          <w:rFonts w:ascii="Calibri" w:hAnsi="Calibri" w:cs="Calibri"/>
          <w:i/>
          <w:iCs/>
          <w:noProof/>
          <w:sz w:val="28"/>
          <w:szCs w:val="24"/>
        </w:rPr>
        <w:t>ArXiv Preprint ArXiv:1702.05659</w:t>
      </w:r>
      <w:r w:rsidRPr="001D18A7">
        <w:rPr>
          <w:rFonts w:ascii="Calibri" w:hAnsi="Calibri" w:cs="Calibri"/>
          <w:noProof/>
          <w:sz w:val="28"/>
          <w:szCs w:val="24"/>
        </w:rPr>
        <w:t>.</w:t>
      </w:r>
    </w:p>
    <w:p w14:paraId="13112589"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Kalantar, A., Dashuta, A., Edan, Y., Dafna, A., Gur, A., &amp; Klapp, I. (2019). Estimating melon yield for breeding processes by machine-vision processing of UAV images. In </w:t>
      </w:r>
      <w:r w:rsidRPr="001D18A7">
        <w:rPr>
          <w:rFonts w:ascii="Calibri" w:hAnsi="Calibri" w:cs="Calibri"/>
          <w:i/>
          <w:iCs/>
          <w:noProof/>
          <w:sz w:val="28"/>
          <w:szCs w:val="24"/>
        </w:rPr>
        <w:t>Precision agriculture’19</w:t>
      </w:r>
      <w:r w:rsidRPr="001D18A7">
        <w:rPr>
          <w:rFonts w:ascii="Calibri" w:hAnsi="Calibri" w:cs="Calibri"/>
          <w:noProof/>
          <w:sz w:val="28"/>
          <w:szCs w:val="24"/>
        </w:rPr>
        <w:t xml:space="preserve"> (pp. 1386–1393). Wageningen Academic Publishers.</w:t>
      </w:r>
    </w:p>
    <w:p w14:paraId="13D9BBF2"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Kamilaris, A., &amp; Prenafeta-Boldú., F. (2018). Deep learning in agriculture: A survey. </w:t>
      </w:r>
      <w:r w:rsidRPr="001D18A7">
        <w:rPr>
          <w:rFonts w:ascii="Calibri" w:hAnsi="Calibri" w:cs="Calibri"/>
          <w:i/>
          <w:iCs/>
          <w:noProof/>
          <w:sz w:val="28"/>
          <w:szCs w:val="24"/>
        </w:rPr>
        <w:t>Computers and Electronics in Agriculture</w:t>
      </w:r>
      <w:r w:rsidRPr="001D18A7">
        <w:rPr>
          <w:rFonts w:ascii="Calibri" w:hAnsi="Calibri" w:cs="Calibri"/>
          <w:noProof/>
          <w:sz w:val="28"/>
          <w:szCs w:val="24"/>
        </w:rPr>
        <w:t xml:space="preserve">, </w:t>
      </w:r>
      <w:r w:rsidRPr="001D18A7">
        <w:rPr>
          <w:rFonts w:ascii="Calibri" w:hAnsi="Calibri" w:cs="Calibri"/>
          <w:i/>
          <w:iCs/>
          <w:noProof/>
          <w:sz w:val="28"/>
          <w:szCs w:val="24"/>
        </w:rPr>
        <w:t>147</w:t>
      </w:r>
      <w:r w:rsidRPr="001D18A7">
        <w:rPr>
          <w:rFonts w:ascii="Calibri" w:hAnsi="Calibri" w:cs="Calibri"/>
          <w:noProof/>
          <w:sz w:val="28"/>
          <w:szCs w:val="24"/>
        </w:rPr>
        <w:t>(April), 70–90. https://doi.org/10.1016/j.compag.2018.02.016</w:t>
      </w:r>
    </w:p>
    <w:p w14:paraId="230BF37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Kamilaris, A., &amp; Prenafeta-Boldú, F. X. (2018). A review of the use of convolutional neural networks in agriculture. </w:t>
      </w:r>
      <w:r w:rsidRPr="001D18A7">
        <w:rPr>
          <w:rFonts w:ascii="Calibri" w:hAnsi="Calibri" w:cs="Calibri"/>
          <w:i/>
          <w:iCs/>
          <w:noProof/>
          <w:sz w:val="28"/>
          <w:szCs w:val="24"/>
        </w:rPr>
        <w:t>The Journal of Agricultural Science</w:t>
      </w:r>
      <w:r w:rsidRPr="001D18A7">
        <w:rPr>
          <w:rFonts w:ascii="Calibri" w:hAnsi="Calibri" w:cs="Calibri"/>
          <w:noProof/>
          <w:sz w:val="28"/>
          <w:szCs w:val="24"/>
        </w:rPr>
        <w:t xml:space="preserve">, </w:t>
      </w:r>
      <w:r w:rsidRPr="001D18A7">
        <w:rPr>
          <w:rFonts w:ascii="Calibri" w:hAnsi="Calibri" w:cs="Calibri"/>
          <w:i/>
          <w:iCs/>
          <w:noProof/>
          <w:sz w:val="28"/>
          <w:szCs w:val="24"/>
        </w:rPr>
        <w:t>156</w:t>
      </w:r>
      <w:r w:rsidRPr="001D18A7">
        <w:rPr>
          <w:rFonts w:ascii="Calibri" w:hAnsi="Calibri" w:cs="Calibri"/>
          <w:noProof/>
          <w:sz w:val="28"/>
          <w:szCs w:val="24"/>
        </w:rPr>
        <w:t>(3), 312–322. https://doi.org/10.1017/S0021859618000436</w:t>
      </w:r>
    </w:p>
    <w:p w14:paraId="1C87F56F"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Kapach, K., Barnea, E., Mairon, R., Edan, Y., &amp; Ben-Shahar, O. (2012). Computer vision for fruit harvesting robots--state of the art and challenges ahead. </w:t>
      </w:r>
      <w:r w:rsidRPr="001D18A7">
        <w:rPr>
          <w:rFonts w:ascii="Calibri" w:hAnsi="Calibri" w:cs="Calibri"/>
          <w:i/>
          <w:iCs/>
          <w:noProof/>
          <w:sz w:val="28"/>
          <w:szCs w:val="24"/>
        </w:rPr>
        <w:t>International Journal of Computational Vision and Robotics</w:t>
      </w:r>
      <w:r w:rsidRPr="001D18A7">
        <w:rPr>
          <w:rFonts w:ascii="Calibri" w:hAnsi="Calibri" w:cs="Calibri"/>
          <w:noProof/>
          <w:sz w:val="28"/>
          <w:szCs w:val="24"/>
        </w:rPr>
        <w:t xml:space="preserve">, </w:t>
      </w:r>
      <w:r w:rsidRPr="001D18A7">
        <w:rPr>
          <w:rFonts w:ascii="Calibri" w:hAnsi="Calibri" w:cs="Calibri"/>
          <w:i/>
          <w:iCs/>
          <w:noProof/>
          <w:sz w:val="28"/>
          <w:szCs w:val="24"/>
        </w:rPr>
        <w:t>3</w:t>
      </w:r>
      <w:r w:rsidRPr="001D18A7">
        <w:rPr>
          <w:rFonts w:ascii="Calibri" w:hAnsi="Calibri" w:cs="Calibri"/>
          <w:noProof/>
          <w:sz w:val="28"/>
          <w:szCs w:val="24"/>
        </w:rPr>
        <w:t>(1/2), 4–34.</w:t>
      </w:r>
    </w:p>
    <w:p w14:paraId="26DF735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Ke, Q., Liu, J., Bennamoun, M., An, S., Sohel, F., &amp; Boussaid, F. (2018). Computer Vision for Human--Machine Interaction. In </w:t>
      </w:r>
      <w:r w:rsidRPr="001D18A7">
        <w:rPr>
          <w:rFonts w:ascii="Calibri" w:hAnsi="Calibri" w:cs="Calibri"/>
          <w:i/>
          <w:iCs/>
          <w:noProof/>
          <w:sz w:val="28"/>
          <w:szCs w:val="24"/>
        </w:rPr>
        <w:t>Computer Vision for Assistive Healthcare</w:t>
      </w:r>
      <w:r w:rsidRPr="001D18A7">
        <w:rPr>
          <w:rFonts w:ascii="Calibri" w:hAnsi="Calibri" w:cs="Calibri"/>
          <w:noProof/>
          <w:sz w:val="28"/>
          <w:szCs w:val="24"/>
        </w:rPr>
        <w:t xml:space="preserve"> (pp. 127–145). Elsevier.</w:t>
      </w:r>
    </w:p>
    <w:p w14:paraId="655786EF"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Kestur, R., Meduri, A., &amp; Narasipura, O. (2019). MangoNet: A deep semantic segmentation architecture for a method to detect and </w:t>
      </w:r>
      <w:r w:rsidRPr="001D18A7">
        <w:rPr>
          <w:rFonts w:ascii="Calibri" w:hAnsi="Calibri" w:cs="Calibri"/>
          <w:noProof/>
          <w:sz w:val="28"/>
          <w:szCs w:val="24"/>
        </w:rPr>
        <w:lastRenderedPageBreak/>
        <w:t xml:space="preserve">count mangoes in an open orchard. </w:t>
      </w:r>
      <w:r w:rsidRPr="001D18A7">
        <w:rPr>
          <w:rFonts w:ascii="Calibri" w:hAnsi="Calibri" w:cs="Calibri"/>
          <w:i/>
          <w:iCs/>
          <w:noProof/>
          <w:sz w:val="28"/>
          <w:szCs w:val="24"/>
        </w:rPr>
        <w:t>Engineering Applications of Artificial Intelligence</w:t>
      </w:r>
      <w:r w:rsidRPr="001D18A7">
        <w:rPr>
          <w:rFonts w:ascii="Calibri" w:hAnsi="Calibri" w:cs="Calibri"/>
          <w:noProof/>
          <w:sz w:val="28"/>
          <w:szCs w:val="24"/>
        </w:rPr>
        <w:t xml:space="preserve">, </w:t>
      </w:r>
      <w:r w:rsidRPr="001D18A7">
        <w:rPr>
          <w:rFonts w:ascii="Calibri" w:hAnsi="Calibri" w:cs="Calibri"/>
          <w:i/>
          <w:iCs/>
          <w:noProof/>
          <w:sz w:val="28"/>
          <w:szCs w:val="24"/>
        </w:rPr>
        <w:t>77</w:t>
      </w:r>
      <w:r w:rsidRPr="001D18A7">
        <w:rPr>
          <w:rFonts w:ascii="Calibri" w:hAnsi="Calibri" w:cs="Calibri"/>
          <w:noProof/>
          <w:sz w:val="28"/>
          <w:szCs w:val="24"/>
        </w:rPr>
        <w:t>, 59–69.</w:t>
      </w:r>
    </w:p>
    <w:p w14:paraId="69E0703A"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Kim, S., &amp; Casper, R. (2013). Applications of convolution in image processing with MATLAB. </w:t>
      </w:r>
      <w:r w:rsidRPr="001D18A7">
        <w:rPr>
          <w:rFonts w:ascii="Calibri" w:hAnsi="Calibri" w:cs="Calibri"/>
          <w:i/>
          <w:iCs/>
          <w:noProof/>
          <w:sz w:val="28"/>
          <w:szCs w:val="24"/>
        </w:rPr>
        <w:t>University of Washington</w:t>
      </w:r>
      <w:r w:rsidRPr="001D18A7">
        <w:rPr>
          <w:rFonts w:ascii="Calibri" w:hAnsi="Calibri" w:cs="Calibri"/>
          <w:noProof/>
          <w:sz w:val="28"/>
          <w:szCs w:val="24"/>
        </w:rPr>
        <w:t>, 1–20.</w:t>
      </w:r>
    </w:p>
    <w:p w14:paraId="623E4AB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Klette, R. (2014). </w:t>
      </w:r>
      <w:r w:rsidRPr="001D18A7">
        <w:rPr>
          <w:rFonts w:ascii="Calibri" w:hAnsi="Calibri" w:cs="Calibri"/>
          <w:i/>
          <w:iCs/>
          <w:noProof/>
          <w:sz w:val="28"/>
          <w:szCs w:val="24"/>
        </w:rPr>
        <w:t>Concise computer vision</w:t>
      </w:r>
      <w:r w:rsidRPr="001D18A7">
        <w:rPr>
          <w:rFonts w:ascii="Calibri" w:hAnsi="Calibri" w:cs="Calibri"/>
          <w:noProof/>
          <w:sz w:val="28"/>
          <w:szCs w:val="24"/>
        </w:rPr>
        <w:t>. Springer.</w:t>
      </w:r>
    </w:p>
    <w:p w14:paraId="0AC5530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Koirala, A., Walsh, K. B., Wang, Z., &amp; McCarthy, C. (2019a). Deep learning--Method overview and review of use for fruit detection and yield estimation. </w:t>
      </w:r>
      <w:r w:rsidRPr="001D18A7">
        <w:rPr>
          <w:rFonts w:ascii="Calibri" w:hAnsi="Calibri" w:cs="Calibri"/>
          <w:i/>
          <w:iCs/>
          <w:noProof/>
          <w:sz w:val="28"/>
          <w:szCs w:val="24"/>
        </w:rPr>
        <w:t>Computers and Electronics in Agriculture</w:t>
      </w:r>
      <w:r w:rsidRPr="001D18A7">
        <w:rPr>
          <w:rFonts w:ascii="Calibri" w:hAnsi="Calibri" w:cs="Calibri"/>
          <w:noProof/>
          <w:sz w:val="28"/>
          <w:szCs w:val="24"/>
        </w:rPr>
        <w:t xml:space="preserve">, </w:t>
      </w:r>
      <w:r w:rsidRPr="001D18A7">
        <w:rPr>
          <w:rFonts w:ascii="Calibri" w:hAnsi="Calibri" w:cs="Calibri"/>
          <w:i/>
          <w:iCs/>
          <w:noProof/>
          <w:sz w:val="28"/>
          <w:szCs w:val="24"/>
        </w:rPr>
        <w:t>162</w:t>
      </w:r>
      <w:r w:rsidRPr="001D18A7">
        <w:rPr>
          <w:rFonts w:ascii="Calibri" w:hAnsi="Calibri" w:cs="Calibri"/>
          <w:noProof/>
          <w:sz w:val="28"/>
          <w:szCs w:val="24"/>
        </w:rPr>
        <w:t>, 219–234.</w:t>
      </w:r>
    </w:p>
    <w:p w14:paraId="4F0F19BF"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Koirala, A., Walsh, K. B., Wang, Z., &amp; McCarthy, C. (2019b). Deep learning for real-time fruit detection and orchard fruit load estimation: benchmarking of ‘MangoYOLO.’ </w:t>
      </w:r>
      <w:r w:rsidRPr="001D18A7">
        <w:rPr>
          <w:rFonts w:ascii="Calibri" w:hAnsi="Calibri" w:cs="Calibri"/>
          <w:i/>
          <w:iCs/>
          <w:noProof/>
          <w:sz w:val="28"/>
          <w:szCs w:val="24"/>
        </w:rPr>
        <w:t>Precision Agriculture</w:t>
      </w:r>
      <w:r w:rsidRPr="001D18A7">
        <w:rPr>
          <w:rFonts w:ascii="Calibri" w:hAnsi="Calibri" w:cs="Calibri"/>
          <w:noProof/>
          <w:sz w:val="28"/>
          <w:szCs w:val="24"/>
        </w:rPr>
        <w:t>, (0123456789).</w:t>
      </w:r>
    </w:p>
    <w:p w14:paraId="115B84F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Koirala, A., Walsh, K. B., Wang, Z., &amp; McCarthy, C. (2019c). Deep learning for real-time fruit detection and orchard fruit load estimation: Benchmarking of ‘MangoYOLO.’ </w:t>
      </w:r>
      <w:r w:rsidRPr="001D18A7">
        <w:rPr>
          <w:rFonts w:ascii="Calibri" w:hAnsi="Calibri" w:cs="Calibri"/>
          <w:i/>
          <w:iCs/>
          <w:noProof/>
          <w:sz w:val="28"/>
          <w:szCs w:val="24"/>
        </w:rPr>
        <w:t>Precision Agriculture</w:t>
      </w:r>
      <w:r w:rsidRPr="001D18A7">
        <w:rPr>
          <w:rFonts w:ascii="Calibri" w:hAnsi="Calibri" w:cs="Calibri"/>
          <w:noProof/>
          <w:sz w:val="28"/>
          <w:szCs w:val="24"/>
        </w:rPr>
        <w:t>, 1–29.</w:t>
      </w:r>
    </w:p>
    <w:p w14:paraId="7F07A8C6"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Kon, M. A., &amp; Plaskota, L. (2000). Information complexity of neural networks. </w:t>
      </w:r>
      <w:r w:rsidRPr="001D18A7">
        <w:rPr>
          <w:rFonts w:ascii="Calibri" w:hAnsi="Calibri" w:cs="Calibri"/>
          <w:i/>
          <w:iCs/>
          <w:noProof/>
          <w:sz w:val="28"/>
          <w:szCs w:val="24"/>
        </w:rPr>
        <w:t>Neural Networks</w:t>
      </w:r>
      <w:r w:rsidRPr="001D18A7">
        <w:rPr>
          <w:rFonts w:ascii="Calibri" w:hAnsi="Calibri" w:cs="Calibri"/>
          <w:noProof/>
          <w:sz w:val="28"/>
          <w:szCs w:val="24"/>
        </w:rPr>
        <w:t xml:space="preserve">, </w:t>
      </w:r>
      <w:r w:rsidRPr="001D18A7">
        <w:rPr>
          <w:rFonts w:ascii="Calibri" w:hAnsi="Calibri" w:cs="Calibri"/>
          <w:i/>
          <w:iCs/>
          <w:noProof/>
          <w:sz w:val="28"/>
          <w:szCs w:val="24"/>
        </w:rPr>
        <w:t>13</w:t>
      </w:r>
      <w:r w:rsidRPr="001D18A7">
        <w:rPr>
          <w:rFonts w:ascii="Calibri" w:hAnsi="Calibri" w:cs="Calibri"/>
          <w:noProof/>
          <w:sz w:val="28"/>
          <w:szCs w:val="24"/>
        </w:rPr>
        <w:t>(3), 365–375.</w:t>
      </w:r>
    </w:p>
    <w:p w14:paraId="63E2BFF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Krizhevsky, A., Sutskever, I., &amp; Hinton, G. E. (2012). Imagenet classification with deep convolutional neural networks. </w:t>
      </w:r>
      <w:r w:rsidRPr="001D18A7">
        <w:rPr>
          <w:rFonts w:ascii="Calibri" w:hAnsi="Calibri" w:cs="Calibri"/>
          <w:i/>
          <w:iCs/>
          <w:noProof/>
          <w:sz w:val="28"/>
          <w:szCs w:val="24"/>
        </w:rPr>
        <w:t>Advances in Neural Information Processing Systems</w:t>
      </w:r>
      <w:r w:rsidRPr="001D18A7">
        <w:rPr>
          <w:rFonts w:ascii="Calibri" w:hAnsi="Calibri" w:cs="Calibri"/>
          <w:noProof/>
          <w:sz w:val="28"/>
          <w:szCs w:val="24"/>
        </w:rPr>
        <w:t>, 1097–1105.</w:t>
      </w:r>
    </w:p>
    <w:p w14:paraId="0CEB79A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Krogh, A., &amp; Hertz, J. A. (1992). A simple weight decay can improve generalization. </w:t>
      </w:r>
      <w:r w:rsidRPr="001D18A7">
        <w:rPr>
          <w:rFonts w:ascii="Calibri" w:hAnsi="Calibri" w:cs="Calibri"/>
          <w:i/>
          <w:iCs/>
          <w:noProof/>
          <w:sz w:val="28"/>
          <w:szCs w:val="24"/>
        </w:rPr>
        <w:t>Advances in Neural Information Processing Systems</w:t>
      </w:r>
      <w:r w:rsidRPr="001D18A7">
        <w:rPr>
          <w:rFonts w:ascii="Calibri" w:hAnsi="Calibri" w:cs="Calibri"/>
          <w:noProof/>
          <w:sz w:val="28"/>
          <w:szCs w:val="24"/>
        </w:rPr>
        <w:t>, 950–957.</w:t>
      </w:r>
    </w:p>
    <w:p w14:paraId="40A7502A"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Kung, H. Y., Kuo, T. H., Chen, C. H., &amp; Tsai, P. Y. (2016). Accuracy analysis mechanism for agriculture data using the ensemble neural network method. </w:t>
      </w:r>
      <w:r w:rsidRPr="001D18A7">
        <w:rPr>
          <w:rFonts w:ascii="Calibri" w:hAnsi="Calibri" w:cs="Calibri"/>
          <w:i/>
          <w:iCs/>
          <w:noProof/>
          <w:sz w:val="28"/>
          <w:szCs w:val="24"/>
        </w:rPr>
        <w:t>Sustainability (Switzerland)</w:t>
      </w:r>
      <w:r w:rsidRPr="001D18A7">
        <w:rPr>
          <w:rFonts w:ascii="Calibri" w:hAnsi="Calibri" w:cs="Calibri"/>
          <w:noProof/>
          <w:sz w:val="28"/>
          <w:szCs w:val="24"/>
        </w:rPr>
        <w:t xml:space="preserve">, </w:t>
      </w:r>
      <w:r w:rsidRPr="001D18A7">
        <w:rPr>
          <w:rFonts w:ascii="Calibri" w:hAnsi="Calibri" w:cs="Calibri"/>
          <w:i/>
          <w:iCs/>
          <w:noProof/>
          <w:sz w:val="28"/>
          <w:szCs w:val="24"/>
        </w:rPr>
        <w:t>8</w:t>
      </w:r>
      <w:r w:rsidRPr="001D18A7">
        <w:rPr>
          <w:rFonts w:ascii="Calibri" w:hAnsi="Calibri" w:cs="Calibri"/>
          <w:noProof/>
          <w:sz w:val="28"/>
          <w:szCs w:val="24"/>
        </w:rPr>
        <w:t>(8), 1–11. https://doi.org/10.3390/su8080735</w:t>
      </w:r>
    </w:p>
    <w:p w14:paraId="6DBB3A31"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Kussul, N., Lavreniuk, M., Skakun, S., &amp; Shelestov, A. (2017). Deep learning classification of land cover and crop types using remote sensing data. </w:t>
      </w:r>
      <w:r w:rsidRPr="001D18A7">
        <w:rPr>
          <w:rFonts w:ascii="Calibri" w:hAnsi="Calibri" w:cs="Calibri"/>
          <w:i/>
          <w:iCs/>
          <w:noProof/>
          <w:sz w:val="28"/>
          <w:szCs w:val="24"/>
        </w:rPr>
        <w:t>IEEE Geoscience and Remote Sensing Letters</w:t>
      </w:r>
      <w:r w:rsidRPr="001D18A7">
        <w:rPr>
          <w:rFonts w:ascii="Calibri" w:hAnsi="Calibri" w:cs="Calibri"/>
          <w:noProof/>
          <w:sz w:val="28"/>
          <w:szCs w:val="24"/>
        </w:rPr>
        <w:t xml:space="preserve">, </w:t>
      </w:r>
      <w:r w:rsidRPr="001D18A7">
        <w:rPr>
          <w:rFonts w:ascii="Calibri" w:hAnsi="Calibri" w:cs="Calibri"/>
          <w:i/>
          <w:iCs/>
          <w:noProof/>
          <w:sz w:val="28"/>
          <w:szCs w:val="24"/>
        </w:rPr>
        <w:t>14</w:t>
      </w:r>
      <w:r w:rsidRPr="001D18A7">
        <w:rPr>
          <w:rFonts w:ascii="Calibri" w:hAnsi="Calibri" w:cs="Calibri"/>
          <w:noProof/>
          <w:sz w:val="28"/>
          <w:szCs w:val="24"/>
        </w:rPr>
        <w:t>(5), 778–782.</w:t>
      </w:r>
    </w:p>
    <w:p w14:paraId="42B448F6"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Labelimg, graphical image annotation tool. (2018). Retrieved from https://github.com/tzutalin/labelImg </w:t>
      </w:r>
    </w:p>
    <w:p w14:paraId="195FD33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Lamb, N., &amp; Chuah, M. C. (2018). A Strawberry Detection System Using Convolutional Neural Networks. </w:t>
      </w:r>
      <w:r w:rsidRPr="001D18A7">
        <w:rPr>
          <w:rFonts w:ascii="Calibri" w:hAnsi="Calibri" w:cs="Calibri"/>
          <w:i/>
          <w:iCs/>
          <w:noProof/>
          <w:sz w:val="28"/>
          <w:szCs w:val="24"/>
        </w:rPr>
        <w:t xml:space="preserve">2018 IEEE International Conference </w:t>
      </w:r>
      <w:r w:rsidRPr="001D18A7">
        <w:rPr>
          <w:rFonts w:ascii="Calibri" w:hAnsi="Calibri" w:cs="Calibri"/>
          <w:i/>
          <w:iCs/>
          <w:noProof/>
          <w:sz w:val="28"/>
          <w:szCs w:val="24"/>
        </w:rPr>
        <w:lastRenderedPageBreak/>
        <w:t>on Big Data (Big Data)</w:t>
      </w:r>
      <w:r w:rsidRPr="001D18A7">
        <w:rPr>
          <w:rFonts w:ascii="Calibri" w:hAnsi="Calibri" w:cs="Calibri"/>
          <w:noProof/>
          <w:sz w:val="28"/>
          <w:szCs w:val="24"/>
        </w:rPr>
        <w:t>, 2515–2520.</w:t>
      </w:r>
    </w:p>
    <w:p w14:paraId="0C36DA9F"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LeCun, Y., Bengio, Y., &amp; Hinton, G. (2015). Deep learning. </w:t>
      </w:r>
      <w:r w:rsidRPr="001D18A7">
        <w:rPr>
          <w:rFonts w:ascii="Calibri" w:hAnsi="Calibri" w:cs="Calibri"/>
          <w:i/>
          <w:iCs/>
          <w:noProof/>
          <w:sz w:val="28"/>
          <w:szCs w:val="24"/>
        </w:rPr>
        <w:t>Nature</w:t>
      </w:r>
      <w:r w:rsidRPr="001D18A7">
        <w:rPr>
          <w:rFonts w:ascii="Calibri" w:hAnsi="Calibri" w:cs="Calibri"/>
          <w:noProof/>
          <w:sz w:val="28"/>
          <w:szCs w:val="24"/>
        </w:rPr>
        <w:t xml:space="preserve">, </w:t>
      </w:r>
      <w:r w:rsidRPr="001D18A7">
        <w:rPr>
          <w:rFonts w:ascii="Calibri" w:hAnsi="Calibri" w:cs="Calibri"/>
          <w:i/>
          <w:iCs/>
          <w:noProof/>
          <w:sz w:val="28"/>
          <w:szCs w:val="24"/>
        </w:rPr>
        <w:t>521</w:t>
      </w:r>
      <w:r w:rsidRPr="001D18A7">
        <w:rPr>
          <w:rFonts w:ascii="Calibri" w:hAnsi="Calibri" w:cs="Calibri"/>
          <w:noProof/>
          <w:sz w:val="28"/>
          <w:szCs w:val="24"/>
        </w:rPr>
        <w:t>(7553), 436.</w:t>
      </w:r>
    </w:p>
    <w:p w14:paraId="2F6DBFF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LeCun, Y., Bottou, L., Bengio, Y., &amp; Haffner, P. (1998). Gradient-based learning applied to document recognition. </w:t>
      </w:r>
      <w:r w:rsidRPr="001D18A7">
        <w:rPr>
          <w:rFonts w:ascii="Calibri" w:hAnsi="Calibri" w:cs="Calibri"/>
          <w:i/>
          <w:iCs/>
          <w:noProof/>
          <w:sz w:val="28"/>
          <w:szCs w:val="24"/>
        </w:rPr>
        <w:t>Proceedings of the IEEE</w:t>
      </w:r>
      <w:r w:rsidRPr="001D18A7">
        <w:rPr>
          <w:rFonts w:ascii="Calibri" w:hAnsi="Calibri" w:cs="Calibri"/>
          <w:noProof/>
          <w:sz w:val="28"/>
          <w:szCs w:val="24"/>
        </w:rPr>
        <w:t xml:space="preserve">, </w:t>
      </w:r>
      <w:r w:rsidRPr="001D18A7">
        <w:rPr>
          <w:rFonts w:ascii="Calibri" w:hAnsi="Calibri" w:cs="Calibri"/>
          <w:i/>
          <w:iCs/>
          <w:noProof/>
          <w:sz w:val="28"/>
          <w:szCs w:val="24"/>
        </w:rPr>
        <w:t>86</w:t>
      </w:r>
      <w:r w:rsidRPr="001D18A7">
        <w:rPr>
          <w:rFonts w:ascii="Calibri" w:hAnsi="Calibri" w:cs="Calibri"/>
          <w:noProof/>
          <w:sz w:val="28"/>
          <w:szCs w:val="24"/>
        </w:rPr>
        <w:t>(11), 2278–2324.</w:t>
      </w:r>
    </w:p>
    <w:p w14:paraId="206ADF32"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LeCun, Y., Jackel, L. D., Bottou, L., Cortes, C., Denker, J. S., Drucker, H., … others. (1995). Learning algorithms for classification: A comparison on handwritten digit recognition. </w:t>
      </w:r>
      <w:r w:rsidRPr="001D18A7">
        <w:rPr>
          <w:rFonts w:ascii="Calibri" w:hAnsi="Calibri" w:cs="Calibri"/>
          <w:i/>
          <w:iCs/>
          <w:noProof/>
          <w:sz w:val="28"/>
          <w:szCs w:val="24"/>
        </w:rPr>
        <w:t>Neural Networks: The Statistical Mechanics Perspective</w:t>
      </w:r>
      <w:r w:rsidRPr="001D18A7">
        <w:rPr>
          <w:rFonts w:ascii="Calibri" w:hAnsi="Calibri" w:cs="Calibri"/>
          <w:noProof/>
          <w:sz w:val="28"/>
          <w:szCs w:val="24"/>
        </w:rPr>
        <w:t xml:space="preserve">, </w:t>
      </w:r>
      <w:r w:rsidRPr="001D18A7">
        <w:rPr>
          <w:rFonts w:ascii="Calibri" w:hAnsi="Calibri" w:cs="Calibri"/>
          <w:i/>
          <w:iCs/>
          <w:noProof/>
          <w:sz w:val="28"/>
          <w:szCs w:val="24"/>
        </w:rPr>
        <w:t>261</w:t>
      </w:r>
      <w:r w:rsidRPr="001D18A7">
        <w:rPr>
          <w:rFonts w:ascii="Calibri" w:hAnsi="Calibri" w:cs="Calibri"/>
          <w:noProof/>
          <w:sz w:val="28"/>
          <w:szCs w:val="24"/>
        </w:rPr>
        <w:t>, 276.</w:t>
      </w:r>
    </w:p>
    <w:p w14:paraId="3F0140EE"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Lee, D. S. (1988). Neural network models and their application to handwritten digit recognition. </w:t>
      </w:r>
      <w:r w:rsidRPr="001D18A7">
        <w:rPr>
          <w:rFonts w:ascii="Calibri" w:hAnsi="Calibri" w:cs="Calibri"/>
          <w:i/>
          <w:iCs/>
          <w:noProof/>
          <w:sz w:val="28"/>
          <w:szCs w:val="24"/>
        </w:rPr>
        <w:t>IEEE 1988 International Conference on Neural Networks</w:t>
      </w:r>
      <w:r w:rsidRPr="001D18A7">
        <w:rPr>
          <w:rFonts w:ascii="Calibri" w:hAnsi="Calibri" w:cs="Calibri"/>
          <w:noProof/>
          <w:sz w:val="28"/>
          <w:szCs w:val="24"/>
        </w:rPr>
        <w:t>, 63–70.</w:t>
      </w:r>
    </w:p>
    <w:p w14:paraId="2E24B40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Lee, S. H., Chan, C. S., Wilkin, P., &amp; Remagnino, P. (2015). Deep-plant: Plant identification with convolutional neural networks. </w:t>
      </w:r>
      <w:r w:rsidRPr="001D18A7">
        <w:rPr>
          <w:rFonts w:ascii="Calibri" w:hAnsi="Calibri" w:cs="Calibri"/>
          <w:i/>
          <w:iCs/>
          <w:noProof/>
          <w:sz w:val="28"/>
          <w:szCs w:val="24"/>
        </w:rPr>
        <w:t>2015 IEEE International Conference on Image Processing (ICIP)</w:t>
      </w:r>
      <w:r w:rsidRPr="001D18A7">
        <w:rPr>
          <w:rFonts w:ascii="Calibri" w:hAnsi="Calibri" w:cs="Calibri"/>
          <w:noProof/>
          <w:sz w:val="28"/>
          <w:szCs w:val="24"/>
        </w:rPr>
        <w:t>, 452–456.</w:t>
      </w:r>
    </w:p>
    <w:p w14:paraId="511BCBB5"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Lei, H., Han, T., Zhou, F., Yu, Z., Qin, J., Elazab, A., &amp; Lei, B. (2018). A deeply supervised residual network for HEp-2 cell classification via cross-modal transfer learning. </w:t>
      </w:r>
      <w:r w:rsidRPr="001D18A7">
        <w:rPr>
          <w:rFonts w:ascii="Calibri" w:hAnsi="Calibri" w:cs="Calibri"/>
          <w:i/>
          <w:iCs/>
          <w:noProof/>
          <w:sz w:val="28"/>
          <w:szCs w:val="24"/>
        </w:rPr>
        <w:t>Pattern Recognition</w:t>
      </w:r>
      <w:r w:rsidRPr="001D18A7">
        <w:rPr>
          <w:rFonts w:ascii="Calibri" w:hAnsi="Calibri" w:cs="Calibri"/>
          <w:noProof/>
          <w:sz w:val="28"/>
          <w:szCs w:val="24"/>
        </w:rPr>
        <w:t xml:space="preserve">, </w:t>
      </w:r>
      <w:r w:rsidRPr="001D18A7">
        <w:rPr>
          <w:rFonts w:ascii="Calibri" w:hAnsi="Calibri" w:cs="Calibri"/>
          <w:i/>
          <w:iCs/>
          <w:noProof/>
          <w:sz w:val="28"/>
          <w:szCs w:val="24"/>
        </w:rPr>
        <w:t>79</w:t>
      </w:r>
      <w:r w:rsidRPr="001D18A7">
        <w:rPr>
          <w:rFonts w:ascii="Calibri" w:hAnsi="Calibri" w:cs="Calibri"/>
          <w:noProof/>
          <w:sz w:val="28"/>
          <w:szCs w:val="24"/>
        </w:rPr>
        <w:t>, 290–302.</w:t>
      </w:r>
    </w:p>
    <w:p w14:paraId="3262C40F"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Liakos, K. G., Busato, P., Moshou, D., Pearson, S., &amp; Bochtis, D. (2018). Machine learning in agriculture: A review. </w:t>
      </w:r>
      <w:r w:rsidRPr="001D18A7">
        <w:rPr>
          <w:rFonts w:ascii="Calibri" w:hAnsi="Calibri" w:cs="Calibri"/>
          <w:i/>
          <w:iCs/>
          <w:noProof/>
          <w:sz w:val="28"/>
          <w:szCs w:val="24"/>
        </w:rPr>
        <w:t>Sensors (Switzerland)</w:t>
      </w:r>
      <w:r w:rsidRPr="001D18A7">
        <w:rPr>
          <w:rFonts w:ascii="Calibri" w:hAnsi="Calibri" w:cs="Calibri"/>
          <w:noProof/>
          <w:sz w:val="28"/>
          <w:szCs w:val="24"/>
        </w:rPr>
        <w:t xml:space="preserve">, </w:t>
      </w:r>
      <w:r w:rsidRPr="001D18A7">
        <w:rPr>
          <w:rFonts w:ascii="Calibri" w:hAnsi="Calibri" w:cs="Calibri"/>
          <w:i/>
          <w:iCs/>
          <w:noProof/>
          <w:sz w:val="28"/>
          <w:szCs w:val="24"/>
        </w:rPr>
        <w:t>18</w:t>
      </w:r>
      <w:r w:rsidRPr="001D18A7">
        <w:rPr>
          <w:rFonts w:ascii="Calibri" w:hAnsi="Calibri" w:cs="Calibri"/>
          <w:noProof/>
          <w:sz w:val="28"/>
          <w:szCs w:val="24"/>
        </w:rPr>
        <w:t>(8), 1–29.</w:t>
      </w:r>
    </w:p>
    <w:p w14:paraId="12083D1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Liang, Q., Zhu, W., Long, J., Wang, Y., Sun, W., &amp; Wu, W. (2018). A Real-Time Detection Framework for On-Tree Mango Based on SSD Network. </w:t>
      </w:r>
      <w:r w:rsidRPr="001D18A7">
        <w:rPr>
          <w:rFonts w:ascii="Calibri" w:hAnsi="Calibri" w:cs="Calibri"/>
          <w:i/>
          <w:iCs/>
          <w:noProof/>
          <w:sz w:val="28"/>
          <w:szCs w:val="24"/>
        </w:rPr>
        <w:t>International Conference on Intelligent Robotics and Applications</w:t>
      </w:r>
      <w:r w:rsidRPr="001D18A7">
        <w:rPr>
          <w:rFonts w:ascii="Calibri" w:hAnsi="Calibri" w:cs="Calibri"/>
          <w:noProof/>
          <w:sz w:val="28"/>
          <w:szCs w:val="24"/>
        </w:rPr>
        <w:t>, 423–436.</w:t>
      </w:r>
    </w:p>
    <w:p w14:paraId="611CFD7D"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Lin, T.-Y., Dollár, P., Girshick, R., He, K., Hariharan, B., &amp; Belongie, S. (2017). Feature pyramid networks for object detection. </w:t>
      </w:r>
      <w:r w:rsidRPr="001D18A7">
        <w:rPr>
          <w:rFonts w:ascii="Calibri" w:hAnsi="Calibri" w:cs="Calibri"/>
          <w:i/>
          <w:iCs/>
          <w:noProof/>
          <w:sz w:val="28"/>
          <w:szCs w:val="24"/>
        </w:rPr>
        <w:t>Proceedings of the IEEE Conference on Computer Vision and Pattern Recognition</w:t>
      </w:r>
      <w:r w:rsidRPr="001D18A7">
        <w:rPr>
          <w:rFonts w:ascii="Calibri" w:hAnsi="Calibri" w:cs="Calibri"/>
          <w:noProof/>
          <w:sz w:val="28"/>
          <w:szCs w:val="24"/>
        </w:rPr>
        <w:t>, 2117–2125.</w:t>
      </w:r>
    </w:p>
    <w:p w14:paraId="3035859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Lin, T.-Y., Goyal, P., Girshick, R., He, K., &amp; Dollár, P. (2017). Focal loss for dense object detection. </w:t>
      </w:r>
      <w:r w:rsidRPr="001D18A7">
        <w:rPr>
          <w:rFonts w:ascii="Calibri" w:hAnsi="Calibri" w:cs="Calibri"/>
          <w:i/>
          <w:iCs/>
          <w:noProof/>
          <w:sz w:val="28"/>
          <w:szCs w:val="24"/>
        </w:rPr>
        <w:t>Proceedings of the IEEE International Conference on Computer Vision</w:t>
      </w:r>
      <w:r w:rsidRPr="001D18A7">
        <w:rPr>
          <w:rFonts w:ascii="Calibri" w:hAnsi="Calibri" w:cs="Calibri"/>
          <w:noProof/>
          <w:sz w:val="28"/>
          <w:szCs w:val="24"/>
        </w:rPr>
        <w:t>, 2980–2988.</w:t>
      </w:r>
    </w:p>
    <w:p w14:paraId="1052E24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Lin, T.-Y., Maire, M., Belongie, S., Hays, J., Perona, P., Ramanan, D., … Zitnick, C. L. (2014). Microsoft coco: Common objects in context. </w:t>
      </w:r>
      <w:r w:rsidRPr="001D18A7">
        <w:rPr>
          <w:rFonts w:ascii="Calibri" w:hAnsi="Calibri" w:cs="Calibri"/>
          <w:i/>
          <w:iCs/>
          <w:noProof/>
          <w:sz w:val="28"/>
          <w:szCs w:val="24"/>
        </w:rPr>
        <w:lastRenderedPageBreak/>
        <w:t>European Conference on Computer Vision</w:t>
      </w:r>
      <w:r w:rsidRPr="001D18A7">
        <w:rPr>
          <w:rFonts w:ascii="Calibri" w:hAnsi="Calibri" w:cs="Calibri"/>
          <w:noProof/>
          <w:sz w:val="28"/>
          <w:szCs w:val="24"/>
        </w:rPr>
        <w:t>, 740–755.</w:t>
      </w:r>
    </w:p>
    <w:p w14:paraId="56BE766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Litjens, G., Kooi, T., Bejnordi, B. E., Setio, A. A. A., Ciompi, F., Ghafoorian, M., … Sánchez, C. I. (2017). A survey on deep learning in medical image analysis. </w:t>
      </w:r>
      <w:r w:rsidRPr="001D18A7">
        <w:rPr>
          <w:rFonts w:ascii="Calibri" w:hAnsi="Calibri" w:cs="Calibri"/>
          <w:i/>
          <w:iCs/>
          <w:noProof/>
          <w:sz w:val="28"/>
          <w:szCs w:val="24"/>
        </w:rPr>
        <w:t>Medical Image Analysis</w:t>
      </w:r>
      <w:r w:rsidRPr="001D18A7">
        <w:rPr>
          <w:rFonts w:ascii="Calibri" w:hAnsi="Calibri" w:cs="Calibri"/>
          <w:noProof/>
          <w:sz w:val="28"/>
          <w:szCs w:val="24"/>
        </w:rPr>
        <w:t xml:space="preserve">, </w:t>
      </w:r>
      <w:r w:rsidRPr="001D18A7">
        <w:rPr>
          <w:rFonts w:ascii="Calibri" w:hAnsi="Calibri" w:cs="Calibri"/>
          <w:i/>
          <w:iCs/>
          <w:noProof/>
          <w:sz w:val="28"/>
          <w:szCs w:val="24"/>
        </w:rPr>
        <w:t>42</w:t>
      </w:r>
      <w:r w:rsidRPr="001D18A7">
        <w:rPr>
          <w:rFonts w:ascii="Calibri" w:hAnsi="Calibri" w:cs="Calibri"/>
          <w:noProof/>
          <w:sz w:val="28"/>
          <w:szCs w:val="24"/>
        </w:rPr>
        <w:t>, 60–88.</w:t>
      </w:r>
    </w:p>
    <w:p w14:paraId="63D166B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Liu, W., Anguelov, D., Erhan, D., Szegedy, C., Reed, S., Fu, C.-Y., &amp; Berg, A. C. (2016). Ssd: Single shot multibox detector. </w:t>
      </w:r>
      <w:r w:rsidRPr="001D18A7">
        <w:rPr>
          <w:rFonts w:ascii="Calibri" w:hAnsi="Calibri" w:cs="Calibri"/>
          <w:i/>
          <w:iCs/>
          <w:noProof/>
          <w:sz w:val="28"/>
          <w:szCs w:val="24"/>
        </w:rPr>
        <w:t>European Conference on Computer Vision</w:t>
      </w:r>
      <w:r w:rsidRPr="001D18A7">
        <w:rPr>
          <w:rFonts w:ascii="Calibri" w:hAnsi="Calibri" w:cs="Calibri"/>
          <w:noProof/>
          <w:sz w:val="28"/>
          <w:szCs w:val="24"/>
        </w:rPr>
        <w:t>, 21–37.</w:t>
      </w:r>
    </w:p>
    <w:p w14:paraId="735E931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Lobell, D. B., Cassman, K. G., &amp; Field, C. B. (2009). Crop yield gaps: their importance, magnitudes, and causes. </w:t>
      </w:r>
      <w:r w:rsidRPr="001D18A7">
        <w:rPr>
          <w:rFonts w:ascii="Calibri" w:hAnsi="Calibri" w:cs="Calibri"/>
          <w:i/>
          <w:iCs/>
          <w:noProof/>
          <w:sz w:val="28"/>
          <w:szCs w:val="24"/>
        </w:rPr>
        <w:t>Annual Review of Environment and Resources</w:t>
      </w:r>
      <w:r w:rsidRPr="001D18A7">
        <w:rPr>
          <w:rFonts w:ascii="Calibri" w:hAnsi="Calibri" w:cs="Calibri"/>
          <w:noProof/>
          <w:sz w:val="28"/>
          <w:szCs w:val="24"/>
        </w:rPr>
        <w:t xml:space="preserve">, </w:t>
      </w:r>
      <w:r w:rsidRPr="001D18A7">
        <w:rPr>
          <w:rFonts w:ascii="Calibri" w:hAnsi="Calibri" w:cs="Calibri"/>
          <w:i/>
          <w:iCs/>
          <w:noProof/>
          <w:sz w:val="28"/>
          <w:szCs w:val="24"/>
        </w:rPr>
        <w:t>34</w:t>
      </w:r>
      <w:r w:rsidRPr="001D18A7">
        <w:rPr>
          <w:rFonts w:ascii="Calibri" w:hAnsi="Calibri" w:cs="Calibri"/>
          <w:noProof/>
          <w:sz w:val="28"/>
          <w:szCs w:val="24"/>
        </w:rPr>
        <w:t>, 179–204.</w:t>
      </w:r>
    </w:p>
    <w:p w14:paraId="0E3E7317"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Mahmood, A., Bennamoun, M., An, S., Sohel, F., Boussaid, F., Hovey, R., … Fisher, R. B. (2017). Deep learning for coral classification. In </w:t>
      </w:r>
      <w:r w:rsidRPr="001D18A7">
        <w:rPr>
          <w:rFonts w:ascii="Calibri" w:hAnsi="Calibri" w:cs="Calibri"/>
          <w:i/>
          <w:iCs/>
          <w:noProof/>
          <w:sz w:val="28"/>
          <w:szCs w:val="24"/>
        </w:rPr>
        <w:t>Handbook of Neural Computation</w:t>
      </w:r>
      <w:r w:rsidRPr="001D18A7">
        <w:rPr>
          <w:rFonts w:ascii="Calibri" w:hAnsi="Calibri" w:cs="Calibri"/>
          <w:noProof/>
          <w:sz w:val="28"/>
          <w:szCs w:val="24"/>
        </w:rPr>
        <w:t xml:space="preserve"> (pp. 383–401). Elsevier.</w:t>
      </w:r>
    </w:p>
    <w:p w14:paraId="0CD1EBA3"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Mehdizadeh, S., Behmanesh, J., &amp; Khalili, K. (2017). Using MARS, SVM, GEP and empirical equations for estimation of monthly mean reference evapotranspiration. </w:t>
      </w:r>
      <w:r w:rsidRPr="001D18A7">
        <w:rPr>
          <w:rFonts w:ascii="Calibri" w:hAnsi="Calibri" w:cs="Calibri"/>
          <w:i/>
          <w:iCs/>
          <w:noProof/>
          <w:sz w:val="28"/>
          <w:szCs w:val="24"/>
        </w:rPr>
        <w:t>Computers and Electronics in Agriculture</w:t>
      </w:r>
      <w:r w:rsidRPr="001D18A7">
        <w:rPr>
          <w:rFonts w:ascii="Calibri" w:hAnsi="Calibri" w:cs="Calibri"/>
          <w:noProof/>
          <w:sz w:val="28"/>
          <w:szCs w:val="24"/>
        </w:rPr>
        <w:t xml:space="preserve">, </w:t>
      </w:r>
      <w:r w:rsidRPr="001D18A7">
        <w:rPr>
          <w:rFonts w:ascii="Calibri" w:hAnsi="Calibri" w:cs="Calibri"/>
          <w:i/>
          <w:iCs/>
          <w:noProof/>
          <w:sz w:val="28"/>
          <w:szCs w:val="24"/>
        </w:rPr>
        <w:t>139</w:t>
      </w:r>
      <w:r w:rsidRPr="001D18A7">
        <w:rPr>
          <w:rFonts w:ascii="Calibri" w:hAnsi="Calibri" w:cs="Calibri"/>
          <w:noProof/>
          <w:sz w:val="28"/>
          <w:szCs w:val="24"/>
        </w:rPr>
        <w:t>, 103–114.</w:t>
      </w:r>
    </w:p>
    <w:p w14:paraId="6C497B1E"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Miles, J. (2014). R squared, adjusted R squared. </w:t>
      </w:r>
      <w:r w:rsidRPr="001D18A7">
        <w:rPr>
          <w:rFonts w:ascii="Calibri" w:hAnsi="Calibri" w:cs="Calibri"/>
          <w:i/>
          <w:iCs/>
          <w:noProof/>
          <w:sz w:val="28"/>
          <w:szCs w:val="24"/>
        </w:rPr>
        <w:t>Wiley StatsRef: Statistics Reference Online</w:t>
      </w:r>
      <w:r w:rsidRPr="001D18A7">
        <w:rPr>
          <w:rFonts w:ascii="Calibri" w:hAnsi="Calibri" w:cs="Calibri"/>
          <w:noProof/>
          <w:sz w:val="28"/>
          <w:szCs w:val="24"/>
        </w:rPr>
        <w:t>.</w:t>
      </w:r>
    </w:p>
    <w:p w14:paraId="5A0522DC"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Milioto, A., Lottes, P., &amp; Stachniss, C. (2017). Real-time blob-wise sugar beets vs weeds classification for monitoring fields using convolutional neural networks. </w:t>
      </w:r>
      <w:r w:rsidRPr="001D18A7">
        <w:rPr>
          <w:rFonts w:ascii="Calibri" w:hAnsi="Calibri" w:cs="Calibri"/>
          <w:i/>
          <w:iCs/>
          <w:noProof/>
          <w:sz w:val="28"/>
          <w:szCs w:val="24"/>
        </w:rPr>
        <w:t>ISPRS Annals of the Photogrammetry, Remote Sensing and Spatial Information Sciences</w:t>
      </w:r>
      <w:r w:rsidRPr="001D18A7">
        <w:rPr>
          <w:rFonts w:ascii="Calibri" w:hAnsi="Calibri" w:cs="Calibri"/>
          <w:noProof/>
          <w:sz w:val="28"/>
          <w:szCs w:val="24"/>
        </w:rPr>
        <w:t xml:space="preserve">, </w:t>
      </w:r>
      <w:r w:rsidRPr="001D18A7">
        <w:rPr>
          <w:rFonts w:ascii="Calibri" w:hAnsi="Calibri" w:cs="Calibri"/>
          <w:i/>
          <w:iCs/>
          <w:noProof/>
          <w:sz w:val="28"/>
          <w:szCs w:val="24"/>
        </w:rPr>
        <w:t>4</w:t>
      </w:r>
      <w:r w:rsidRPr="001D18A7">
        <w:rPr>
          <w:rFonts w:ascii="Calibri" w:hAnsi="Calibri" w:cs="Calibri"/>
          <w:noProof/>
          <w:sz w:val="28"/>
          <w:szCs w:val="24"/>
        </w:rPr>
        <w:t>, 41.</w:t>
      </w:r>
    </w:p>
    <w:p w14:paraId="1217409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Mohanty, S. P., Hughes, D. P., &amp; Salathé, M. (2016). Using deep learning for image-based plant disease detection. </w:t>
      </w:r>
      <w:r w:rsidRPr="001D18A7">
        <w:rPr>
          <w:rFonts w:ascii="Calibri" w:hAnsi="Calibri" w:cs="Calibri"/>
          <w:i/>
          <w:iCs/>
          <w:noProof/>
          <w:sz w:val="28"/>
          <w:szCs w:val="24"/>
        </w:rPr>
        <w:t>Frontiers in Plant Science</w:t>
      </w:r>
      <w:r w:rsidRPr="001D18A7">
        <w:rPr>
          <w:rFonts w:ascii="Calibri" w:hAnsi="Calibri" w:cs="Calibri"/>
          <w:noProof/>
          <w:sz w:val="28"/>
          <w:szCs w:val="24"/>
        </w:rPr>
        <w:t xml:space="preserve">, </w:t>
      </w:r>
      <w:r w:rsidRPr="001D18A7">
        <w:rPr>
          <w:rFonts w:ascii="Calibri" w:hAnsi="Calibri" w:cs="Calibri"/>
          <w:i/>
          <w:iCs/>
          <w:noProof/>
          <w:sz w:val="28"/>
          <w:szCs w:val="24"/>
        </w:rPr>
        <w:t>7</w:t>
      </w:r>
      <w:r w:rsidRPr="001D18A7">
        <w:rPr>
          <w:rFonts w:ascii="Calibri" w:hAnsi="Calibri" w:cs="Calibri"/>
          <w:noProof/>
          <w:sz w:val="28"/>
          <w:szCs w:val="24"/>
        </w:rPr>
        <w:t>, 1419.</w:t>
      </w:r>
    </w:p>
    <w:p w14:paraId="2115C59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Montgomery, D. C. (2017). </w:t>
      </w:r>
      <w:r w:rsidRPr="001D18A7">
        <w:rPr>
          <w:rFonts w:ascii="Calibri" w:hAnsi="Calibri" w:cs="Calibri"/>
          <w:i/>
          <w:iCs/>
          <w:noProof/>
          <w:sz w:val="28"/>
          <w:szCs w:val="24"/>
        </w:rPr>
        <w:t>Design and analysis of experiments</w:t>
      </w:r>
      <w:r w:rsidRPr="001D18A7">
        <w:rPr>
          <w:rFonts w:ascii="Calibri" w:hAnsi="Calibri" w:cs="Calibri"/>
          <w:noProof/>
          <w:sz w:val="28"/>
          <w:szCs w:val="24"/>
        </w:rPr>
        <w:t>. John wiley &amp; sons.</w:t>
      </w:r>
    </w:p>
    <w:p w14:paraId="5B48DD95"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Morellos, A., Pantazi, X.-E., Moshou, D., Alexandridis, T., Whetton, R., Tziotzios, G., … Mouazen, A. M. (2016). Machine learning based prediction of soil total nitrogen, organic carbon and moisture content by using VIS-NIR spectroscopy. </w:t>
      </w:r>
      <w:r w:rsidRPr="001D18A7">
        <w:rPr>
          <w:rFonts w:ascii="Calibri" w:hAnsi="Calibri" w:cs="Calibri"/>
          <w:i/>
          <w:iCs/>
          <w:noProof/>
          <w:sz w:val="28"/>
          <w:szCs w:val="24"/>
        </w:rPr>
        <w:t>Biosystems Engineering</w:t>
      </w:r>
      <w:r w:rsidRPr="001D18A7">
        <w:rPr>
          <w:rFonts w:ascii="Calibri" w:hAnsi="Calibri" w:cs="Calibri"/>
          <w:noProof/>
          <w:sz w:val="28"/>
          <w:szCs w:val="24"/>
        </w:rPr>
        <w:t xml:space="preserve">, </w:t>
      </w:r>
      <w:r w:rsidRPr="001D18A7">
        <w:rPr>
          <w:rFonts w:ascii="Calibri" w:hAnsi="Calibri" w:cs="Calibri"/>
          <w:i/>
          <w:iCs/>
          <w:noProof/>
          <w:sz w:val="28"/>
          <w:szCs w:val="24"/>
        </w:rPr>
        <w:t>152</w:t>
      </w:r>
      <w:r w:rsidRPr="001D18A7">
        <w:rPr>
          <w:rFonts w:ascii="Calibri" w:hAnsi="Calibri" w:cs="Calibri"/>
          <w:noProof/>
          <w:sz w:val="28"/>
          <w:szCs w:val="24"/>
        </w:rPr>
        <w:t>, 104–116.</w:t>
      </w:r>
    </w:p>
    <w:p w14:paraId="156986C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Morris, T. (2004). </w:t>
      </w:r>
      <w:r w:rsidRPr="001D18A7">
        <w:rPr>
          <w:rFonts w:ascii="Calibri" w:hAnsi="Calibri" w:cs="Calibri"/>
          <w:i/>
          <w:iCs/>
          <w:noProof/>
          <w:sz w:val="28"/>
          <w:szCs w:val="24"/>
        </w:rPr>
        <w:t xml:space="preserve">Computer Vision and Image Processing (Cornerstones </w:t>
      </w:r>
      <w:r w:rsidRPr="001D18A7">
        <w:rPr>
          <w:rFonts w:ascii="Calibri" w:hAnsi="Calibri" w:cs="Calibri"/>
          <w:i/>
          <w:iCs/>
          <w:noProof/>
          <w:sz w:val="28"/>
          <w:szCs w:val="24"/>
        </w:rPr>
        <w:lastRenderedPageBreak/>
        <w:t>of Computing)</w:t>
      </w:r>
      <w:r w:rsidRPr="001D18A7">
        <w:rPr>
          <w:rFonts w:ascii="Calibri" w:hAnsi="Calibri" w:cs="Calibri"/>
          <w:noProof/>
          <w:sz w:val="28"/>
          <w:szCs w:val="24"/>
        </w:rPr>
        <w:t>. Palgrave Macmillan Limited.</w:t>
      </w:r>
    </w:p>
    <w:p w14:paraId="0C645E7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Mortensen, A. K., Dyrmann, M., Karstoft, H., Jørgensen, R. N., Gislum, R., &amp; others. (2016). Semantic segmentation of mixed crops using deep convolutional neural network. </w:t>
      </w:r>
      <w:r w:rsidRPr="001D18A7">
        <w:rPr>
          <w:rFonts w:ascii="Calibri" w:hAnsi="Calibri" w:cs="Calibri"/>
          <w:i/>
          <w:iCs/>
          <w:noProof/>
          <w:sz w:val="28"/>
          <w:szCs w:val="24"/>
        </w:rPr>
        <w:t>CIGR-AgEng Conference, 26-29 June 2016, Aarhus, Denmark. Abstracts and Full Papers</w:t>
      </w:r>
      <w:r w:rsidRPr="001D18A7">
        <w:rPr>
          <w:rFonts w:ascii="Calibri" w:hAnsi="Calibri" w:cs="Calibri"/>
          <w:noProof/>
          <w:sz w:val="28"/>
          <w:szCs w:val="24"/>
        </w:rPr>
        <w:t>, 1–6.</w:t>
      </w:r>
    </w:p>
    <w:p w14:paraId="01895487"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Nahvi, B., Habibi, J., Mohammadi, K., Shamshirband, S., &amp; Al Razgan, O. S. (2016). Using self-adaptive evolutionary algorithm to improve the performance of an extreme learning machine for estimating soil temperature. </w:t>
      </w:r>
      <w:r w:rsidRPr="001D18A7">
        <w:rPr>
          <w:rFonts w:ascii="Calibri" w:hAnsi="Calibri" w:cs="Calibri"/>
          <w:i/>
          <w:iCs/>
          <w:noProof/>
          <w:sz w:val="28"/>
          <w:szCs w:val="24"/>
        </w:rPr>
        <w:t>Computers and Electronics in Agriculture</w:t>
      </w:r>
      <w:r w:rsidRPr="001D18A7">
        <w:rPr>
          <w:rFonts w:ascii="Calibri" w:hAnsi="Calibri" w:cs="Calibri"/>
          <w:noProof/>
          <w:sz w:val="28"/>
          <w:szCs w:val="24"/>
        </w:rPr>
        <w:t xml:space="preserve">, </w:t>
      </w:r>
      <w:r w:rsidRPr="001D18A7">
        <w:rPr>
          <w:rFonts w:ascii="Calibri" w:hAnsi="Calibri" w:cs="Calibri"/>
          <w:i/>
          <w:iCs/>
          <w:noProof/>
          <w:sz w:val="28"/>
          <w:szCs w:val="24"/>
        </w:rPr>
        <w:t>124</w:t>
      </w:r>
      <w:r w:rsidRPr="001D18A7">
        <w:rPr>
          <w:rFonts w:ascii="Calibri" w:hAnsi="Calibri" w:cs="Calibri"/>
          <w:noProof/>
          <w:sz w:val="28"/>
          <w:szCs w:val="24"/>
        </w:rPr>
        <w:t>, 150–160.</w:t>
      </w:r>
    </w:p>
    <w:p w14:paraId="0C7C693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Nair, V., &amp; Hinton, G. E. (2010). Rectified linear units improve restricted boltzmann machines. </w:t>
      </w:r>
      <w:r w:rsidRPr="001D18A7">
        <w:rPr>
          <w:rFonts w:ascii="Calibri" w:hAnsi="Calibri" w:cs="Calibri"/>
          <w:i/>
          <w:iCs/>
          <w:noProof/>
          <w:sz w:val="28"/>
          <w:szCs w:val="24"/>
        </w:rPr>
        <w:t>Proceedings of the 27th International Conference on Machine Learning (ICML-10)</w:t>
      </w:r>
      <w:r w:rsidRPr="001D18A7">
        <w:rPr>
          <w:rFonts w:ascii="Calibri" w:hAnsi="Calibri" w:cs="Calibri"/>
          <w:noProof/>
          <w:sz w:val="28"/>
          <w:szCs w:val="24"/>
        </w:rPr>
        <w:t>, 807–814.</w:t>
      </w:r>
    </w:p>
    <w:p w14:paraId="1BDDBA07"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Neubeck, A., &amp; Van Gool, L. (2006). Efficient non-maximum suppression. </w:t>
      </w:r>
      <w:r w:rsidRPr="001D18A7">
        <w:rPr>
          <w:rFonts w:ascii="Calibri" w:hAnsi="Calibri" w:cs="Calibri"/>
          <w:i/>
          <w:iCs/>
          <w:noProof/>
          <w:sz w:val="28"/>
          <w:szCs w:val="24"/>
        </w:rPr>
        <w:t>18th International Conference on Pattern Recognition (ICPR’06)</w:t>
      </w:r>
      <w:r w:rsidRPr="001D18A7">
        <w:rPr>
          <w:rFonts w:ascii="Calibri" w:hAnsi="Calibri" w:cs="Calibri"/>
          <w:noProof/>
          <w:sz w:val="28"/>
          <w:szCs w:val="24"/>
        </w:rPr>
        <w:t xml:space="preserve">, </w:t>
      </w:r>
      <w:r w:rsidRPr="001D18A7">
        <w:rPr>
          <w:rFonts w:ascii="Calibri" w:hAnsi="Calibri" w:cs="Calibri"/>
          <w:i/>
          <w:iCs/>
          <w:noProof/>
          <w:sz w:val="28"/>
          <w:szCs w:val="24"/>
        </w:rPr>
        <w:t>3</w:t>
      </w:r>
      <w:r w:rsidRPr="001D18A7">
        <w:rPr>
          <w:rFonts w:ascii="Calibri" w:hAnsi="Calibri" w:cs="Calibri"/>
          <w:noProof/>
          <w:sz w:val="28"/>
          <w:szCs w:val="24"/>
        </w:rPr>
        <w:t>, 850–855.</w:t>
      </w:r>
    </w:p>
    <w:p w14:paraId="2436695C"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Nwankpa, C., Ijomah, W., Gachagan, A., &amp; Marshall, S. (2018). Activation functions: Comparison of trends in practice and research for deep learning. </w:t>
      </w:r>
      <w:r w:rsidRPr="001D18A7">
        <w:rPr>
          <w:rFonts w:ascii="Calibri" w:hAnsi="Calibri" w:cs="Calibri"/>
          <w:i/>
          <w:iCs/>
          <w:noProof/>
          <w:sz w:val="28"/>
          <w:szCs w:val="24"/>
        </w:rPr>
        <w:t>ArXiv Preprint ArXiv:1811.03378</w:t>
      </w:r>
      <w:r w:rsidRPr="001D18A7">
        <w:rPr>
          <w:rFonts w:ascii="Calibri" w:hAnsi="Calibri" w:cs="Calibri"/>
          <w:noProof/>
          <w:sz w:val="28"/>
          <w:szCs w:val="24"/>
        </w:rPr>
        <w:t>.</w:t>
      </w:r>
    </w:p>
    <w:p w14:paraId="5674C334"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Otsu, N. (1979). A threshold selection method from gray-level histograms. </w:t>
      </w:r>
      <w:r w:rsidRPr="001D18A7">
        <w:rPr>
          <w:rFonts w:ascii="Calibri" w:hAnsi="Calibri" w:cs="Calibri"/>
          <w:i/>
          <w:iCs/>
          <w:noProof/>
          <w:sz w:val="28"/>
          <w:szCs w:val="24"/>
        </w:rPr>
        <w:t>IEEE Transactions on Systems, Man, and Cybernetics</w:t>
      </w:r>
      <w:r w:rsidRPr="001D18A7">
        <w:rPr>
          <w:rFonts w:ascii="Calibri" w:hAnsi="Calibri" w:cs="Calibri"/>
          <w:noProof/>
          <w:sz w:val="28"/>
          <w:szCs w:val="24"/>
        </w:rPr>
        <w:t xml:space="preserve">, </w:t>
      </w:r>
      <w:r w:rsidRPr="001D18A7">
        <w:rPr>
          <w:rFonts w:ascii="Calibri" w:hAnsi="Calibri" w:cs="Calibri"/>
          <w:i/>
          <w:iCs/>
          <w:noProof/>
          <w:sz w:val="28"/>
          <w:szCs w:val="24"/>
        </w:rPr>
        <w:t>9</w:t>
      </w:r>
      <w:r w:rsidRPr="001D18A7">
        <w:rPr>
          <w:rFonts w:ascii="Calibri" w:hAnsi="Calibri" w:cs="Calibri"/>
          <w:noProof/>
          <w:sz w:val="28"/>
          <w:szCs w:val="24"/>
        </w:rPr>
        <w:t>(1), 62–66.</w:t>
      </w:r>
    </w:p>
    <w:p w14:paraId="58717CBD"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Pai, A., Teng, Y.-C., Blair, J., Kallenberg, M., Dam, E. B., Sommer, S., … Nielsen, M. (2017). Characterization of Errors in Deep Learning-based Brain MRI Segmentation. In </w:t>
      </w:r>
      <w:r w:rsidRPr="001D18A7">
        <w:rPr>
          <w:rFonts w:ascii="Calibri" w:hAnsi="Calibri" w:cs="Calibri"/>
          <w:i/>
          <w:iCs/>
          <w:noProof/>
          <w:sz w:val="28"/>
          <w:szCs w:val="24"/>
        </w:rPr>
        <w:t>Deep Learning for Medical Image Analysis</w:t>
      </w:r>
      <w:r w:rsidRPr="001D18A7">
        <w:rPr>
          <w:rFonts w:ascii="Calibri" w:hAnsi="Calibri" w:cs="Calibri"/>
          <w:noProof/>
          <w:sz w:val="28"/>
          <w:szCs w:val="24"/>
        </w:rPr>
        <w:t xml:space="preserve"> (pp. 223–242). Elsevier.</w:t>
      </w:r>
    </w:p>
    <w:p w14:paraId="14CB54E6"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Pantazi, X. E., Moshou, D., Alexandridis, T., Whetton, R. L., &amp; Mouazen, A. M. (2016). Wheat yield prediction using machine learning and advanced sensing techniques. </w:t>
      </w:r>
      <w:r w:rsidRPr="001D18A7">
        <w:rPr>
          <w:rFonts w:ascii="Calibri" w:hAnsi="Calibri" w:cs="Calibri"/>
          <w:i/>
          <w:iCs/>
          <w:noProof/>
          <w:sz w:val="28"/>
          <w:szCs w:val="24"/>
        </w:rPr>
        <w:t>Computers and Electronics in Agriculture</w:t>
      </w:r>
      <w:r w:rsidRPr="001D18A7">
        <w:rPr>
          <w:rFonts w:ascii="Calibri" w:hAnsi="Calibri" w:cs="Calibri"/>
          <w:noProof/>
          <w:sz w:val="28"/>
          <w:szCs w:val="24"/>
        </w:rPr>
        <w:t xml:space="preserve">, </w:t>
      </w:r>
      <w:r w:rsidRPr="001D18A7">
        <w:rPr>
          <w:rFonts w:ascii="Calibri" w:hAnsi="Calibri" w:cs="Calibri"/>
          <w:i/>
          <w:iCs/>
          <w:noProof/>
          <w:sz w:val="28"/>
          <w:szCs w:val="24"/>
        </w:rPr>
        <w:t>121</w:t>
      </w:r>
      <w:r w:rsidRPr="001D18A7">
        <w:rPr>
          <w:rFonts w:ascii="Calibri" w:hAnsi="Calibri" w:cs="Calibri"/>
          <w:noProof/>
          <w:sz w:val="28"/>
          <w:szCs w:val="24"/>
        </w:rPr>
        <w:t>, 57–65.</w:t>
      </w:r>
    </w:p>
    <w:p w14:paraId="5784C72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Patricio, D. I., &amp; Rieder, R. (2018). Computer vision and artificial intelligence in precision agriculture for grain crops: A systematic review. </w:t>
      </w:r>
      <w:r w:rsidRPr="001D18A7">
        <w:rPr>
          <w:rFonts w:ascii="Calibri" w:hAnsi="Calibri" w:cs="Calibri"/>
          <w:i/>
          <w:iCs/>
          <w:noProof/>
          <w:sz w:val="28"/>
          <w:szCs w:val="24"/>
        </w:rPr>
        <w:t>Computers and Electronics in Agriculture</w:t>
      </w:r>
      <w:r w:rsidRPr="001D18A7">
        <w:rPr>
          <w:rFonts w:ascii="Calibri" w:hAnsi="Calibri" w:cs="Calibri"/>
          <w:noProof/>
          <w:sz w:val="28"/>
          <w:szCs w:val="24"/>
        </w:rPr>
        <w:t xml:space="preserve">, </w:t>
      </w:r>
      <w:r w:rsidRPr="001D18A7">
        <w:rPr>
          <w:rFonts w:ascii="Calibri" w:hAnsi="Calibri" w:cs="Calibri"/>
          <w:i/>
          <w:iCs/>
          <w:noProof/>
          <w:sz w:val="28"/>
          <w:szCs w:val="24"/>
        </w:rPr>
        <w:t>153</w:t>
      </w:r>
      <w:r w:rsidRPr="001D18A7">
        <w:rPr>
          <w:rFonts w:ascii="Calibri" w:hAnsi="Calibri" w:cs="Calibri"/>
          <w:noProof/>
          <w:sz w:val="28"/>
          <w:szCs w:val="24"/>
        </w:rPr>
        <w:t>, 69–81.</w:t>
      </w:r>
    </w:p>
    <w:p w14:paraId="1BD92DF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Pereira, C. S., Morais, R., &amp; Reis, M. J. C. S. (2017). Recent advances in image processing techniques for automated harvesting purposes: a review. </w:t>
      </w:r>
      <w:r w:rsidRPr="001D18A7">
        <w:rPr>
          <w:rFonts w:ascii="Calibri" w:hAnsi="Calibri" w:cs="Calibri"/>
          <w:i/>
          <w:iCs/>
          <w:noProof/>
          <w:sz w:val="28"/>
          <w:szCs w:val="24"/>
        </w:rPr>
        <w:t>2017 Intelligent Systems Conference (IntelliSys)</w:t>
      </w:r>
      <w:r w:rsidRPr="001D18A7">
        <w:rPr>
          <w:rFonts w:ascii="Calibri" w:hAnsi="Calibri" w:cs="Calibri"/>
          <w:noProof/>
          <w:sz w:val="28"/>
          <w:szCs w:val="24"/>
        </w:rPr>
        <w:t>, 566–575.</w:t>
      </w:r>
    </w:p>
    <w:p w14:paraId="75C412F2"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lastRenderedPageBreak/>
        <w:t xml:space="preserve">Potena, C., Nardi, D., &amp; Pretto, A. (2016). Fast and accurate crop and weed identification with summarized train sets for precision agriculture. </w:t>
      </w:r>
      <w:r w:rsidRPr="001D18A7">
        <w:rPr>
          <w:rFonts w:ascii="Calibri" w:hAnsi="Calibri" w:cs="Calibri"/>
          <w:i/>
          <w:iCs/>
          <w:noProof/>
          <w:sz w:val="28"/>
          <w:szCs w:val="24"/>
        </w:rPr>
        <w:t>International Conference on Intelligent Autonomous Systems</w:t>
      </w:r>
      <w:r w:rsidRPr="001D18A7">
        <w:rPr>
          <w:rFonts w:ascii="Calibri" w:hAnsi="Calibri" w:cs="Calibri"/>
          <w:noProof/>
          <w:sz w:val="28"/>
          <w:szCs w:val="24"/>
        </w:rPr>
        <w:t>, 105–121.</w:t>
      </w:r>
    </w:p>
    <w:p w14:paraId="7E17C80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Pound, M. P., Atkinson, J. A., Townsend, A. J., Wilson, M. H., Griffiths, M., Jackson, A. S., … others. (2017). Deep machine learning provides state-of-the-art performance in image-based plant phenotyping. </w:t>
      </w:r>
      <w:r w:rsidRPr="001D18A7">
        <w:rPr>
          <w:rFonts w:ascii="Calibri" w:hAnsi="Calibri" w:cs="Calibri"/>
          <w:i/>
          <w:iCs/>
          <w:noProof/>
          <w:sz w:val="28"/>
          <w:szCs w:val="24"/>
        </w:rPr>
        <w:t>Gigascience</w:t>
      </w:r>
      <w:r w:rsidRPr="001D18A7">
        <w:rPr>
          <w:rFonts w:ascii="Calibri" w:hAnsi="Calibri" w:cs="Calibri"/>
          <w:noProof/>
          <w:sz w:val="28"/>
          <w:szCs w:val="24"/>
        </w:rPr>
        <w:t xml:space="preserve">, </w:t>
      </w:r>
      <w:r w:rsidRPr="001D18A7">
        <w:rPr>
          <w:rFonts w:ascii="Calibri" w:hAnsi="Calibri" w:cs="Calibri"/>
          <w:i/>
          <w:iCs/>
          <w:noProof/>
          <w:sz w:val="28"/>
          <w:szCs w:val="24"/>
        </w:rPr>
        <w:t>6</w:t>
      </w:r>
      <w:r w:rsidRPr="001D18A7">
        <w:rPr>
          <w:rFonts w:ascii="Calibri" w:hAnsi="Calibri" w:cs="Calibri"/>
          <w:noProof/>
          <w:sz w:val="28"/>
          <w:szCs w:val="24"/>
        </w:rPr>
        <w:t>(10), gix083.</w:t>
      </w:r>
    </w:p>
    <w:p w14:paraId="71625131"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Pound, M. P., Atkinson, J. A., Wells, D. M., Pridmore, T. P., &amp; French, A. P. (2017). Deep learning for multi-task plant phenotyping. </w:t>
      </w:r>
      <w:r w:rsidRPr="001D18A7">
        <w:rPr>
          <w:rFonts w:ascii="Calibri" w:hAnsi="Calibri" w:cs="Calibri"/>
          <w:i/>
          <w:iCs/>
          <w:noProof/>
          <w:sz w:val="28"/>
          <w:szCs w:val="24"/>
        </w:rPr>
        <w:t>Proceedings of the IEEE International Conference on Computer Vision</w:t>
      </w:r>
      <w:r w:rsidRPr="001D18A7">
        <w:rPr>
          <w:rFonts w:ascii="Calibri" w:hAnsi="Calibri" w:cs="Calibri"/>
          <w:noProof/>
          <w:sz w:val="28"/>
          <w:szCs w:val="24"/>
        </w:rPr>
        <w:t>, 2055–2063.</w:t>
      </w:r>
    </w:p>
    <w:p w14:paraId="63D1C719"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Qiao, Y., Truman, M., &amp; Sukkarieh, S. (2019). Cattle segmentation and contour extraction based on Mask R-CNN for precision livestock farming. </w:t>
      </w:r>
      <w:r w:rsidRPr="001D18A7">
        <w:rPr>
          <w:rFonts w:ascii="Calibri" w:hAnsi="Calibri" w:cs="Calibri"/>
          <w:i/>
          <w:iCs/>
          <w:noProof/>
          <w:sz w:val="28"/>
          <w:szCs w:val="24"/>
        </w:rPr>
        <w:t>Computers and Electronics in Agriculture</w:t>
      </w:r>
      <w:r w:rsidRPr="001D18A7">
        <w:rPr>
          <w:rFonts w:ascii="Calibri" w:hAnsi="Calibri" w:cs="Calibri"/>
          <w:noProof/>
          <w:sz w:val="28"/>
          <w:szCs w:val="24"/>
        </w:rPr>
        <w:t xml:space="preserve">, </w:t>
      </w:r>
      <w:r w:rsidRPr="001D18A7">
        <w:rPr>
          <w:rFonts w:ascii="Calibri" w:hAnsi="Calibri" w:cs="Calibri"/>
          <w:i/>
          <w:iCs/>
          <w:noProof/>
          <w:sz w:val="28"/>
          <w:szCs w:val="24"/>
        </w:rPr>
        <w:t>165</w:t>
      </w:r>
      <w:r w:rsidRPr="001D18A7">
        <w:rPr>
          <w:rFonts w:ascii="Calibri" w:hAnsi="Calibri" w:cs="Calibri"/>
          <w:noProof/>
          <w:sz w:val="28"/>
          <w:szCs w:val="24"/>
        </w:rPr>
        <w:t>, 104958.</w:t>
      </w:r>
    </w:p>
    <w:p w14:paraId="01D0057E"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Rahman, M., Robson, A., &amp; Bristow, M. (2018). Exploring the Potential of High Resolution WorldView-3 Imagery for Estimating Yield of Mango. </w:t>
      </w:r>
      <w:r w:rsidRPr="001D18A7">
        <w:rPr>
          <w:rFonts w:ascii="Calibri" w:hAnsi="Calibri" w:cs="Calibri"/>
          <w:i/>
          <w:iCs/>
          <w:noProof/>
          <w:sz w:val="28"/>
          <w:szCs w:val="24"/>
        </w:rPr>
        <w:t>Remote Sensing</w:t>
      </w:r>
      <w:r w:rsidRPr="001D18A7">
        <w:rPr>
          <w:rFonts w:ascii="Calibri" w:hAnsi="Calibri" w:cs="Calibri"/>
          <w:noProof/>
          <w:sz w:val="28"/>
          <w:szCs w:val="24"/>
        </w:rPr>
        <w:t xml:space="preserve">, </w:t>
      </w:r>
      <w:r w:rsidRPr="001D18A7">
        <w:rPr>
          <w:rFonts w:ascii="Calibri" w:hAnsi="Calibri" w:cs="Calibri"/>
          <w:i/>
          <w:iCs/>
          <w:noProof/>
          <w:sz w:val="28"/>
          <w:szCs w:val="24"/>
        </w:rPr>
        <w:t>10</w:t>
      </w:r>
      <w:r w:rsidRPr="001D18A7">
        <w:rPr>
          <w:rFonts w:ascii="Calibri" w:hAnsi="Calibri" w:cs="Calibri"/>
          <w:noProof/>
          <w:sz w:val="28"/>
          <w:szCs w:val="24"/>
        </w:rPr>
        <w:t>(12), 1866.</w:t>
      </w:r>
    </w:p>
    <w:p w14:paraId="246F6C7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Rahnemoonfar, M., &amp; Sheppard, C. (2017a). Deep count: fruit counting based on deep simulated learning. </w:t>
      </w:r>
      <w:r w:rsidRPr="001D18A7">
        <w:rPr>
          <w:rFonts w:ascii="Calibri" w:hAnsi="Calibri" w:cs="Calibri"/>
          <w:i/>
          <w:iCs/>
          <w:noProof/>
          <w:sz w:val="28"/>
          <w:szCs w:val="24"/>
        </w:rPr>
        <w:t>Sensors</w:t>
      </w:r>
      <w:r w:rsidRPr="001D18A7">
        <w:rPr>
          <w:rFonts w:ascii="Calibri" w:hAnsi="Calibri" w:cs="Calibri"/>
          <w:noProof/>
          <w:sz w:val="28"/>
          <w:szCs w:val="24"/>
        </w:rPr>
        <w:t xml:space="preserve">, </w:t>
      </w:r>
      <w:r w:rsidRPr="001D18A7">
        <w:rPr>
          <w:rFonts w:ascii="Calibri" w:hAnsi="Calibri" w:cs="Calibri"/>
          <w:i/>
          <w:iCs/>
          <w:noProof/>
          <w:sz w:val="28"/>
          <w:szCs w:val="24"/>
        </w:rPr>
        <w:t>17</w:t>
      </w:r>
      <w:r w:rsidRPr="001D18A7">
        <w:rPr>
          <w:rFonts w:ascii="Calibri" w:hAnsi="Calibri" w:cs="Calibri"/>
          <w:noProof/>
          <w:sz w:val="28"/>
          <w:szCs w:val="24"/>
        </w:rPr>
        <w:t>(4), 905.</w:t>
      </w:r>
    </w:p>
    <w:p w14:paraId="61A10C3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Rahnemoonfar, M., &amp; Sheppard, C. (2017b). Real-time yield estimation based on deep learning. </w:t>
      </w:r>
      <w:r w:rsidRPr="001D18A7">
        <w:rPr>
          <w:rFonts w:ascii="Calibri" w:hAnsi="Calibri" w:cs="Calibri"/>
          <w:i/>
          <w:iCs/>
          <w:noProof/>
          <w:sz w:val="28"/>
          <w:szCs w:val="24"/>
        </w:rPr>
        <w:t>Autonomous Air and Ground Sensing Systems for Agricultural Optimization and Phenotyping II</w:t>
      </w:r>
      <w:r w:rsidRPr="001D18A7">
        <w:rPr>
          <w:rFonts w:ascii="Calibri" w:hAnsi="Calibri" w:cs="Calibri"/>
          <w:noProof/>
          <w:sz w:val="28"/>
          <w:szCs w:val="24"/>
        </w:rPr>
        <w:t xml:space="preserve">, </w:t>
      </w:r>
      <w:r w:rsidRPr="001D18A7">
        <w:rPr>
          <w:rFonts w:ascii="Calibri" w:hAnsi="Calibri" w:cs="Calibri"/>
          <w:i/>
          <w:iCs/>
          <w:noProof/>
          <w:sz w:val="28"/>
          <w:szCs w:val="24"/>
        </w:rPr>
        <w:t>10218</w:t>
      </w:r>
      <w:r w:rsidRPr="001D18A7">
        <w:rPr>
          <w:rFonts w:ascii="Calibri" w:hAnsi="Calibri" w:cs="Calibri"/>
          <w:noProof/>
          <w:sz w:val="28"/>
          <w:szCs w:val="24"/>
        </w:rPr>
        <w:t>, 1021809.</w:t>
      </w:r>
    </w:p>
    <w:p w14:paraId="7A5D810C"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Rawat, W., &amp; Wang, Z. (2017). Deep convolutional neural networks for image classification: A comprehensive review. </w:t>
      </w:r>
      <w:r w:rsidRPr="001D18A7">
        <w:rPr>
          <w:rFonts w:ascii="Calibri" w:hAnsi="Calibri" w:cs="Calibri"/>
          <w:i/>
          <w:iCs/>
          <w:noProof/>
          <w:sz w:val="28"/>
          <w:szCs w:val="24"/>
        </w:rPr>
        <w:t>Neural Computation</w:t>
      </w:r>
      <w:r w:rsidRPr="001D18A7">
        <w:rPr>
          <w:rFonts w:ascii="Calibri" w:hAnsi="Calibri" w:cs="Calibri"/>
          <w:noProof/>
          <w:sz w:val="28"/>
          <w:szCs w:val="24"/>
        </w:rPr>
        <w:t xml:space="preserve">, </w:t>
      </w:r>
      <w:r w:rsidRPr="001D18A7">
        <w:rPr>
          <w:rFonts w:ascii="Calibri" w:hAnsi="Calibri" w:cs="Calibri"/>
          <w:i/>
          <w:iCs/>
          <w:noProof/>
          <w:sz w:val="28"/>
          <w:szCs w:val="24"/>
        </w:rPr>
        <w:t>29</w:t>
      </w:r>
      <w:r w:rsidRPr="001D18A7">
        <w:rPr>
          <w:rFonts w:ascii="Calibri" w:hAnsi="Calibri" w:cs="Calibri"/>
          <w:noProof/>
          <w:sz w:val="28"/>
          <w:szCs w:val="24"/>
        </w:rPr>
        <w:t>(9), 2352–2449.</w:t>
      </w:r>
    </w:p>
    <w:p w14:paraId="702CB3F9"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Rebetez, J., Satizábal, H. F., Mota, M., Noll, D., Büchi, L., Wendling, M., … Burgos, S. (2016). Augmenting a convolutional neural network with local histograms-A case study in crop classification from high-resolution UAV imagery. </w:t>
      </w:r>
      <w:r w:rsidRPr="001D18A7">
        <w:rPr>
          <w:rFonts w:ascii="Calibri" w:hAnsi="Calibri" w:cs="Calibri"/>
          <w:i/>
          <w:iCs/>
          <w:noProof/>
          <w:sz w:val="28"/>
          <w:szCs w:val="24"/>
        </w:rPr>
        <w:t>ESANN</w:t>
      </w:r>
      <w:r w:rsidRPr="001D18A7">
        <w:rPr>
          <w:rFonts w:ascii="Calibri" w:hAnsi="Calibri" w:cs="Calibri"/>
          <w:noProof/>
          <w:sz w:val="28"/>
          <w:szCs w:val="24"/>
        </w:rPr>
        <w:t>.</w:t>
      </w:r>
    </w:p>
    <w:p w14:paraId="7E01592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Redmon, J., Divvala, S., Girshick, R., &amp; Farhadi, A. (2016). You only look once: Unified, real-time object detection. </w:t>
      </w:r>
      <w:r w:rsidRPr="001D18A7">
        <w:rPr>
          <w:rFonts w:ascii="Calibri" w:hAnsi="Calibri" w:cs="Calibri"/>
          <w:i/>
          <w:iCs/>
          <w:noProof/>
          <w:sz w:val="28"/>
          <w:szCs w:val="24"/>
        </w:rPr>
        <w:t>Proceedings of the IEEE Conference on Computer Vision and Pattern Recognition</w:t>
      </w:r>
      <w:r w:rsidRPr="001D18A7">
        <w:rPr>
          <w:rFonts w:ascii="Calibri" w:hAnsi="Calibri" w:cs="Calibri"/>
          <w:noProof/>
          <w:sz w:val="28"/>
          <w:szCs w:val="24"/>
        </w:rPr>
        <w:t>, 779–788.</w:t>
      </w:r>
    </w:p>
    <w:p w14:paraId="14C63D8F"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Ren, S., He, K., Girshick, R., &amp; Sun, J. (2015). Faster r-cnn: Towards real-time object detection with region proposal networks. </w:t>
      </w:r>
      <w:r w:rsidRPr="001D18A7">
        <w:rPr>
          <w:rFonts w:ascii="Calibri" w:hAnsi="Calibri" w:cs="Calibri"/>
          <w:i/>
          <w:iCs/>
          <w:noProof/>
          <w:sz w:val="28"/>
          <w:szCs w:val="24"/>
        </w:rPr>
        <w:t xml:space="preserve">Advances in </w:t>
      </w:r>
      <w:r w:rsidRPr="001D18A7">
        <w:rPr>
          <w:rFonts w:ascii="Calibri" w:hAnsi="Calibri" w:cs="Calibri"/>
          <w:i/>
          <w:iCs/>
          <w:noProof/>
          <w:sz w:val="28"/>
          <w:szCs w:val="24"/>
        </w:rPr>
        <w:lastRenderedPageBreak/>
        <w:t>Neural Information Processing Systems</w:t>
      </w:r>
      <w:r w:rsidRPr="001D18A7">
        <w:rPr>
          <w:rFonts w:ascii="Calibri" w:hAnsi="Calibri" w:cs="Calibri"/>
          <w:noProof/>
          <w:sz w:val="28"/>
          <w:szCs w:val="24"/>
        </w:rPr>
        <w:t>, 91–99.</w:t>
      </w:r>
    </w:p>
    <w:p w14:paraId="14344B54"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Reyes, A. K., Caicedo, J. C., &amp; Camargo, J. E. (2015). Fine-tuning Deep Convolutional Networks for Plant Recognition. </w:t>
      </w:r>
      <w:r w:rsidRPr="001D18A7">
        <w:rPr>
          <w:rFonts w:ascii="Calibri" w:hAnsi="Calibri" w:cs="Calibri"/>
          <w:i/>
          <w:iCs/>
          <w:noProof/>
          <w:sz w:val="28"/>
          <w:szCs w:val="24"/>
        </w:rPr>
        <w:t>CLEF (Working Notes)</w:t>
      </w:r>
      <w:r w:rsidRPr="001D18A7">
        <w:rPr>
          <w:rFonts w:ascii="Calibri" w:hAnsi="Calibri" w:cs="Calibri"/>
          <w:noProof/>
          <w:sz w:val="28"/>
          <w:szCs w:val="24"/>
        </w:rPr>
        <w:t xml:space="preserve">, </w:t>
      </w:r>
      <w:r w:rsidRPr="001D18A7">
        <w:rPr>
          <w:rFonts w:ascii="Calibri" w:hAnsi="Calibri" w:cs="Calibri"/>
          <w:i/>
          <w:iCs/>
          <w:noProof/>
          <w:sz w:val="28"/>
          <w:szCs w:val="24"/>
        </w:rPr>
        <w:t>1391</w:t>
      </w:r>
      <w:r w:rsidRPr="001D18A7">
        <w:rPr>
          <w:rFonts w:ascii="Calibri" w:hAnsi="Calibri" w:cs="Calibri"/>
          <w:noProof/>
          <w:sz w:val="28"/>
          <w:szCs w:val="24"/>
        </w:rPr>
        <w:t>.</w:t>
      </w:r>
    </w:p>
    <w:p w14:paraId="353A87B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Ronneberger, O., Fischer, P., &amp; Brox, T. (2015). U-net: Convolutional networks for biomedical image segmentation. </w:t>
      </w:r>
      <w:r w:rsidRPr="001D18A7">
        <w:rPr>
          <w:rFonts w:ascii="Calibri" w:hAnsi="Calibri" w:cs="Calibri"/>
          <w:i/>
          <w:iCs/>
          <w:noProof/>
          <w:sz w:val="28"/>
          <w:szCs w:val="24"/>
        </w:rPr>
        <w:t>International Conference on Medical Image Computing and Computer-Assisted Intervention</w:t>
      </w:r>
      <w:r w:rsidRPr="001D18A7">
        <w:rPr>
          <w:rFonts w:ascii="Calibri" w:hAnsi="Calibri" w:cs="Calibri"/>
          <w:noProof/>
          <w:sz w:val="28"/>
          <w:szCs w:val="24"/>
        </w:rPr>
        <w:t>, 234–241.</w:t>
      </w:r>
    </w:p>
    <w:p w14:paraId="21756C25"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Rosenblatt, F. (1958). The perceptron: a probabilistic model for information storage and organization in the brain. </w:t>
      </w:r>
      <w:r w:rsidRPr="001D18A7">
        <w:rPr>
          <w:rFonts w:ascii="Calibri" w:hAnsi="Calibri" w:cs="Calibri"/>
          <w:i/>
          <w:iCs/>
          <w:noProof/>
          <w:sz w:val="28"/>
          <w:szCs w:val="24"/>
        </w:rPr>
        <w:t>Psychological Review</w:t>
      </w:r>
      <w:r w:rsidRPr="001D18A7">
        <w:rPr>
          <w:rFonts w:ascii="Calibri" w:hAnsi="Calibri" w:cs="Calibri"/>
          <w:noProof/>
          <w:sz w:val="28"/>
          <w:szCs w:val="24"/>
        </w:rPr>
        <w:t xml:space="preserve">, </w:t>
      </w:r>
      <w:r w:rsidRPr="001D18A7">
        <w:rPr>
          <w:rFonts w:ascii="Calibri" w:hAnsi="Calibri" w:cs="Calibri"/>
          <w:i/>
          <w:iCs/>
          <w:noProof/>
          <w:sz w:val="28"/>
          <w:szCs w:val="24"/>
        </w:rPr>
        <w:t>65</w:t>
      </w:r>
      <w:r w:rsidRPr="001D18A7">
        <w:rPr>
          <w:rFonts w:ascii="Calibri" w:hAnsi="Calibri" w:cs="Calibri"/>
          <w:noProof/>
          <w:sz w:val="28"/>
          <w:szCs w:val="24"/>
        </w:rPr>
        <w:t>(6), 386.</w:t>
      </w:r>
    </w:p>
    <w:p w14:paraId="30C29A2A"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Ruder, S. (2016). An overview of gradient descent optimization algorithms. </w:t>
      </w:r>
      <w:r w:rsidRPr="001D18A7">
        <w:rPr>
          <w:rFonts w:ascii="Calibri" w:hAnsi="Calibri" w:cs="Calibri"/>
          <w:i/>
          <w:iCs/>
          <w:noProof/>
          <w:sz w:val="28"/>
          <w:szCs w:val="24"/>
        </w:rPr>
        <w:t>ArXiv Preprint ArXiv:1609.04747</w:t>
      </w:r>
      <w:r w:rsidRPr="001D18A7">
        <w:rPr>
          <w:rFonts w:ascii="Calibri" w:hAnsi="Calibri" w:cs="Calibri"/>
          <w:noProof/>
          <w:sz w:val="28"/>
          <w:szCs w:val="24"/>
        </w:rPr>
        <w:t>.</w:t>
      </w:r>
    </w:p>
    <w:p w14:paraId="34A1051D"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Sa, I., Ge, Z., Dayoub, F., Upcroft, B., Perez, T., &amp; McCool, C. (2016). Deepfruits: A fruit detection system using deep neural networks. </w:t>
      </w:r>
      <w:r w:rsidRPr="001D18A7">
        <w:rPr>
          <w:rFonts w:ascii="Calibri" w:hAnsi="Calibri" w:cs="Calibri"/>
          <w:i/>
          <w:iCs/>
          <w:noProof/>
          <w:sz w:val="28"/>
          <w:szCs w:val="24"/>
        </w:rPr>
        <w:t>Sensors</w:t>
      </w:r>
      <w:r w:rsidRPr="001D18A7">
        <w:rPr>
          <w:rFonts w:ascii="Calibri" w:hAnsi="Calibri" w:cs="Calibri"/>
          <w:noProof/>
          <w:sz w:val="28"/>
          <w:szCs w:val="24"/>
        </w:rPr>
        <w:t xml:space="preserve">, </w:t>
      </w:r>
      <w:r w:rsidRPr="001D18A7">
        <w:rPr>
          <w:rFonts w:ascii="Calibri" w:hAnsi="Calibri" w:cs="Calibri"/>
          <w:i/>
          <w:iCs/>
          <w:noProof/>
          <w:sz w:val="28"/>
          <w:szCs w:val="24"/>
        </w:rPr>
        <w:t>16</w:t>
      </w:r>
      <w:r w:rsidRPr="001D18A7">
        <w:rPr>
          <w:rFonts w:ascii="Calibri" w:hAnsi="Calibri" w:cs="Calibri"/>
          <w:noProof/>
          <w:sz w:val="28"/>
          <w:szCs w:val="24"/>
        </w:rPr>
        <w:t>(8), 1222.</w:t>
      </w:r>
    </w:p>
    <w:p w14:paraId="204E0AC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Sarig, Y. (1993). Robotics of fruit harvesting: A state-of-the-art review. </w:t>
      </w:r>
      <w:r w:rsidRPr="001D18A7">
        <w:rPr>
          <w:rFonts w:ascii="Calibri" w:hAnsi="Calibri" w:cs="Calibri"/>
          <w:i/>
          <w:iCs/>
          <w:noProof/>
          <w:sz w:val="28"/>
          <w:szCs w:val="24"/>
        </w:rPr>
        <w:t>Journal of Agricultural Engineering Research</w:t>
      </w:r>
      <w:r w:rsidRPr="001D18A7">
        <w:rPr>
          <w:rFonts w:ascii="Calibri" w:hAnsi="Calibri" w:cs="Calibri"/>
          <w:noProof/>
          <w:sz w:val="28"/>
          <w:szCs w:val="24"/>
        </w:rPr>
        <w:t xml:space="preserve">, </w:t>
      </w:r>
      <w:r w:rsidRPr="001D18A7">
        <w:rPr>
          <w:rFonts w:ascii="Calibri" w:hAnsi="Calibri" w:cs="Calibri"/>
          <w:i/>
          <w:iCs/>
          <w:noProof/>
          <w:sz w:val="28"/>
          <w:szCs w:val="24"/>
        </w:rPr>
        <w:t>54</w:t>
      </w:r>
      <w:r w:rsidRPr="001D18A7">
        <w:rPr>
          <w:rFonts w:ascii="Calibri" w:hAnsi="Calibri" w:cs="Calibri"/>
          <w:noProof/>
          <w:sz w:val="28"/>
          <w:szCs w:val="24"/>
        </w:rPr>
        <w:t>(4), 265–280.</w:t>
      </w:r>
    </w:p>
    <w:p w14:paraId="6D00DEBE"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Sermanet, P., Eigen, D., Zhang, X., Mathieu, M., Fergus, R., &amp; LeCun, Y. (2013). Overfeat: Integrated recognition, localization and detection using convolutional networks. </w:t>
      </w:r>
      <w:r w:rsidRPr="001D18A7">
        <w:rPr>
          <w:rFonts w:ascii="Calibri" w:hAnsi="Calibri" w:cs="Calibri"/>
          <w:i/>
          <w:iCs/>
          <w:noProof/>
          <w:sz w:val="28"/>
          <w:szCs w:val="24"/>
        </w:rPr>
        <w:t>ArXiv Preprint ArXiv:1312.6229</w:t>
      </w:r>
      <w:r w:rsidRPr="001D18A7">
        <w:rPr>
          <w:rFonts w:ascii="Calibri" w:hAnsi="Calibri" w:cs="Calibri"/>
          <w:noProof/>
          <w:sz w:val="28"/>
          <w:szCs w:val="24"/>
        </w:rPr>
        <w:t>.</w:t>
      </w:r>
    </w:p>
    <w:p w14:paraId="556E066C"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Sharif Razavian, A., Azizpour, H., Sullivan, J., &amp; Carlsson, S. (2014). CNN features off-the-shelf: an astounding baseline for recognition. </w:t>
      </w:r>
      <w:r w:rsidRPr="001D18A7">
        <w:rPr>
          <w:rFonts w:ascii="Calibri" w:hAnsi="Calibri" w:cs="Calibri"/>
          <w:i/>
          <w:iCs/>
          <w:noProof/>
          <w:sz w:val="28"/>
          <w:szCs w:val="24"/>
        </w:rPr>
        <w:t>Proceedings of the IEEE Conference on Computer Vision and Pattern Recognition Workshops</w:t>
      </w:r>
      <w:r w:rsidRPr="001D18A7">
        <w:rPr>
          <w:rFonts w:ascii="Calibri" w:hAnsi="Calibri" w:cs="Calibri"/>
          <w:noProof/>
          <w:sz w:val="28"/>
          <w:szCs w:val="24"/>
        </w:rPr>
        <w:t>, 806–813.</w:t>
      </w:r>
    </w:p>
    <w:p w14:paraId="78F9508C"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Sladojevic, S., Arsenovic, M., Anderla, A., Culibrk, D., &amp; Stefanovic, D. (2016). Deep neural networks based recognition of plant diseases by leaf image classification. </w:t>
      </w:r>
      <w:r w:rsidRPr="001D18A7">
        <w:rPr>
          <w:rFonts w:ascii="Calibri" w:hAnsi="Calibri" w:cs="Calibri"/>
          <w:i/>
          <w:iCs/>
          <w:noProof/>
          <w:sz w:val="28"/>
          <w:szCs w:val="24"/>
        </w:rPr>
        <w:t>Computational Intelligence and Neuroscience</w:t>
      </w:r>
      <w:r w:rsidRPr="001D18A7">
        <w:rPr>
          <w:rFonts w:ascii="Calibri" w:hAnsi="Calibri" w:cs="Calibri"/>
          <w:noProof/>
          <w:sz w:val="28"/>
          <w:szCs w:val="24"/>
        </w:rPr>
        <w:t xml:space="preserve">, </w:t>
      </w:r>
      <w:r w:rsidRPr="001D18A7">
        <w:rPr>
          <w:rFonts w:ascii="Calibri" w:hAnsi="Calibri" w:cs="Calibri"/>
          <w:i/>
          <w:iCs/>
          <w:noProof/>
          <w:sz w:val="28"/>
          <w:szCs w:val="24"/>
        </w:rPr>
        <w:t>2016</w:t>
      </w:r>
      <w:r w:rsidRPr="001D18A7">
        <w:rPr>
          <w:rFonts w:ascii="Calibri" w:hAnsi="Calibri" w:cs="Calibri"/>
          <w:noProof/>
          <w:sz w:val="28"/>
          <w:szCs w:val="24"/>
        </w:rPr>
        <w:t>.</w:t>
      </w:r>
    </w:p>
    <w:p w14:paraId="0F93F99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Sonka, M., Hlavac, V., &amp; Boyle, R. (2014). </w:t>
      </w:r>
      <w:r w:rsidRPr="001D18A7">
        <w:rPr>
          <w:rFonts w:ascii="Calibri" w:hAnsi="Calibri" w:cs="Calibri"/>
          <w:i/>
          <w:iCs/>
          <w:noProof/>
          <w:sz w:val="28"/>
          <w:szCs w:val="24"/>
        </w:rPr>
        <w:t>Image processing, analysis, and machine vision</w:t>
      </w:r>
      <w:r w:rsidRPr="001D18A7">
        <w:rPr>
          <w:rFonts w:ascii="Calibri" w:hAnsi="Calibri" w:cs="Calibri"/>
          <w:noProof/>
          <w:sz w:val="28"/>
          <w:szCs w:val="24"/>
        </w:rPr>
        <w:t>. Cengage Learning.</w:t>
      </w:r>
    </w:p>
    <w:p w14:paraId="3ADB74C5"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Sørensen, R. A., Rasmussen, J., Nielsen, J., &amp; Jørgensen, R. N. (2017). Thistle detection using convolutional neural networks. </w:t>
      </w:r>
      <w:r w:rsidRPr="001D18A7">
        <w:rPr>
          <w:rFonts w:ascii="Calibri" w:hAnsi="Calibri" w:cs="Calibri"/>
          <w:i/>
          <w:iCs/>
          <w:noProof/>
          <w:sz w:val="28"/>
          <w:szCs w:val="24"/>
        </w:rPr>
        <w:t>2017 EFITA WCCA CONGRESS</w:t>
      </w:r>
      <w:r w:rsidRPr="001D18A7">
        <w:rPr>
          <w:rFonts w:ascii="Calibri" w:hAnsi="Calibri" w:cs="Calibri"/>
          <w:noProof/>
          <w:sz w:val="28"/>
          <w:szCs w:val="24"/>
        </w:rPr>
        <w:t>, 161.</w:t>
      </w:r>
    </w:p>
    <w:p w14:paraId="101B6BA8"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Srivastava, N., Hinton, G., Krizhevsky, A., Sutskever, I., &amp; Salakhutdinov, </w:t>
      </w:r>
      <w:r w:rsidRPr="001D18A7">
        <w:rPr>
          <w:rFonts w:ascii="Calibri" w:hAnsi="Calibri" w:cs="Calibri"/>
          <w:noProof/>
          <w:sz w:val="28"/>
          <w:szCs w:val="24"/>
        </w:rPr>
        <w:lastRenderedPageBreak/>
        <w:t xml:space="preserve">R. (2014). Dropout: a simple way to prevent neural networks from overfitting. </w:t>
      </w:r>
      <w:r w:rsidRPr="001D18A7">
        <w:rPr>
          <w:rFonts w:ascii="Calibri" w:hAnsi="Calibri" w:cs="Calibri"/>
          <w:i/>
          <w:iCs/>
          <w:noProof/>
          <w:sz w:val="28"/>
          <w:szCs w:val="24"/>
        </w:rPr>
        <w:t>The Journal of Machine Learning Research</w:t>
      </w:r>
      <w:r w:rsidRPr="001D18A7">
        <w:rPr>
          <w:rFonts w:ascii="Calibri" w:hAnsi="Calibri" w:cs="Calibri"/>
          <w:noProof/>
          <w:sz w:val="28"/>
          <w:szCs w:val="24"/>
        </w:rPr>
        <w:t xml:space="preserve">, </w:t>
      </w:r>
      <w:r w:rsidRPr="001D18A7">
        <w:rPr>
          <w:rFonts w:ascii="Calibri" w:hAnsi="Calibri" w:cs="Calibri"/>
          <w:i/>
          <w:iCs/>
          <w:noProof/>
          <w:sz w:val="28"/>
          <w:szCs w:val="24"/>
        </w:rPr>
        <w:t>15</w:t>
      </w:r>
      <w:r w:rsidRPr="001D18A7">
        <w:rPr>
          <w:rFonts w:ascii="Calibri" w:hAnsi="Calibri" w:cs="Calibri"/>
          <w:noProof/>
          <w:sz w:val="28"/>
          <w:szCs w:val="24"/>
        </w:rPr>
        <w:t>(1), 1929–1958.</w:t>
      </w:r>
    </w:p>
    <w:p w14:paraId="06FDC774"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Stajnko, D., Rakun, J., &amp; Blanke, M. (2009). Modelling apple fruit yield using image analysis for fruit colour, shape and texture. </w:t>
      </w:r>
      <w:r w:rsidRPr="001D18A7">
        <w:rPr>
          <w:rFonts w:ascii="Calibri" w:hAnsi="Calibri" w:cs="Calibri"/>
          <w:i/>
          <w:iCs/>
          <w:noProof/>
          <w:sz w:val="28"/>
          <w:szCs w:val="24"/>
        </w:rPr>
        <w:t>European Journal of Horticultural Science</w:t>
      </w:r>
      <w:r w:rsidRPr="001D18A7">
        <w:rPr>
          <w:rFonts w:ascii="Calibri" w:hAnsi="Calibri" w:cs="Calibri"/>
          <w:noProof/>
          <w:sz w:val="28"/>
          <w:szCs w:val="24"/>
        </w:rPr>
        <w:t xml:space="preserve">, </w:t>
      </w:r>
      <w:r w:rsidRPr="001D18A7">
        <w:rPr>
          <w:rFonts w:ascii="Calibri" w:hAnsi="Calibri" w:cs="Calibri"/>
          <w:i/>
          <w:iCs/>
          <w:noProof/>
          <w:sz w:val="28"/>
          <w:szCs w:val="24"/>
        </w:rPr>
        <w:t>74</w:t>
      </w:r>
      <w:r w:rsidRPr="001D18A7">
        <w:rPr>
          <w:rFonts w:ascii="Calibri" w:hAnsi="Calibri" w:cs="Calibri"/>
          <w:noProof/>
          <w:sz w:val="28"/>
          <w:szCs w:val="24"/>
        </w:rPr>
        <w:t>(6), 260.</w:t>
      </w:r>
    </w:p>
    <w:p w14:paraId="50D9623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Stein, M., Bargoti, S., &amp; Underwood, J. (2016). Image based mango fruit detection, localisation and yield estimation using multiple view geometry. </w:t>
      </w:r>
      <w:r w:rsidRPr="001D18A7">
        <w:rPr>
          <w:rFonts w:ascii="Calibri" w:hAnsi="Calibri" w:cs="Calibri"/>
          <w:i/>
          <w:iCs/>
          <w:noProof/>
          <w:sz w:val="28"/>
          <w:szCs w:val="24"/>
        </w:rPr>
        <w:t>Sensors (Switzerland)</w:t>
      </w:r>
      <w:r w:rsidRPr="001D18A7">
        <w:rPr>
          <w:rFonts w:ascii="Calibri" w:hAnsi="Calibri" w:cs="Calibri"/>
          <w:noProof/>
          <w:sz w:val="28"/>
          <w:szCs w:val="24"/>
        </w:rPr>
        <w:t xml:space="preserve">, </w:t>
      </w:r>
      <w:r w:rsidRPr="001D18A7">
        <w:rPr>
          <w:rFonts w:ascii="Calibri" w:hAnsi="Calibri" w:cs="Calibri"/>
          <w:i/>
          <w:iCs/>
          <w:noProof/>
          <w:sz w:val="28"/>
          <w:szCs w:val="24"/>
        </w:rPr>
        <w:t>16</w:t>
      </w:r>
      <w:r w:rsidRPr="001D18A7">
        <w:rPr>
          <w:rFonts w:ascii="Calibri" w:hAnsi="Calibri" w:cs="Calibri"/>
          <w:noProof/>
          <w:sz w:val="28"/>
          <w:szCs w:val="24"/>
        </w:rPr>
        <w:t>(11). https://doi.org/10.3390/s16111915</w:t>
      </w:r>
    </w:p>
    <w:p w14:paraId="3E98BC5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Szegedy, C., Liu, W., Jia, Y., Sermanet, P., Reed, S., Anguelov, D., … Rabinovich, A. (2015). Going deeper with convolutions. </w:t>
      </w:r>
      <w:r w:rsidRPr="001D18A7">
        <w:rPr>
          <w:rFonts w:ascii="Calibri" w:hAnsi="Calibri" w:cs="Calibri"/>
          <w:i/>
          <w:iCs/>
          <w:noProof/>
          <w:sz w:val="28"/>
          <w:szCs w:val="24"/>
        </w:rPr>
        <w:t>Proceedings of the IEEE Conference on Computer Vision and Pattern Recognition</w:t>
      </w:r>
      <w:r w:rsidRPr="001D18A7">
        <w:rPr>
          <w:rFonts w:ascii="Calibri" w:hAnsi="Calibri" w:cs="Calibri"/>
          <w:noProof/>
          <w:sz w:val="28"/>
          <w:szCs w:val="24"/>
        </w:rPr>
        <w:t>, 1–9.</w:t>
      </w:r>
    </w:p>
    <w:p w14:paraId="047EBEA3"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Szeliski, R. (2010). </w:t>
      </w:r>
      <w:r w:rsidRPr="001D18A7">
        <w:rPr>
          <w:rFonts w:ascii="Calibri" w:hAnsi="Calibri" w:cs="Calibri"/>
          <w:i/>
          <w:iCs/>
          <w:noProof/>
          <w:sz w:val="28"/>
          <w:szCs w:val="24"/>
        </w:rPr>
        <w:t>Computer Vision: Algorithms and Applications</w:t>
      </w:r>
      <w:r w:rsidRPr="001D18A7">
        <w:rPr>
          <w:rFonts w:ascii="Calibri" w:hAnsi="Calibri" w:cs="Calibri"/>
          <w:noProof/>
          <w:sz w:val="28"/>
          <w:szCs w:val="24"/>
        </w:rPr>
        <w:t>. Retrieved from https://books.google.co.il/books?id=bXzAlkODwa8C</w:t>
      </w:r>
    </w:p>
    <w:p w14:paraId="0D6422F3"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Tao, Y., Zhou, J., Wang, K., &amp; Shen, W. (2018). Rapid detection of fruits in orchard scene based on deep neural network. </w:t>
      </w:r>
      <w:r w:rsidRPr="001D18A7">
        <w:rPr>
          <w:rFonts w:ascii="Calibri" w:hAnsi="Calibri" w:cs="Calibri"/>
          <w:i/>
          <w:iCs/>
          <w:noProof/>
          <w:sz w:val="28"/>
          <w:szCs w:val="24"/>
        </w:rPr>
        <w:t>2018 ASABE Annual International Meeting</w:t>
      </w:r>
      <w:r w:rsidRPr="001D18A7">
        <w:rPr>
          <w:rFonts w:ascii="Calibri" w:hAnsi="Calibri" w:cs="Calibri"/>
          <w:noProof/>
          <w:sz w:val="28"/>
          <w:szCs w:val="24"/>
        </w:rPr>
        <w:t>, 1.</w:t>
      </w:r>
    </w:p>
    <w:p w14:paraId="559D6C7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Tillett, R. D. (1991). Image analysis for agricultural processes: a review of potential opportunities. </w:t>
      </w:r>
      <w:r w:rsidRPr="001D18A7">
        <w:rPr>
          <w:rFonts w:ascii="Calibri" w:hAnsi="Calibri" w:cs="Calibri"/>
          <w:i/>
          <w:iCs/>
          <w:noProof/>
          <w:sz w:val="28"/>
          <w:szCs w:val="24"/>
        </w:rPr>
        <w:t>Journal of Agricultural Engineering Research</w:t>
      </w:r>
      <w:r w:rsidRPr="001D18A7">
        <w:rPr>
          <w:rFonts w:ascii="Calibri" w:hAnsi="Calibri" w:cs="Calibri"/>
          <w:noProof/>
          <w:sz w:val="28"/>
          <w:szCs w:val="24"/>
        </w:rPr>
        <w:t xml:space="preserve">, </w:t>
      </w:r>
      <w:r w:rsidRPr="001D18A7">
        <w:rPr>
          <w:rFonts w:ascii="Calibri" w:hAnsi="Calibri" w:cs="Calibri"/>
          <w:i/>
          <w:iCs/>
          <w:noProof/>
          <w:sz w:val="28"/>
          <w:szCs w:val="24"/>
        </w:rPr>
        <w:t>50</w:t>
      </w:r>
      <w:r w:rsidRPr="001D18A7">
        <w:rPr>
          <w:rFonts w:ascii="Calibri" w:hAnsi="Calibri" w:cs="Calibri"/>
          <w:noProof/>
          <w:sz w:val="28"/>
          <w:szCs w:val="24"/>
        </w:rPr>
        <w:t>(C), 247–258. https://doi.org/10.1016/S0021-8634(05)80018-6</w:t>
      </w:r>
    </w:p>
    <w:p w14:paraId="1355EC51"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Uijlings, J. R. R., Van De Sande, K. E. A., Gevers, T., &amp; Smeulders, A. W. M. (2013). Selective search for object recognition. </w:t>
      </w:r>
      <w:r w:rsidRPr="001D18A7">
        <w:rPr>
          <w:rFonts w:ascii="Calibri" w:hAnsi="Calibri" w:cs="Calibri"/>
          <w:i/>
          <w:iCs/>
          <w:noProof/>
          <w:sz w:val="28"/>
          <w:szCs w:val="24"/>
        </w:rPr>
        <w:t>International Journal of Computer Vision</w:t>
      </w:r>
      <w:r w:rsidRPr="001D18A7">
        <w:rPr>
          <w:rFonts w:ascii="Calibri" w:hAnsi="Calibri" w:cs="Calibri"/>
          <w:noProof/>
          <w:sz w:val="28"/>
          <w:szCs w:val="24"/>
        </w:rPr>
        <w:t xml:space="preserve">, </w:t>
      </w:r>
      <w:r w:rsidRPr="001D18A7">
        <w:rPr>
          <w:rFonts w:ascii="Calibri" w:hAnsi="Calibri" w:cs="Calibri"/>
          <w:i/>
          <w:iCs/>
          <w:noProof/>
          <w:sz w:val="28"/>
          <w:szCs w:val="24"/>
        </w:rPr>
        <w:t>104</w:t>
      </w:r>
      <w:r w:rsidRPr="001D18A7">
        <w:rPr>
          <w:rFonts w:ascii="Calibri" w:hAnsi="Calibri" w:cs="Calibri"/>
          <w:noProof/>
          <w:sz w:val="28"/>
          <w:szCs w:val="24"/>
        </w:rPr>
        <w:t>(2), 154–171.</w:t>
      </w:r>
    </w:p>
    <w:p w14:paraId="62579AE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van’t Ooster, A., Bontsema, J., van Henten, E. J., &amp; Hemming, S. (2014). Simulation of harvest operations in a static rose cultivation system. </w:t>
      </w:r>
      <w:r w:rsidRPr="001D18A7">
        <w:rPr>
          <w:rFonts w:ascii="Calibri" w:hAnsi="Calibri" w:cs="Calibri"/>
          <w:i/>
          <w:iCs/>
          <w:noProof/>
          <w:sz w:val="28"/>
          <w:szCs w:val="24"/>
        </w:rPr>
        <w:t>Biosystems Engineering</w:t>
      </w:r>
      <w:r w:rsidRPr="001D18A7">
        <w:rPr>
          <w:rFonts w:ascii="Calibri" w:hAnsi="Calibri" w:cs="Calibri"/>
          <w:noProof/>
          <w:sz w:val="28"/>
          <w:szCs w:val="24"/>
        </w:rPr>
        <w:t xml:space="preserve">, </w:t>
      </w:r>
      <w:r w:rsidRPr="001D18A7">
        <w:rPr>
          <w:rFonts w:ascii="Calibri" w:hAnsi="Calibri" w:cs="Calibri"/>
          <w:i/>
          <w:iCs/>
          <w:noProof/>
          <w:sz w:val="28"/>
          <w:szCs w:val="24"/>
        </w:rPr>
        <w:t>120</w:t>
      </w:r>
      <w:r w:rsidRPr="001D18A7">
        <w:rPr>
          <w:rFonts w:ascii="Calibri" w:hAnsi="Calibri" w:cs="Calibri"/>
          <w:noProof/>
          <w:sz w:val="28"/>
          <w:szCs w:val="24"/>
        </w:rPr>
        <w:t>, 34–46.</w:t>
      </w:r>
    </w:p>
    <w:p w14:paraId="55DF0BC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Viola, P., &amp; Jones, M. (2001). Rapid object detection using a boosted cascade of simple features. </w:t>
      </w:r>
      <w:r w:rsidRPr="001D18A7">
        <w:rPr>
          <w:rFonts w:ascii="Calibri" w:hAnsi="Calibri" w:cs="Calibri"/>
          <w:i/>
          <w:iCs/>
          <w:noProof/>
          <w:sz w:val="28"/>
          <w:szCs w:val="24"/>
        </w:rPr>
        <w:t>CVPR (1)</w:t>
      </w:r>
      <w:r w:rsidRPr="001D18A7">
        <w:rPr>
          <w:rFonts w:ascii="Calibri" w:hAnsi="Calibri" w:cs="Calibri"/>
          <w:noProof/>
          <w:sz w:val="28"/>
          <w:szCs w:val="24"/>
        </w:rPr>
        <w:t xml:space="preserve">, </w:t>
      </w:r>
      <w:r w:rsidRPr="001D18A7">
        <w:rPr>
          <w:rFonts w:ascii="Calibri" w:hAnsi="Calibri" w:cs="Calibri"/>
          <w:i/>
          <w:iCs/>
          <w:noProof/>
          <w:sz w:val="28"/>
          <w:szCs w:val="24"/>
        </w:rPr>
        <w:t>1</w:t>
      </w:r>
      <w:r w:rsidRPr="001D18A7">
        <w:rPr>
          <w:rFonts w:ascii="Calibri" w:hAnsi="Calibri" w:cs="Calibri"/>
          <w:noProof/>
          <w:sz w:val="28"/>
          <w:szCs w:val="24"/>
        </w:rPr>
        <w:t>, 511–518.</w:t>
      </w:r>
    </w:p>
    <w:p w14:paraId="68D2B18B"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Wang, J., Song, Y., Leung, T., Rosenberg, C., Wang, J., Philbin, J., … Wu, Y. (2014). Learning fine-grained image similarity with deep ranking. </w:t>
      </w:r>
      <w:r w:rsidRPr="001D18A7">
        <w:rPr>
          <w:rFonts w:ascii="Calibri" w:hAnsi="Calibri" w:cs="Calibri"/>
          <w:i/>
          <w:iCs/>
          <w:noProof/>
          <w:sz w:val="28"/>
          <w:szCs w:val="24"/>
        </w:rPr>
        <w:t>Proceedings of the IEEE Conference on Computer Vision and Pattern Recognition</w:t>
      </w:r>
      <w:r w:rsidRPr="001D18A7">
        <w:rPr>
          <w:rFonts w:ascii="Calibri" w:hAnsi="Calibri" w:cs="Calibri"/>
          <w:noProof/>
          <w:sz w:val="28"/>
          <w:szCs w:val="24"/>
        </w:rPr>
        <w:t>, 1386–1393.</w:t>
      </w:r>
    </w:p>
    <w:p w14:paraId="75F217CE"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lastRenderedPageBreak/>
        <w:t xml:space="preserve">Wang, J., Yang, Y., Mao, J., Huang, Z., Huang, C., &amp; Xu, W. (2016). Cnn-rnn: A unified framework for multi-label image classification. </w:t>
      </w:r>
      <w:r w:rsidRPr="001D18A7">
        <w:rPr>
          <w:rFonts w:ascii="Calibri" w:hAnsi="Calibri" w:cs="Calibri"/>
          <w:i/>
          <w:iCs/>
          <w:noProof/>
          <w:sz w:val="28"/>
          <w:szCs w:val="24"/>
        </w:rPr>
        <w:t>Proceedings of the IEEE Conference on Computer Vision and Pattern Recognition</w:t>
      </w:r>
      <w:r w:rsidRPr="001D18A7">
        <w:rPr>
          <w:rFonts w:ascii="Calibri" w:hAnsi="Calibri" w:cs="Calibri"/>
          <w:noProof/>
          <w:sz w:val="28"/>
          <w:szCs w:val="24"/>
        </w:rPr>
        <w:t>, 2285–2294.</w:t>
      </w:r>
    </w:p>
    <w:p w14:paraId="638832C5"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Wang, X., &amp; Schneider, J. (2014). Flexible Transfer Learning under Support and Model Shift. In Z. Ghahramani, M. Welling, C. Cortes, N. D. Lawrence, &amp; K. Q. Weinberger (Eds.), </w:t>
      </w:r>
      <w:r w:rsidRPr="001D18A7">
        <w:rPr>
          <w:rFonts w:ascii="Calibri" w:hAnsi="Calibri" w:cs="Calibri"/>
          <w:i/>
          <w:iCs/>
          <w:noProof/>
          <w:sz w:val="28"/>
          <w:szCs w:val="24"/>
        </w:rPr>
        <w:t>Advances in Neural Information Processing Systems 27</w:t>
      </w:r>
      <w:r w:rsidRPr="001D18A7">
        <w:rPr>
          <w:rFonts w:ascii="Calibri" w:hAnsi="Calibri" w:cs="Calibri"/>
          <w:noProof/>
          <w:sz w:val="28"/>
          <w:szCs w:val="24"/>
        </w:rPr>
        <w:t xml:space="preserve"> (pp. 1898–1906). Curran Associates, Inc.</w:t>
      </w:r>
    </w:p>
    <w:p w14:paraId="7B108FFF"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Wang, Y.-Q. (2014). An analysis of the Viola-Jones face detection algorithm. </w:t>
      </w:r>
      <w:r w:rsidRPr="001D18A7">
        <w:rPr>
          <w:rFonts w:ascii="Calibri" w:hAnsi="Calibri" w:cs="Calibri"/>
          <w:i/>
          <w:iCs/>
          <w:noProof/>
          <w:sz w:val="28"/>
          <w:szCs w:val="24"/>
        </w:rPr>
        <w:t>Image Processing On Line</w:t>
      </w:r>
      <w:r w:rsidRPr="001D18A7">
        <w:rPr>
          <w:rFonts w:ascii="Calibri" w:hAnsi="Calibri" w:cs="Calibri"/>
          <w:noProof/>
          <w:sz w:val="28"/>
          <w:szCs w:val="24"/>
        </w:rPr>
        <w:t xml:space="preserve">, </w:t>
      </w:r>
      <w:r w:rsidRPr="001D18A7">
        <w:rPr>
          <w:rFonts w:ascii="Calibri" w:hAnsi="Calibri" w:cs="Calibri"/>
          <w:i/>
          <w:iCs/>
          <w:noProof/>
          <w:sz w:val="28"/>
          <w:szCs w:val="24"/>
        </w:rPr>
        <w:t>4</w:t>
      </w:r>
      <w:r w:rsidRPr="001D18A7">
        <w:rPr>
          <w:rFonts w:ascii="Calibri" w:hAnsi="Calibri" w:cs="Calibri"/>
          <w:noProof/>
          <w:sz w:val="28"/>
          <w:szCs w:val="24"/>
        </w:rPr>
        <w:t>, 128–148.</w:t>
      </w:r>
    </w:p>
    <w:p w14:paraId="45712113"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Wijewickrema, S. N. R., &amp; Paplinski, A. P. (2005). Principal component analysis for the approximation of a fruit as an ellipse. </w:t>
      </w:r>
      <w:r w:rsidRPr="001D18A7">
        <w:rPr>
          <w:rFonts w:ascii="Calibri" w:hAnsi="Calibri" w:cs="Calibri"/>
          <w:i/>
          <w:iCs/>
          <w:noProof/>
          <w:sz w:val="28"/>
          <w:szCs w:val="24"/>
        </w:rPr>
        <w:t>Full Papers/WSCG</w:t>
      </w:r>
      <w:r w:rsidRPr="001D18A7">
        <w:rPr>
          <w:rFonts w:ascii="Calibri" w:hAnsi="Calibri" w:cs="Calibri"/>
          <w:noProof/>
          <w:sz w:val="28"/>
          <w:szCs w:val="24"/>
        </w:rPr>
        <w:t>.</w:t>
      </w:r>
    </w:p>
    <w:p w14:paraId="200E9E10"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Xinshao, W., &amp; Cheng, C. (2015). Weed seeds classification based on PCANet deep learning baseline. </w:t>
      </w:r>
      <w:r w:rsidRPr="001D18A7">
        <w:rPr>
          <w:rFonts w:ascii="Calibri" w:hAnsi="Calibri" w:cs="Calibri"/>
          <w:i/>
          <w:iCs/>
          <w:noProof/>
          <w:sz w:val="28"/>
          <w:szCs w:val="24"/>
        </w:rPr>
        <w:t>2015 Asia-Pacific Signal and Information Processing Association Annual Summit and Conference (APSIPA)</w:t>
      </w:r>
      <w:r w:rsidRPr="001D18A7">
        <w:rPr>
          <w:rFonts w:ascii="Calibri" w:hAnsi="Calibri" w:cs="Calibri"/>
          <w:noProof/>
          <w:sz w:val="28"/>
          <w:szCs w:val="24"/>
        </w:rPr>
        <w:t>, 408–415.</w:t>
      </w:r>
    </w:p>
    <w:p w14:paraId="6BD27C37"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XIONG, J., LIU, Z., TANG, L., LIN, R., BU, R., &amp; PENG, H. (2018). Visual Detection Technology of Green Citrus under Natural Environment. </w:t>
      </w:r>
      <w:r w:rsidRPr="001D18A7">
        <w:rPr>
          <w:rFonts w:ascii="Calibri" w:hAnsi="Calibri" w:cs="Calibri"/>
          <w:i/>
          <w:iCs/>
          <w:noProof/>
          <w:sz w:val="28"/>
          <w:szCs w:val="24"/>
        </w:rPr>
        <w:t>Transactions of the Chinese Society for Agricultural Machinery</w:t>
      </w:r>
      <w:r w:rsidRPr="001D18A7">
        <w:rPr>
          <w:rFonts w:ascii="Calibri" w:hAnsi="Calibri" w:cs="Calibri"/>
          <w:noProof/>
          <w:sz w:val="28"/>
          <w:szCs w:val="24"/>
        </w:rPr>
        <w:t>, (4), 5.</w:t>
      </w:r>
    </w:p>
    <w:p w14:paraId="04F430DC"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Yalcin, H. (2017). Plant phenology recognition using deep learning: Deep-Pheno. </w:t>
      </w:r>
      <w:r w:rsidRPr="001D18A7">
        <w:rPr>
          <w:rFonts w:ascii="Calibri" w:hAnsi="Calibri" w:cs="Calibri"/>
          <w:i/>
          <w:iCs/>
          <w:noProof/>
          <w:sz w:val="28"/>
          <w:szCs w:val="24"/>
        </w:rPr>
        <w:t>2017 6th International Conference on Agro-Geoinformatics</w:t>
      </w:r>
      <w:r w:rsidRPr="001D18A7">
        <w:rPr>
          <w:rFonts w:ascii="Calibri" w:hAnsi="Calibri" w:cs="Calibri"/>
          <w:noProof/>
          <w:sz w:val="28"/>
          <w:szCs w:val="24"/>
        </w:rPr>
        <w:t>, 1–5.</w:t>
      </w:r>
    </w:p>
    <w:p w14:paraId="27032A89"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szCs w:val="24"/>
        </w:rPr>
      </w:pPr>
      <w:r w:rsidRPr="001D18A7">
        <w:rPr>
          <w:rFonts w:ascii="Calibri" w:hAnsi="Calibri" w:cs="Calibri"/>
          <w:noProof/>
          <w:sz w:val="28"/>
          <w:szCs w:val="24"/>
        </w:rPr>
        <w:t xml:space="preserve">Yosinski, J., Clune, J., Bengio, Y., &amp; Lipson, H. (2014). How transferable are features in deep neural networks? In Z. Ghahramani, M. Welling, C. Cortes, N. D. Lawrence, &amp; K. Q. Weinberger (Eds.), </w:t>
      </w:r>
      <w:r w:rsidRPr="001D18A7">
        <w:rPr>
          <w:rFonts w:ascii="Calibri" w:hAnsi="Calibri" w:cs="Calibri"/>
          <w:i/>
          <w:iCs/>
          <w:noProof/>
          <w:sz w:val="28"/>
          <w:szCs w:val="24"/>
        </w:rPr>
        <w:t>Advances in Neural Information Processing Systems 27</w:t>
      </w:r>
      <w:r w:rsidRPr="001D18A7">
        <w:rPr>
          <w:rFonts w:ascii="Calibri" w:hAnsi="Calibri" w:cs="Calibri"/>
          <w:noProof/>
          <w:sz w:val="28"/>
          <w:szCs w:val="24"/>
        </w:rPr>
        <w:t xml:space="preserve"> (pp. 3320–3328). Curran Associates, Inc.</w:t>
      </w:r>
    </w:p>
    <w:p w14:paraId="3F838F9A" w14:textId="77777777" w:rsidR="001D18A7" w:rsidRPr="001D18A7" w:rsidRDefault="001D18A7" w:rsidP="001D18A7">
      <w:pPr>
        <w:widowControl w:val="0"/>
        <w:autoSpaceDE w:val="0"/>
        <w:autoSpaceDN w:val="0"/>
        <w:bidi w:val="0"/>
        <w:adjustRightInd w:val="0"/>
        <w:spacing w:line="240" w:lineRule="auto"/>
        <w:ind w:left="480" w:hanging="480"/>
        <w:rPr>
          <w:rFonts w:ascii="Calibri" w:hAnsi="Calibri" w:cs="Calibri"/>
          <w:noProof/>
          <w:sz w:val="28"/>
        </w:rPr>
      </w:pPr>
      <w:r w:rsidRPr="001D18A7">
        <w:rPr>
          <w:rFonts w:ascii="Calibri" w:hAnsi="Calibri" w:cs="Calibri"/>
          <w:noProof/>
          <w:sz w:val="28"/>
          <w:szCs w:val="24"/>
        </w:rPr>
        <w:t xml:space="preserve">Zhang, C., &amp; Kovacs, J. M. (2012). The application of small unmanned aerial systems for precision agriculture: a review. </w:t>
      </w:r>
      <w:r w:rsidRPr="001D18A7">
        <w:rPr>
          <w:rFonts w:ascii="Calibri" w:hAnsi="Calibri" w:cs="Calibri"/>
          <w:i/>
          <w:iCs/>
          <w:noProof/>
          <w:sz w:val="28"/>
          <w:szCs w:val="24"/>
        </w:rPr>
        <w:t>Precision Agriculture</w:t>
      </w:r>
      <w:r w:rsidRPr="001D18A7">
        <w:rPr>
          <w:rFonts w:ascii="Calibri" w:hAnsi="Calibri" w:cs="Calibri"/>
          <w:noProof/>
          <w:sz w:val="28"/>
          <w:szCs w:val="24"/>
        </w:rPr>
        <w:t xml:space="preserve">, </w:t>
      </w:r>
      <w:r w:rsidRPr="001D18A7">
        <w:rPr>
          <w:rFonts w:ascii="Calibri" w:hAnsi="Calibri" w:cs="Calibri"/>
          <w:i/>
          <w:iCs/>
          <w:noProof/>
          <w:sz w:val="28"/>
          <w:szCs w:val="24"/>
        </w:rPr>
        <w:t>13</w:t>
      </w:r>
      <w:r w:rsidRPr="001D18A7">
        <w:rPr>
          <w:rFonts w:ascii="Calibri" w:hAnsi="Calibri" w:cs="Calibri"/>
          <w:noProof/>
          <w:sz w:val="28"/>
          <w:szCs w:val="24"/>
        </w:rPr>
        <w:t>(6), 693–712. https://doi.org/10.1007/s11119-012-9274-5</w:t>
      </w:r>
    </w:p>
    <w:p w14:paraId="79EBF215" w14:textId="39471192" w:rsidR="00DA0EAA" w:rsidRPr="00D1736D" w:rsidRDefault="00245FC1" w:rsidP="001D18A7">
      <w:pPr>
        <w:bidi w:val="0"/>
        <w:spacing w:line="276" w:lineRule="auto"/>
        <w:rPr>
          <w:rFonts w:cstheme="minorHAnsi"/>
          <w:sz w:val="28"/>
          <w:szCs w:val="28"/>
        </w:rPr>
      </w:pPr>
      <w:r w:rsidRPr="00D1736D">
        <w:rPr>
          <w:rFonts w:cstheme="minorHAnsi"/>
          <w:sz w:val="28"/>
          <w:szCs w:val="28"/>
        </w:rPr>
        <w:fldChar w:fldCharType="end"/>
      </w:r>
    </w:p>
    <w:p w14:paraId="7679D97D" w14:textId="77777777" w:rsidR="00DA0EAA" w:rsidRPr="00D1736D" w:rsidRDefault="00DA0EAA" w:rsidP="001D18A7">
      <w:pPr>
        <w:bidi w:val="0"/>
        <w:rPr>
          <w:rFonts w:cstheme="minorHAnsi"/>
          <w:sz w:val="28"/>
          <w:szCs w:val="28"/>
        </w:rPr>
      </w:pPr>
      <w:r w:rsidRPr="00D1736D">
        <w:rPr>
          <w:rFonts w:cstheme="minorHAnsi"/>
          <w:sz w:val="28"/>
          <w:szCs w:val="28"/>
        </w:rPr>
        <w:br w:type="page"/>
      </w:r>
    </w:p>
    <w:p w14:paraId="0CCC4EAE" w14:textId="3C8E254A" w:rsidR="00DA0EAA" w:rsidRPr="00D1736D" w:rsidRDefault="00DA0EAA" w:rsidP="00F87F62">
      <w:pPr>
        <w:pStyle w:val="Title"/>
      </w:pPr>
      <w:bookmarkStart w:id="759" w:name="_Toc19806701"/>
      <w:r w:rsidRPr="00D1736D">
        <w:lastRenderedPageBreak/>
        <w:t>Appendices</w:t>
      </w:r>
      <w:bookmarkEnd w:id="759"/>
    </w:p>
    <w:p w14:paraId="43D230DE" w14:textId="3E63A807" w:rsidR="00DA0EAA" w:rsidRPr="00D1736D" w:rsidRDefault="00DA0EAA" w:rsidP="001D18A7">
      <w:pPr>
        <w:pStyle w:val="Heading1"/>
        <w:bidi w:val="0"/>
        <w:rPr>
          <w:rFonts w:asciiTheme="minorHAnsi" w:hAnsiTheme="minorHAnsi" w:cstheme="minorHAnsi"/>
        </w:rPr>
      </w:pPr>
      <w:bookmarkStart w:id="760" w:name="_Toc19806702"/>
      <w:r w:rsidRPr="00D1736D">
        <w:rPr>
          <w:rFonts w:asciiTheme="minorHAnsi" w:hAnsiTheme="minorHAnsi" w:cstheme="minorHAnsi"/>
        </w:rPr>
        <w:t>Appendix A. Estimating melon yield for breeding processes by machine-vision processing of UAV images</w:t>
      </w:r>
      <w:bookmarkEnd w:id="760"/>
    </w:p>
    <w:p w14:paraId="4FD964D4" w14:textId="77777777" w:rsidR="00212133" w:rsidRPr="00D1736D" w:rsidRDefault="00212133" w:rsidP="001D18A7">
      <w:pPr>
        <w:autoSpaceDE w:val="0"/>
        <w:autoSpaceDN w:val="0"/>
        <w:bidi w:val="0"/>
        <w:adjustRightInd w:val="0"/>
        <w:spacing w:after="0" w:line="240" w:lineRule="auto"/>
        <w:rPr>
          <w:rFonts w:eastAsia="Century" w:cstheme="minorHAnsi"/>
          <w:sz w:val="23"/>
          <w:szCs w:val="23"/>
          <w:lang w:bidi="en-US"/>
        </w:rPr>
      </w:pPr>
    </w:p>
    <w:p w14:paraId="71A98F9C" w14:textId="08A8D3FE" w:rsidR="00DA0EAA" w:rsidRPr="00D1736D" w:rsidRDefault="00DA0EAA" w:rsidP="001D18A7">
      <w:pPr>
        <w:autoSpaceDE w:val="0"/>
        <w:autoSpaceDN w:val="0"/>
        <w:bidi w:val="0"/>
        <w:adjustRightInd w:val="0"/>
        <w:spacing w:after="0" w:line="240" w:lineRule="auto"/>
        <w:rPr>
          <w:rFonts w:eastAsia="Century" w:cstheme="minorHAnsi"/>
          <w:sz w:val="23"/>
          <w:szCs w:val="23"/>
          <w:lang w:bidi="en-US"/>
        </w:rPr>
      </w:pPr>
      <w:r w:rsidRPr="00D1736D">
        <w:rPr>
          <w:rFonts w:eastAsia="Century" w:cstheme="minorHAnsi"/>
          <w:sz w:val="23"/>
          <w:szCs w:val="23"/>
          <w:lang w:bidi="en-US"/>
        </w:rPr>
        <w:t>Conference: ECPA, Montpellier, France, 2019</w:t>
      </w:r>
    </w:p>
    <w:p w14:paraId="7EF1577D" w14:textId="77777777" w:rsidR="00DA0EAA" w:rsidRPr="00D1736D" w:rsidRDefault="00DA0EAA" w:rsidP="001D18A7">
      <w:pPr>
        <w:autoSpaceDE w:val="0"/>
        <w:autoSpaceDN w:val="0"/>
        <w:bidi w:val="0"/>
        <w:adjustRightInd w:val="0"/>
        <w:spacing w:after="0" w:line="240" w:lineRule="auto"/>
        <w:rPr>
          <w:rFonts w:eastAsia="Century" w:cstheme="minorHAnsi"/>
          <w:sz w:val="23"/>
          <w:szCs w:val="23"/>
          <w:lang w:bidi="en-US"/>
        </w:rPr>
      </w:pPr>
    </w:p>
    <w:p w14:paraId="0349080F" w14:textId="38859155" w:rsidR="00DA0EAA" w:rsidRPr="00D1736D" w:rsidRDefault="00643606" w:rsidP="001D18A7">
      <w:pPr>
        <w:bidi w:val="0"/>
        <w:rPr>
          <w:rFonts w:eastAsia="Century" w:cstheme="minorHAnsi"/>
          <w:sz w:val="23"/>
          <w:szCs w:val="23"/>
          <w:lang w:bidi="en-US"/>
        </w:rPr>
      </w:pPr>
      <w:r w:rsidRPr="00D1736D">
        <w:rPr>
          <w:rFonts w:eastAsia="Century" w:cstheme="minorHAnsi"/>
          <w:sz w:val="23"/>
          <w:szCs w:val="23"/>
          <w:lang w:bidi="en-US"/>
        </w:rPr>
        <w:t>Autor's</w:t>
      </w:r>
      <w:r w:rsidR="00DA0EAA" w:rsidRPr="00D1736D">
        <w:rPr>
          <w:rFonts w:eastAsia="Century" w:cstheme="minorHAnsi"/>
          <w:sz w:val="23"/>
          <w:szCs w:val="23"/>
          <w:lang w:bidi="en-US"/>
        </w:rPr>
        <w:t>: Kalantar, A., Dashuta, A., Edan, Y., Dafna, A., Gur, A.</w:t>
      </w:r>
      <w:r w:rsidRPr="00D1736D">
        <w:rPr>
          <w:rFonts w:eastAsia="Century" w:cstheme="minorHAnsi"/>
          <w:sz w:val="23"/>
          <w:szCs w:val="23"/>
          <w:lang w:bidi="en-US"/>
        </w:rPr>
        <w:t xml:space="preserve"> and </w:t>
      </w:r>
      <w:r w:rsidR="00DA0EAA" w:rsidRPr="00D1736D">
        <w:rPr>
          <w:rFonts w:eastAsia="Century" w:cstheme="minorHAnsi"/>
          <w:sz w:val="23"/>
          <w:szCs w:val="23"/>
          <w:lang w:bidi="en-US"/>
        </w:rPr>
        <w:t>Klapp, I</w:t>
      </w:r>
    </w:p>
    <w:p w14:paraId="77253F4B" w14:textId="6AFA2325" w:rsidR="00212133" w:rsidRPr="00D1736D" w:rsidRDefault="00212133" w:rsidP="001D18A7">
      <w:pPr>
        <w:bidi w:val="0"/>
        <w:rPr>
          <w:rFonts w:eastAsia="Century" w:cstheme="minorHAnsi"/>
          <w:sz w:val="23"/>
          <w:szCs w:val="23"/>
          <w:lang w:bidi="en-US"/>
        </w:rPr>
      </w:pPr>
    </w:p>
    <w:p w14:paraId="192328DF" w14:textId="77777777" w:rsidR="00212133" w:rsidRPr="00D1736D" w:rsidRDefault="00212133" w:rsidP="001D18A7">
      <w:pPr>
        <w:bidi w:val="0"/>
        <w:rPr>
          <w:rFonts w:eastAsia="Century" w:cstheme="minorHAnsi"/>
          <w:sz w:val="23"/>
          <w:szCs w:val="23"/>
          <w:lang w:bidi="en-US"/>
        </w:rPr>
      </w:pPr>
    </w:p>
    <w:p w14:paraId="4359A059" w14:textId="32EC8BB8" w:rsidR="009115B6" w:rsidRDefault="00643606" w:rsidP="001D18A7">
      <w:pPr>
        <w:bidi w:val="0"/>
        <w:rPr>
          <w:rFonts w:eastAsia="Century" w:cstheme="minorHAnsi"/>
          <w:sz w:val="23"/>
          <w:szCs w:val="23"/>
          <w:lang w:bidi="en-US"/>
        </w:rPr>
      </w:pPr>
      <w:r w:rsidRPr="00D1736D">
        <w:rPr>
          <w:rFonts w:eastAsia="Century" w:cstheme="minorHAnsi"/>
          <w:sz w:val="23"/>
          <w:szCs w:val="23"/>
          <w:lang w:bidi="en-US"/>
        </w:rPr>
        <w:t>Cited as: Kalantar, A., Dashuta, A., Edan, Y., Dafna, A., Gur, A., &amp; Klapp, I. (2019). Estimating melon yield for breeding processes by machine-vision processing of UAV images. In Precision agriculture’19 (pp. 1386-1393). Wageningen Academic Publishers.</w:t>
      </w:r>
      <w:r w:rsidRPr="00D1736D">
        <w:rPr>
          <w:rFonts w:eastAsia="Century" w:cstheme="minorHAnsi"/>
          <w:sz w:val="23"/>
          <w:szCs w:val="23"/>
          <w:rtl/>
        </w:rPr>
        <w:t>‏</w:t>
      </w:r>
    </w:p>
    <w:p w14:paraId="1AE17BAD" w14:textId="77777777" w:rsidR="00306154" w:rsidRDefault="009115B6" w:rsidP="001D18A7">
      <w:pPr>
        <w:pStyle w:val="Default"/>
        <w:rPr>
          <w:b/>
          <w:bCs/>
        </w:rPr>
      </w:pPr>
      <w:r>
        <w:rPr>
          <w:rFonts w:eastAsia="Century" w:cstheme="minorHAnsi"/>
          <w:sz w:val="23"/>
          <w:szCs w:val="23"/>
          <w:lang w:bidi="en-US"/>
        </w:rPr>
        <w:br w:type="page"/>
      </w:r>
    </w:p>
    <w:p w14:paraId="01FAA0F5" w14:textId="468A234E" w:rsidR="00306154" w:rsidRPr="00306154" w:rsidRDefault="00306154" w:rsidP="001D18A7">
      <w:pPr>
        <w:pStyle w:val="Default"/>
        <w:rPr>
          <w:b/>
          <w:bCs/>
        </w:rPr>
      </w:pPr>
      <w:r w:rsidRPr="00306154">
        <w:rPr>
          <w:b/>
          <w:bCs/>
        </w:rPr>
        <w:lastRenderedPageBreak/>
        <w:t xml:space="preserve">Estimating Melon Yield for Breeding Processes by Machine-Vision Processing of UAV Images </w:t>
      </w:r>
    </w:p>
    <w:p w14:paraId="06FD94F9" w14:textId="77777777" w:rsidR="00306154" w:rsidRPr="00306154" w:rsidRDefault="00306154" w:rsidP="001D18A7">
      <w:pPr>
        <w:bidi w:val="0"/>
        <w:spacing w:after="0" w:line="240" w:lineRule="auto"/>
        <w:rPr>
          <w:rFonts w:ascii="Times New Roman" w:eastAsia="Times New Roman" w:hAnsi="Times New Roman" w:cs="Times New Roman"/>
          <w:sz w:val="24"/>
          <w:szCs w:val="24"/>
          <w:lang w:bidi="ar-SA"/>
        </w:rPr>
      </w:pPr>
      <w:r w:rsidRPr="00306154">
        <w:rPr>
          <w:rFonts w:ascii="Times New Roman" w:eastAsia="Times New Roman" w:hAnsi="Times New Roman" w:cs="Times New Roman"/>
          <w:sz w:val="24"/>
          <w:szCs w:val="24"/>
          <w:lang w:bidi="ar-SA"/>
        </w:rPr>
        <w:t>A. Kalantar</w:t>
      </w:r>
      <w:r w:rsidRPr="00306154">
        <w:rPr>
          <w:rFonts w:ascii="Times New Roman" w:eastAsia="Times New Roman" w:hAnsi="Times New Roman" w:cs="Times New Roman"/>
          <w:sz w:val="24"/>
          <w:szCs w:val="24"/>
          <w:vertAlign w:val="superscript"/>
          <w:lang w:bidi="ar-SA"/>
        </w:rPr>
        <w:t>1,2</w:t>
      </w:r>
      <w:r w:rsidRPr="00306154">
        <w:rPr>
          <w:rFonts w:ascii="Times New Roman" w:eastAsia="Times New Roman" w:hAnsi="Times New Roman" w:cs="Times New Roman"/>
          <w:sz w:val="24"/>
          <w:szCs w:val="24"/>
          <w:lang w:bidi="ar-SA"/>
        </w:rPr>
        <w:t>, A. Dashuta</w:t>
      </w:r>
      <w:r w:rsidRPr="00306154">
        <w:rPr>
          <w:rFonts w:ascii="Times New Roman" w:eastAsia="Times New Roman" w:hAnsi="Times New Roman" w:cs="Times New Roman"/>
          <w:sz w:val="24"/>
          <w:szCs w:val="24"/>
          <w:vertAlign w:val="superscript"/>
          <w:lang w:bidi="ar-SA"/>
        </w:rPr>
        <w:t>1,3</w:t>
      </w:r>
      <w:r w:rsidRPr="00306154">
        <w:rPr>
          <w:rFonts w:ascii="Times New Roman" w:eastAsia="Times New Roman" w:hAnsi="Times New Roman" w:cs="Times New Roman"/>
          <w:sz w:val="24"/>
          <w:szCs w:val="24"/>
          <w:lang w:bidi="ar-SA"/>
        </w:rPr>
        <w:t>, Y. Edan</w:t>
      </w:r>
      <w:r w:rsidRPr="00306154">
        <w:rPr>
          <w:rFonts w:ascii="Times New Roman" w:eastAsia="Times New Roman" w:hAnsi="Times New Roman" w:cs="Times New Roman"/>
          <w:sz w:val="24"/>
          <w:szCs w:val="24"/>
          <w:vertAlign w:val="superscript"/>
          <w:lang w:bidi="ar-SA"/>
        </w:rPr>
        <w:t>2</w:t>
      </w:r>
      <w:r w:rsidRPr="00306154">
        <w:rPr>
          <w:rFonts w:ascii="Times New Roman" w:eastAsia="Times New Roman" w:hAnsi="Times New Roman" w:cs="Times New Roman"/>
          <w:sz w:val="24"/>
          <w:szCs w:val="24"/>
          <w:lang w:bidi="ar-SA"/>
        </w:rPr>
        <w:t>, A. Dafna</w:t>
      </w:r>
      <w:r w:rsidRPr="00306154">
        <w:rPr>
          <w:rFonts w:ascii="Times New Roman" w:eastAsia="Times New Roman" w:hAnsi="Times New Roman" w:cs="Times New Roman"/>
          <w:sz w:val="24"/>
          <w:szCs w:val="24"/>
          <w:vertAlign w:val="superscript"/>
          <w:lang w:bidi="ar-SA"/>
        </w:rPr>
        <w:t>4</w:t>
      </w:r>
      <w:r w:rsidRPr="00306154">
        <w:rPr>
          <w:rFonts w:ascii="Times New Roman" w:eastAsia="Times New Roman" w:hAnsi="Times New Roman" w:cs="Times New Roman"/>
          <w:sz w:val="24"/>
          <w:szCs w:val="24"/>
          <w:lang w:bidi="ar-SA"/>
        </w:rPr>
        <w:t>, A. Gur</w:t>
      </w:r>
      <w:r w:rsidRPr="00306154">
        <w:rPr>
          <w:rFonts w:ascii="Times New Roman" w:eastAsia="Times New Roman" w:hAnsi="Times New Roman" w:cs="Times New Roman"/>
          <w:sz w:val="24"/>
          <w:szCs w:val="24"/>
          <w:vertAlign w:val="superscript"/>
          <w:lang w:bidi="ar-SA"/>
        </w:rPr>
        <w:t>4,</w:t>
      </w:r>
      <w:r w:rsidRPr="00306154">
        <w:rPr>
          <w:rFonts w:ascii="Times New Roman" w:eastAsia="Times New Roman" w:hAnsi="Times New Roman" w:cs="Times New Roman"/>
          <w:sz w:val="24"/>
          <w:szCs w:val="24"/>
          <w:lang w:bidi="ar-SA"/>
        </w:rPr>
        <w:t>, I. Klapp</w:t>
      </w:r>
      <w:r w:rsidRPr="00306154">
        <w:rPr>
          <w:rFonts w:ascii="Times New Roman" w:eastAsia="Times New Roman" w:hAnsi="Times New Roman" w:cs="Times New Roman"/>
          <w:sz w:val="24"/>
          <w:szCs w:val="24"/>
          <w:vertAlign w:val="superscript"/>
          <w:lang w:bidi="ar-SA"/>
        </w:rPr>
        <w:t>1</w:t>
      </w:r>
      <w:r w:rsidRPr="00306154">
        <w:rPr>
          <w:rFonts w:ascii="Times New Roman" w:eastAsia="Times New Roman" w:hAnsi="Times New Roman" w:cs="Times New Roman"/>
          <w:sz w:val="24"/>
          <w:szCs w:val="24"/>
          <w:lang w:bidi="ar-SA"/>
        </w:rPr>
        <w:t xml:space="preserve">  </w:t>
      </w:r>
    </w:p>
    <w:p w14:paraId="4948D040" w14:textId="77777777" w:rsidR="00306154" w:rsidRPr="00306154" w:rsidRDefault="00306154" w:rsidP="001D18A7">
      <w:pPr>
        <w:bidi w:val="0"/>
        <w:spacing w:after="0" w:line="240" w:lineRule="auto"/>
        <w:contextualSpacing/>
        <w:jc w:val="center"/>
        <w:rPr>
          <w:rFonts w:ascii="Times New Roman" w:eastAsia="Calibri" w:hAnsi="Times New Roman" w:cs="Times New Roman"/>
          <w:sz w:val="24"/>
          <w:szCs w:val="24"/>
          <w:lang w:bidi="ar-SA"/>
        </w:rPr>
      </w:pPr>
    </w:p>
    <w:p w14:paraId="096A1623" w14:textId="77777777" w:rsidR="00306154" w:rsidRPr="00306154" w:rsidRDefault="00306154" w:rsidP="001D18A7">
      <w:pPr>
        <w:bidi w:val="0"/>
        <w:spacing w:after="0" w:line="240" w:lineRule="auto"/>
        <w:rPr>
          <w:rFonts w:ascii="Times New Roman" w:eastAsia="Times New Roman" w:hAnsi="Times New Roman" w:cs="Times New Roman"/>
          <w:i/>
          <w:iCs/>
          <w:sz w:val="24"/>
          <w:szCs w:val="24"/>
          <w:vertAlign w:val="superscript"/>
          <w:lang w:bidi="ar-SA"/>
        </w:rPr>
      </w:pPr>
      <w:r w:rsidRPr="00306154">
        <w:rPr>
          <w:rFonts w:ascii="Times New Roman" w:eastAsia="Times New Roman" w:hAnsi="Times New Roman" w:cs="Times New Roman"/>
          <w:sz w:val="24"/>
          <w:szCs w:val="24"/>
          <w:vertAlign w:val="superscript"/>
          <w:lang w:bidi="ar-SA"/>
        </w:rPr>
        <w:t xml:space="preserve">1 </w:t>
      </w:r>
      <w:r w:rsidRPr="00306154">
        <w:rPr>
          <w:rFonts w:ascii="Times New Roman" w:eastAsia="Times New Roman" w:hAnsi="Times New Roman" w:cs="Times New Roman"/>
          <w:i/>
          <w:iCs/>
          <w:sz w:val="24"/>
          <w:szCs w:val="24"/>
          <w:lang w:bidi="ar-SA"/>
        </w:rPr>
        <w:t>Institute of Agricultural Engineering, Agricultural Research Organization (ARO),Volcani Center, Rishon-LeZion,  Israel</w:t>
      </w:r>
      <w:r w:rsidRPr="00306154">
        <w:rPr>
          <w:rFonts w:ascii="Times New Roman" w:eastAsia="Times New Roman" w:hAnsi="Times New Roman" w:cs="Times New Roman"/>
          <w:i/>
          <w:iCs/>
          <w:sz w:val="24"/>
          <w:szCs w:val="24"/>
          <w:lang w:bidi="ar-SA"/>
        </w:rPr>
        <w:br/>
      </w:r>
      <w:r w:rsidRPr="00306154">
        <w:rPr>
          <w:rFonts w:ascii="Times New Roman" w:eastAsia="Times New Roman" w:hAnsi="Times New Roman" w:cs="Times New Roman"/>
          <w:i/>
          <w:iCs/>
          <w:sz w:val="24"/>
          <w:szCs w:val="24"/>
          <w:vertAlign w:val="superscript"/>
          <w:lang w:bidi="ar-SA"/>
        </w:rPr>
        <w:t>2</w:t>
      </w:r>
      <w:r w:rsidRPr="00306154">
        <w:rPr>
          <w:rFonts w:ascii="Times New Roman" w:eastAsia="Times New Roman" w:hAnsi="Times New Roman" w:cs="Times New Roman"/>
          <w:i/>
          <w:iCs/>
          <w:sz w:val="24"/>
          <w:szCs w:val="24"/>
          <w:lang w:bidi="ar-SA"/>
        </w:rPr>
        <w:t xml:space="preserve"> Department of Industrial Engineering &amp; Management,  Ben-Gurion University of the Negev,</w:t>
      </w:r>
      <w:r w:rsidRPr="00306154">
        <w:rPr>
          <w:rFonts w:ascii="Times New Roman" w:eastAsia="Times New Roman" w:hAnsi="Times New Roman" w:cs="Times New Roman"/>
          <w:i/>
          <w:iCs/>
          <w:sz w:val="24"/>
          <w:szCs w:val="24"/>
          <w:rtl/>
        </w:rPr>
        <w:t xml:space="preserve"> </w:t>
      </w:r>
      <w:r w:rsidRPr="00306154">
        <w:rPr>
          <w:rFonts w:ascii="Times New Roman" w:eastAsia="Times New Roman" w:hAnsi="Times New Roman" w:cs="Times New Roman"/>
          <w:i/>
          <w:iCs/>
          <w:sz w:val="24"/>
          <w:szCs w:val="24"/>
          <w:lang w:bidi="ar-SA"/>
        </w:rPr>
        <w:t>Beer Sheva 8410501, Israel</w:t>
      </w:r>
      <w:r w:rsidRPr="00306154">
        <w:rPr>
          <w:rFonts w:ascii="Times New Roman" w:eastAsia="Times New Roman" w:hAnsi="Times New Roman" w:cs="Times New Roman"/>
          <w:i/>
          <w:iCs/>
          <w:sz w:val="24"/>
          <w:szCs w:val="24"/>
          <w:lang w:bidi="ar-SA"/>
        </w:rPr>
        <w:br/>
      </w:r>
      <w:r w:rsidRPr="00306154">
        <w:rPr>
          <w:rFonts w:ascii="Times New Roman" w:eastAsia="Times New Roman" w:hAnsi="Times New Roman" w:cs="Times New Roman"/>
          <w:i/>
          <w:iCs/>
          <w:sz w:val="24"/>
          <w:szCs w:val="24"/>
          <w:vertAlign w:val="superscript"/>
          <w:lang w:bidi="ar-SA"/>
        </w:rPr>
        <w:t>3</w:t>
      </w:r>
      <w:r w:rsidRPr="00306154">
        <w:rPr>
          <w:rFonts w:ascii="Times New Roman" w:eastAsia="Times New Roman" w:hAnsi="Times New Roman" w:cs="Times New Roman"/>
          <w:i/>
          <w:iCs/>
          <w:sz w:val="24"/>
          <w:szCs w:val="24"/>
          <w:lang w:bidi="ar-SA"/>
        </w:rPr>
        <w:t xml:space="preserve"> School of Electrical Engineering, Tel Aviv University, Tel Aviv 69978, Israel</w:t>
      </w:r>
      <w:r w:rsidRPr="00306154" w:rsidDel="005E1566">
        <w:rPr>
          <w:rFonts w:ascii="Times New Roman" w:eastAsia="Times New Roman" w:hAnsi="Times New Roman" w:cs="Times New Roman"/>
          <w:i/>
          <w:iCs/>
          <w:sz w:val="24"/>
          <w:szCs w:val="24"/>
          <w:vertAlign w:val="superscript"/>
          <w:lang w:bidi="ar-SA"/>
        </w:rPr>
        <w:t xml:space="preserve"> </w:t>
      </w:r>
    </w:p>
    <w:p w14:paraId="45E000AD" w14:textId="77777777" w:rsidR="00306154" w:rsidRPr="00306154" w:rsidRDefault="00306154" w:rsidP="001D18A7">
      <w:pPr>
        <w:bidi w:val="0"/>
        <w:spacing w:after="0" w:line="240" w:lineRule="auto"/>
        <w:rPr>
          <w:rFonts w:ascii="Times New Roman" w:eastAsia="Times New Roman" w:hAnsi="Times New Roman" w:cs="Times New Roman"/>
          <w:sz w:val="24"/>
          <w:szCs w:val="24"/>
          <w:lang w:bidi="ar-SA"/>
        </w:rPr>
      </w:pPr>
      <w:r w:rsidRPr="00306154">
        <w:rPr>
          <w:rFonts w:ascii="Times New Roman" w:eastAsia="Times New Roman" w:hAnsi="Times New Roman" w:cs="Times New Roman"/>
          <w:i/>
          <w:iCs/>
          <w:sz w:val="24"/>
          <w:szCs w:val="24"/>
          <w:vertAlign w:val="superscript"/>
          <w:lang w:bidi="ar-SA"/>
        </w:rPr>
        <w:t>4</w:t>
      </w:r>
      <w:r w:rsidRPr="00306154">
        <w:rPr>
          <w:rFonts w:ascii="Times New Roman" w:eastAsia="Times New Roman" w:hAnsi="Times New Roman" w:cs="Times New Roman"/>
          <w:i/>
          <w:iCs/>
          <w:sz w:val="24"/>
          <w:szCs w:val="24"/>
          <w:lang w:bidi="ar-SA"/>
        </w:rPr>
        <w:t xml:space="preserve"> Newe Ya'ar, ARO, Volcani Center, Ramat Ishay, Israel</w:t>
      </w:r>
      <w:r w:rsidRPr="00306154">
        <w:rPr>
          <w:rFonts w:ascii="Times New Roman" w:eastAsia="Times New Roman" w:hAnsi="Times New Roman" w:cs="Times New Roman"/>
          <w:i/>
          <w:iCs/>
          <w:sz w:val="24"/>
          <w:szCs w:val="24"/>
          <w:lang w:bidi="ar-SA"/>
        </w:rPr>
        <w:br/>
      </w:r>
    </w:p>
    <w:p w14:paraId="3D86BD05" w14:textId="77777777" w:rsidR="00306154" w:rsidRPr="00306154" w:rsidRDefault="00290C8F" w:rsidP="001D18A7">
      <w:pPr>
        <w:bidi w:val="0"/>
        <w:spacing w:after="0" w:line="240" w:lineRule="auto"/>
        <w:rPr>
          <w:rFonts w:ascii="Times New Roman" w:eastAsia="Times New Roman" w:hAnsi="Times New Roman" w:cs="Times New Roman"/>
          <w:sz w:val="24"/>
          <w:szCs w:val="24"/>
          <w:lang w:bidi="ar-SA"/>
        </w:rPr>
      </w:pPr>
      <w:hyperlink r:id="rId219" w:history="1">
        <w:r w:rsidR="00306154" w:rsidRPr="00306154">
          <w:rPr>
            <w:rFonts w:ascii="Times New Roman" w:eastAsia="Times New Roman" w:hAnsi="Times New Roman" w:cs="Times New Roman"/>
            <w:color w:val="0000FF"/>
            <w:sz w:val="24"/>
            <w:szCs w:val="24"/>
            <w:u w:val="single"/>
            <w:lang w:bidi="ar-SA"/>
          </w:rPr>
          <w:t>iftach@volcani.agri.gov.il</w:t>
        </w:r>
      </w:hyperlink>
    </w:p>
    <w:p w14:paraId="750E504A" w14:textId="77777777" w:rsidR="00306154" w:rsidRPr="00306154" w:rsidRDefault="00306154" w:rsidP="001D18A7">
      <w:pPr>
        <w:bidi w:val="0"/>
        <w:spacing w:after="0" w:line="240" w:lineRule="auto"/>
        <w:rPr>
          <w:rFonts w:ascii="Times New Roman" w:eastAsia="Times New Roman" w:hAnsi="Times New Roman" w:cs="Times New Roman"/>
          <w:sz w:val="24"/>
          <w:szCs w:val="24"/>
          <w:lang w:bidi="ar-SA"/>
        </w:rPr>
      </w:pPr>
    </w:p>
    <w:p w14:paraId="412B212B" w14:textId="77777777" w:rsidR="00306154" w:rsidRPr="00306154" w:rsidRDefault="00306154" w:rsidP="001D18A7">
      <w:pPr>
        <w:keepNext/>
        <w:bidi w:val="0"/>
        <w:spacing w:after="0" w:line="240" w:lineRule="auto"/>
        <w:outlineLvl w:val="0"/>
        <w:rPr>
          <w:rFonts w:ascii="Times New Roman" w:eastAsia="Times New Roman" w:hAnsi="Times New Roman" w:cs="Times New Roman"/>
          <w:b/>
          <w:sz w:val="24"/>
          <w:szCs w:val="24"/>
        </w:rPr>
      </w:pPr>
      <w:r w:rsidRPr="00306154">
        <w:rPr>
          <w:rFonts w:ascii="Times New Roman" w:eastAsia="Times New Roman" w:hAnsi="Times New Roman" w:cs="Times New Roman"/>
          <w:b/>
          <w:sz w:val="24"/>
          <w:szCs w:val="24"/>
          <w:lang w:bidi="ar-SA"/>
        </w:rPr>
        <w:t>Abstract</w:t>
      </w:r>
    </w:p>
    <w:p w14:paraId="2EA432E2" w14:textId="77777777" w:rsidR="00306154" w:rsidRPr="00306154" w:rsidRDefault="00306154" w:rsidP="001D18A7">
      <w:pPr>
        <w:bidi w:val="0"/>
        <w:spacing w:after="0" w:line="240" w:lineRule="auto"/>
        <w:jc w:val="center"/>
        <w:rPr>
          <w:rFonts w:ascii="Times New Roman" w:eastAsia="Times New Roman" w:hAnsi="Times New Roman" w:cs="Times New Roman"/>
          <w:i/>
          <w:iCs/>
          <w:sz w:val="24"/>
          <w:szCs w:val="24"/>
          <w:vertAlign w:val="superscript"/>
          <w:lang w:bidi="ar-SA"/>
        </w:rPr>
      </w:pPr>
    </w:p>
    <w:p w14:paraId="6C40CDC8"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r w:rsidRPr="00306154">
        <w:rPr>
          <w:rFonts w:ascii="Times New Roman" w:eastAsia="Times New Roman" w:hAnsi="Times New Roman" w:cs="Times New Roman"/>
          <w:sz w:val="24"/>
          <w:szCs w:val="24"/>
          <w:lang w:bidi="ar-SA"/>
        </w:rPr>
        <w:t>Monitoring plants, for yield estimation in melon breeding, is a highly labor-intensive task. An algorithmic pipeline for detection and yield estimation of melons from top-view images of a melon's field is presented. The pipeline developed at the individual melon level includes three main stages: melon recognition, feature extraction, and yield estimation. For each region of interest classified as a melon, the melon features were extracted by fitting an ellipse to the melon contour. A regression model that ties the ellipse features to the melon’s weight is presented. The modified R</w:t>
      </w:r>
      <w:r w:rsidRPr="00306154">
        <w:rPr>
          <w:rFonts w:ascii="Times New Roman" w:eastAsia="Times New Roman" w:hAnsi="Times New Roman" w:cs="Times New Roman"/>
          <w:sz w:val="24"/>
          <w:szCs w:val="24"/>
          <w:vertAlign w:val="superscript"/>
          <w:lang w:bidi="ar-SA"/>
        </w:rPr>
        <w:t>2</w:t>
      </w:r>
      <w:r w:rsidRPr="00306154">
        <w:rPr>
          <w:rFonts w:ascii="Times New Roman" w:eastAsia="Times New Roman" w:hAnsi="Times New Roman" w:cs="Times New Roman"/>
          <w:sz w:val="24"/>
          <w:szCs w:val="24"/>
          <w:lang w:bidi="ar-SA"/>
        </w:rPr>
        <w:t xml:space="preserve"> value of the regression model was 0.94. Comparing yield estimation to ground truth, the average estimation error was 16%. The yield accuracy is highly dependent on the ellipse estimation accuracy, with promising results of only 4% error for the best ellipse-fitted melons. </w:t>
      </w:r>
    </w:p>
    <w:p w14:paraId="0D236F04"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p>
    <w:p w14:paraId="23669B96" w14:textId="77777777" w:rsidR="00306154" w:rsidRPr="00306154" w:rsidRDefault="00306154" w:rsidP="001D18A7">
      <w:pPr>
        <w:bidi w:val="0"/>
        <w:spacing w:after="0" w:line="240" w:lineRule="auto"/>
        <w:rPr>
          <w:rFonts w:ascii="Times New Roman" w:eastAsia="Times New Roman" w:hAnsi="Times New Roman" w:cs="Times New Roman"/>
          <w:sz w:val="24"/>
          <w:szCs w:val="24"/>
          <w:lang w:bidi="ar-SA"/>
        </w:rPr>
      </w:pPr>
      <w:r w:rsidRPr="00306154">
        <w:rPr>
          <w:rFonts w:ascii="Times New Roman" w:eastAsia="Times New Roman" w:hAnsi="Times New Roman" w:cs="Times New Roman"/>
          <w:b/>
          <w:bCs/>
          <w:sz w:val="24"/>
          <w:szCs w:val="24"/>
          <w:lang w:bidi="ar-SA"/>
        </w:rPr>
        <w:t>Keywords:</w:t>
      </w:r>
      <w:r w:rsidRPr="00306154">
        <w:rPr>
          <w:rFonts w:ascii="Times New Roman" w:eastAsia="Times New Roman" w:hAnsi="Times New Roman" w:cs="Times New Roman"/>
          <w:sz w:val="24"/>
          <w:szCs w:val="24"/>
          <w:lang w:bidi="ar-SA"/>
        </w:rPr>
        <w:t xml:space="preserve"> Precision agriculture, machine learning, CNN, active contour, melon, breeding, phenotyping, yield estimation.</w:t>
      </w:r>
    </w:p>
    <w:p w14:paraId="326B86A3" w14:textId="77777777" w:rsidR="00306154" w:rsidRPr="00306154" w:rsidRDefault="00306154" w:rsidP="001D18A7">
      <w:pPr>
        <w:bidi w:val="0"/>
        <w:spacing w:after="0" w:line="240" w:lineRule="auto"/>
        <w:jc w:val="both"/>
        <w:rPr>
          <w:rFonts w:ascii="Times New Roman" w:eastAsia="Times New Roman" w:hAnsi="Times New Roman" w:cs="Times New Roman"/>
          <w:b/>
          <w:sz w:val="24"/>
          <w:szCs w:val="24"/>
          <w:lang w:bidi="ar-SA"/>
        </w:rPr>
      </w:pPr>
    </w:p>
    <w:p w14:paraId="6218D715"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r w:rsidRPr="00306154">
        <w:rPr>
          <w:rFonts w:ascii="Times New Roman" w:eastAsia="Times New Roman" w:hAnsi="Times New Roman" w:cs="Times New Roman"/>
          <w:b/>
          <w:sz w:val="24"/>
          <w:szCs w:val="24"/>
          <w:lang w:bidi="ar-SA"/>
        </w:rPr>
        <w:t>Introduction</w:t>
      </w:r>
    </w:p>
    <w:p w14:paraId="6E001F7C"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p>
    <w:p w14:paraId="15C4D69B"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r w:rsidRPr="00306154">
        <w:rPr>
          <w:rFonts w:ascii="Times New Roman" w:eastAsia="Times New Roman" w:hAnsi="Times New Roman" w:cs="Times New Roman"/>
          <w:sz w:val="24"/>
          <w:szCs w:val="24"/>
          <w:lang w:bidi="ar-SA"/>
        </w:rPr>
        <w:t>Melon breeding requires a detailed account of accumulated yield and general yield distribution, in addition to melon size and location, which are essential for connecting yield to treatment/melon genetics. Manual plants monitoring for yield estimation is a highly labor-intensive task, thus expensive (Gongal et al., 2015). Hence, automation of the process is beneficial. One proposed method for achieving an automated qualitative yield analysis is to apply computer-vision and machine-learning methods to color images of a top view of a melon field. Machine-learning is extensively used for fruit detection and recognition, using different recognition methods such as K nearest neighbors, K means with color information (Anisha et.al, 2013),(Qureshi et.al, 2017),  Faster R-CNN (Bargoti &amp; Underwood,2017). Detection of almonds, mangoes and apples resulted in precision in the range of 0.7 to 0.9 (Bargoti &amp; Underwood,2017). Machine-learning techniques was also used to estimating yield loss such as a system that detects fruits on the orchard ground (C</w:t>
      </w:r>
      <w:r w:rsidRPr="00306154">
        <w:rPr>
          <w:rFonts w:ascii="Times New Roman" w:eastAsia="Times New Roman" w:hAnsi="Times New Roman" w:cs="Times New Roman"/>
          <w:sz w:val="24"/>
          <w:szCs w:val="24"/>
        </w:rPr>
        <w:t>hoi et.al, 2013).</w:t>
      </w:r>
    </w:p>
    <w:p w14:paraId="3B69A3D8"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r w:rsidRPr="00306154">
        <w:rPr>
          <w:rFonts w:ascii="Times New Roman" w:eastAsia="Times New Roman" w:hAnsi="Times New Roman" w:cs="Times New Roman"/>
          <w:sz w:val="24"/>
          <w:szCs w:val="24"/>
          <w:lang w:bidi="ar-SA"/>
        </w:rPr>
        <w:t>This work proposes a framework for detection and yield estimation of melons from color images, acquired from a digital camera mounted on a drone. Object detection under the highly variable outdoor conditions along with extraction of melon features related to yield, such as size, are detailed in the described algorithmic pipeline along with the results. The focus is on yield detection based on individual melons.</w:t>
      </w:r>
    </w:p>
    <w:p w14:paraId="6E6EFA47" w14:textId="77777777" w:rsidR="00306154" w:rsidRPr="00306154" w:rsidRDefault="00306154" w:rsidP="001D18A7">
      <w:pPr>
        <w:keepNext/>
        <w:bidi w:val="0"/>
        <w:spacing w:after="0" w:line="240" w:lineRule="auto"/>
        <w:jc w:val="both"/>
        <w:outlineLvl w:val="0"/>
        <w:rPr>
          <w:rFonts w:ascii="Times New Roman" w:eastAsia="Times New Roman" w:hAnsi="Times New Roman" w:cs="Times New Roman"/>
          <w:b/>
          <w:sz w:val="24"/>
          <w:szCs w:val="24"/>
          <w:lang w:bidi="ar-SA"/>
        </w:rPr>
      </w:pPr>
      <w:r w:rsidRPr="00306154">
        <w:rPr>
          <w:rFonts w:ascii="Times New Roman" w:eastAsia="Times New Roman" w:hAnsi="Times New Roman" w:cs="Times New Roman"/>
          <w:b/>
          <w:sz w:val="24"/>
          <w:szCs w:val="24"/>
          <w:lang w:bidi="ar-SA"/>
        </w:rPr>
        <w:lastRenderedPageBreak/>
        <w:t>Materials and methods</w:t>
      </w:r>
    </w:p>
    <w:p w14:paraId="32846909"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p>
    <w:p w14:paraId="1CBE3FD6" w14:textId="77777777" w:rsidR="00306154" w:rsidRPr="00306154" w:rsidRDefault="00306154" w:rsidP="001D18A7">
      <w:pPr>
        <w:keepNext/>
        <w:bidi w:val="0"/>
        <w:spacing w:after="0" w:line="240" w:lineRule="auto"/>
        <w:jc w:val="both"/>
        <w:outlineLvl w:val="1"/>
        <w:rPr>
          <w:rFonts w:ascii="Times New Roman" w:eastAsia="Times New Roman" w:hAnsi="Times New Roman" w:cs="Times New Roman"/>
          <w:bCs/>
          <w:i/>
          <w:sz w:val="24"/>
          <w:szCs w:val="24"/>
          <w:lang w:bidi="ar-SA"/>
        </w:rPr>
      </w:pPr>
      <w:bookmarkStart w:id="761" w:name="_Toc528766216"/>
      <w:bookmarkStart w:id="762" w:name="_Toc528766328"/>
      <w:bookmarkStart w:id="763" w:name="_Toc529648053"/>
      <w:r w:rsidRPr="00306154">
        <w:rPr>
          <w:rFonts w:ascii="Times New Roman" w:eastAsia="Times New Roman" w:hAnsi="Times New Roman" w:cs="Times New Roman"/>
          <w:bCs/>
          <w:i/>
          <w:sz w:val="24"/>
          <w:szCs w:val="24"/>
          <w:lang w:bidi="ar-SA"/>
        </w:rPr>
        <w:t>Data acquisition</w:t>
      </w:r>
      <w:bookmarkEnd w:id="761"/>
      <w:bookmarkEnd w:id="762"/>
      <w:bookmarkEnd w:id="763"/>
    </w:p>
    <w:p w14:paraId="49A3A5BF" w14:textId="77777777" w:rsidR="00306154" w:rsidRPr="00306154" w:rsidRDefault="00306154" w:rsidP="001D18A7">
      <w:pPr>
        <w:bidi w:val="0"/>
        <w:spacing w:after="0" w:line="240" w:lineRule="auto"/>
        <w:jc w:val="both"/>
        <w:rPr>
          <w:rFonts w:ascii="Times New Roman" w:eastAsia="Times New Roman" w:hAnsi="Times New Roman" w:cs="Times New Roman"/>
          <w:iCs/>
          <w:sz w:val="24"/>
          <w:szCs w:val="24"/>
          <w:lang w:bidi="ar-SA"/>
        </w:rPr>
      </w:pPr>
      <w:r w:rsidRPr="00306154">
        <w:rPr>
          <w:rFonts w:ascii="Times New Roman" w:eastAsia="Times New Roman" w:hAnsi="Times New Roman" w:cs="Times New Roman"/>
          <w:iCs/>
          <w:sz w:val="24"/>
          <w:szCs w:val="24"/>
          <w:lang w:bidi="ar-SA"/>
        </w:rPr>
        <w:t xml:space="preserve">Data were acquired at an experimental agricultural research farm in Newe Ya'ar, Izrael valley, northern Israel. Latitude/Longitude 32.718492/35.181951 respectively. Foliage coverage was reduced to improve image detection by stopping irrigation 1 week before the </w:t>
      </w:r>
      <w:r w:rsidRPr="00306154">
        <w:rPr>
          <w:rFonts w:ascii="Times New Roman" w:eastAsia="Times New Roman" w:hAnsi="Times New Roman" w:cs="Times New Roman"/>
          <w:iCs/>
          <w:sz w:val="24"/>
          <w:szCs w:val="24"/>
        </w:rPr>
        <w:t>acquisition.</w:t>
      </w:r>
      <w:r w:rsidRPr="00306154">
        <w:rPr>
          <w:rFonts w:ascii="Times New Roman" w:eastAsia="Times New Roman" w:hAnsi="Times New Roman" w:cs="Times New Roman"/>
          <w:iCs/>
          <w:sz w:val="24"/>
          <w:szCs w:val="24"/>
          <w:lang w:bidi="ar-SA"/>
        </w:rPr>
        <w:t xml:space="preserve"> The acquisition was performed at midday on 17 Aug 2017, at fruit ripening stage. RGB images were acquired from a Sony ILCE-5000 camera mounted on a drone (Quad-Copter) hovering about 15 m above the field, with the camera facing vertically downward. An area of 280 m x 15 m was acquired. Before starting the image acquisition, 30 melons with different shapes, sizes and colors were randomly tagged in the field and used for ground-truth data. These melons were analyzed after image acquisition with a "Tomato Analyzer" tool (Gonzalo</w:t>
      </w:r>
      <w:r w:rsidRPr="00306154">
        <w:rPr>
          <w:rFonts w:ascii="Times New Roman" w:eastAsia="Times New Roman" w:hAnsi="Times New Roman" w:cs="Times New Roman"/>
          <w:i/>
          <w:sz w:val="24"/>
          <w:szCs w:val="24"/>
          <w:lang w:bidi="ar-SA"/>
        </w:rPr>
        <w:t xml:space="preserve"> </w:t>
      </w:r>
      <w:r w:rsidRPr="00306154">
        <w:rPr>
          <w:rFonts w:ascii="Times New Roman" w:eastAsia="Times New Roman" w:hAnsi="Times New Roman" w:cs="Times New Roman"/>
          <w:iCs/>
          <w:sz w:val="24"/>
          <w:szCs w:val="24"/>
          <w:lang w:bidi="ar-SA"/>
        </w:rPr>
        <w:t>et al., 2009). The analysis provided a dataset of the ground-truth features of each melon, Additional similar data acquired in the following year (2018) were used to develop the statistical model to tie extracted section geometry to melon weight. The images were saved in .jpg format with a resolution of 3064 × 5456 pixels. Overall there were thousands of melons with high diversity. The variation in the dataset was intended to ensure the modeling of a robust and accurate detection algorithm that would generalize well under outdoor environmental conditions.</w:t>
      </w:r>
    </w:p>
    <w:p w14:paraId="261A6249"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p>
    <w:p w14:paraId="5D395273" w14:textId="77777777" w:rsidR="00306154" w:rsidRPr="00306154" w:rsidRDefault="00306154" w:rsidP="001D18A7">
      <w:pPr>
        <w:keepNext/>
        <w:bidi w:val="0"/>
        <w:spacing w:after="0" w:line="240" w:lineRule="auto"/>
        <w:jc w:val="both"/>
        <w:outlineLvl w:val="1"/>
        <w:rPr>
          <w:rFonts w:ascii="Times New Roman" w:eastAsia="Times New Roman" w:hAnsi="Times New Roman" w:cs="Times New Roman"/>
          <w:bCs/>
          <w:i/>
          <w:sz w:val="24"/>
          <w:szCs w:val="24"/>
          <w:lang w:bidi="ar-SA"/>
        </w:rPr>
      </w:pPr>
      <w:bookmarkStart w:id="764" w:name="_Toc528766217"/>
      <w:bookmarkStart w:id="765" w:name="_Toc528766329"/>
      <w:bookmarkStart w:id="766" w:name="_Toc529648054"/>
      <w:r w:rsidRPr="00306154">
        <w:rPr>
          <w:rFonts w:ascii="Times New Roman" w:eastAsia="Times New Roman" w:hAnsi="Times New Roman" w:cs="Times New Roman"/>
          <w:bCs/>
          <w:i/>
          <w:sz w:val="24"/>
          <w:szCs w:val="24"/>
          <w:lang w:bidi="ar-SA"/>
        </w:rPr>
        <w:t>Data preparation</w:t>
      </w:r>
      <w:bookmarkEnd w:id="764"/>
      <w:bookmarkEnd w:id="765"/>
      <w:bookmarkEnd w:id="766"/>
    </w:p>
    <w:p w14:paraId="7B1CEE00"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 xml:space="preserve">The algorithms included two machine-vision phases: a cascade object detector (COD) (Viola &amp; Jones, 2001), and a neural network classifier (NNC). To train the COD, 3031 negative training images (of background) and 1933 positive training images (of melons) were created. NNC training was based on 1383 positive (melon) and 1349 negative (background) training images. All melons were randomly selected. Augmentation techniques were used to increase robustness, resulting in a training set with 44,256 positive images and 43,168 negative images. Augmentation was achieved by applying blurring, a rotation operation, and adding Gaussian noise, resulting in 31 additional new images for each original training image.  </w:t>
      </w:r>
    </w:p>
    <w:p w14:paraId="1FE3693E"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p>
    <w:p w14:paraId="72493115" w14:textId="77777777" w:rsidR="00306154" w:rsidRPr="00306154" w:rsidRDefault="00306154" w:rsidP="001D18A7">
      <w:pPr>
        <w:keepNext/>
        <w:bidi w:val="0"/>
        <w:spacing w:after="0" w:line="240" w:lineRule="auto"/>
        <w:jc w:val="center"/>
        <w:rPr>
          <w:rFonts w:ascii="Times New Roman" w:eastAsia="Times New Roman" w:hAnsi="Times New Roman" w:cs="Times New Roman"/>
          <w:sz w:val="24"/>
          <w:szCs w:val="24"/>
          <w:lang w:bidi="ar-SA"/>
        </w:rPr>
      </w:pPr>
      <w:r w:rsidRPr="00306154">
        <w:rPr>
          <w:rFonts w:ascii="Times New Roman" w:eastAsia="Times New Roman" w:hAnsi="Times New Roman" w:cs="Times New Roman"/>
          <w:noProof/>
          <w:sz w:val="24"/>
          <w:szCs w:val="24"/>
        </w:rPr>
        <w:drawing>
          <wp:inline distT="0" distB="0" distL="0" distR="0" wp14:anchorId="2A4CA27E" wp14:editId="59028EDE">
            <wp:extent cx="5040000" cy="1327785"/>
            <wp:effectExtent l="0" t="0" r="8255" b="5715"/>
            <wp:docPr id="63" name="תמונה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040000" cy="1327785"/>
                    </a:xfrm>
                    <a:prstGeom prst="rect">
                      <a:avLst/>
                    </a:prstGeom>
                    <a:noFill/>
                    <a:ln>
                      <a:noFill/>
                    </a:ln>
                  </pic:spPr>
                </pic:pic>
              </a:graphicData>
            </a:graphic>
          </wp:inline>
        </w:drawing>
      </w:r>
    </w:p>
    <w:p w14:paraId="7CECF05B" w14:textId="77777777" w:rsidR="00306154" w:rsidRPr="00306154" w:rsidRDefault="00306154" w:rsidP="001D18A7">
      <w:pPr>
        <w:keepLines/>
        <w:tabs>
          <w:tab w:val="left" w:pos="357"/>
        </w:tabs>
        <w:bidi w:val="0"/>
        <w:spacing w:after="0" w:line="240" w:lineRule="auto"/>
        <w:jc w:val="center"/>
        <w:rPr>
          <w:rFonts w:ascii="Times New Roman" w:eastAsia="Calibri" w:hAnsi="Times New Roman" w:cs="Times New Roman"/>
          <w:color w:val="000000"/>
          <w:sz w:val="24"/>
          <w:szCs w:val="24"/>
          <w:lang w:bidi="ar-SA"/>
        </w:rPr>
      </w:pPr>
      <w:r w:rsidRPr="00306154">
        <w:rPr>
          <w:rFonts w:ascii="Times New Roman" w:eastAsia="Calibri" w:hAnsi="Times New Roman" w:cs="Times New Roman"/>
          <w:color w:val="000000"/>
          <w:sz w:val="24"/>
          <w:szCs w:val="24"/>
          <w:lang w:bidi="ar-SA"/>
        </w:rPr>
        <w:t xml:space="preserve">Figure </w:t>
      </w:r>
      <w:r w:rsidRPr="00306154">
        <w:rPr>
          <w:rFonts w:ascii="Times New Roman" w:eastAsia="Calibri" w:hAnsi="Times New Roman" w:cs="Times New Roman"/>
          <w:color w:val="000000"/>
          <w:sz w:val="24"/>
          <w:szCs w:val="24"/>
          <w:lang w:bidi="ar-SA"/>
        </w:rPr>
        <w:fldChar w:fldCharType="begin"/>
      </w:r>
      <w:r w:rsidRPr="00306154">
        <w:rPr>
          <w:rFonts w:ascii="Times New Roman" w:eastAsia="Calibri" w:hAnsi="Times New Roman" w:cs="Times New Roman"/>
          <w:color w:val="000000"/>
          <w:sz w:val="24"/>
          <w:szCs w:val="24"/>
          <w:lang w:bidi="ar-SA"/>
        </w:rPr>
        <w:instrText xml:space="preserve"> SEQ Figure \* ARABIC </w:instrText>
      </w:r>
      <w:r w:rsidRPr="00306154">
        <w:rPr>
          <w:rFonts w:ascii="Times New Roman" w:eastAsia="Calibri" w:hAnsi="Times New Roman" w:cs="Times New Roman"/>
          <w:color w:val="000000"/>
          <w:sz w:val="24"/>
          <w:szCs w:val="24"/>
          <w:lang w:bidi="ar-SA"/>
        </w:rPr>
        <w:fldChar w:fldCharType="separate"/>
      </w:r>
      <w:r w:rsidRPr="00306154">
        <w:rPr>
          <w:rFonts w:ascii="Times New Roman" w:eastAsia="Calibri" w:hAnsi="Times New Roman" w:cs="Times New Roman"/>
          <w:noProof/>
          <w:color w:val="000000"/>
          <w:sz w:val="24"/>
          <w:szCs w:val="24"/>
          <w:lang w:bidi="ar-SA"/>
        </w:rPr>
        <w:t>1</w:t>
      </w:r>
      <w:r w:rsidRPr="00306154">
        <w:rPr>
          <w:rFonts w:ascii="Times New Roman" w:eastAsia="Calibri" w:hAnsi="Times New Roman" w:cs="Times New Roman"/>
          <w:color w:val="000000"/>
          <w:sz w:val="24"/>
          <w:szCs w:val="24"/>
          <w:lang w:bidi="ar-SA"/>
        </w:rPr>
        <w:fldChar w:fldCharType="end"/>
      </w:r>
      <w:r w:rsidRPr="00306154">
        <w:rPr>
          <w:rFonts w:ascii="Times New Roman" w:eastAsia="Calibri" w:hAnsi="Times New Roman" w:cs="Times New Roman"/>
          <w:color w:val="000000"/>
          <w:sz w:val="24"/>
          <w:szCs w:val="24"/>
          <w:lang w:bidi="ar-SA"/>
        </w:rPr>
        <w:t>. Algorithm pipeline for automated yield tracking</w:t>
      </w:r>
    </w:p>
    <w:p w14:paraId="28CDCB78" w14:textId="77777777" w:rsidR="00306154" w:rsidRPr="00306154" w:rsidRDefault="00306154" w:rsidP="001D18A7">
      <w:pPr>
        <w:bidi w:val="0"/>
        <w:spacing w:after="0" w:line="240" w:lineRule="auto"/>
        <w:jc w:val="both"/>
        <w:rPr>
          <w:rFonts w:ascii="Times New Roman" w:eastAsia="Times New Roman" w:hAnsi="Times New Roman" w:cs="Times New Roman"/>
          <w:i/>
          <w:iCs/>
          <w:sz w:val="24"/>
          <w:szCs w:val="24"/>
          <w:lang w:bidi="ar-SA"/>
        </w:rPr>
      </w:pPr>
      <w:bookmarkStart w:id="767" w:name="_Toc528766218"/>
      <w:bookmarkStart w:id="768" w:name="_Toc528766330"/>
      <w:bookmarkStart w:id="769" w:name="_Toc529648055"/>
    </w:p>
    <w:p w14:paraId="7A039089" w14:textId="77777777" w:rsidR="00306154" w:rsidRPr="00306154" w:rsidRDefault="00306154" w:rsidP="001D18A7">
      <w:pPr>
        <w:bidi w:val="0"/>
        <w:spacing w:after="0" w:line="240" w:lineRule="auto"/>
        <w:jc w:val="both"/>
        <w:rPr>
          <w:rFonts w:ascii="Times New Roman" w:eastAsia="Times New Roman" w:hAnsi="Times New Roman" w:cs="Times New Roman"/>
          <w:i/>
          <w:iCs/>
          <w:sz w:val="24"/>
          <w:szCs w:val="24"/>
          <w:lang w:bidi="ar-SA"/>
        </w:rPr>
      </w:pPr>
    </w:p>
    <w:p w14:paraId="75CCBEB8"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i/>
          <w:iCs/>
          <w:sz w:val="24"/>
          <w:szCs w:val="24"/>
          <w:lang w:bidi="ar-SA"/>
        </w:rPr>
        <w:t>Algorithm</w:t>
      </w:r>
      <w:bookmarkEnd w:id="767"/>
      <w:bookmarkEnd w:id="768"/>
      <w:bookmarkEnd w:id="769"/>
      <w:r w:rsidRPr="00306154">
        <w:rPr>
          <w:rFonts w:ascii="Times New Roman" w:eastAsia="Times New Roman" w:hAnsi="Times New Roman" w:cs="Times New Roman"/>
          <w:i/>
          <w:iCs/>
          <w:sz w:val="24"/>
          <w:szCs w:val="24"/>
          <w:lang w:bidi="ar-SA"/>
        </w:rPr>
        <w:t xml:space="preserve"> </w:t>
      </w:r>
    </w:p>
    <w:p w14:paraId="4ABD88DC"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r w:rsidRPr="00306154">
        <w:rPr>
          <w:rFonts w:ascii="Times New Roman" w:eastAsia="Times New Roman" w:hAnsi="Times New Roman" w:cs="Times New Roman"/>
          <w:sz w:val="24"/>
          <w:szCs w:val="24"/>
          <w:lang w:bidi="ar-SA"/>
        </w:rPr>
        <w:t>The proposed algorithm pipeline for automated yield prediction from RGB images of a melon field includes the following three sequential main stages: 1) melon recognition, 2) feature extraction, 3) yield estimation. E</w:t>
      </w:r>
      <w:r w:rsidRPr="00306154">
        <w:rPr>
          <w:rFonts w:ascii="Times New Roman" w:eastAsia="Times New Roman" w:hAnsi="Times New Roman" w:cs="Times New Roman"/>
          <w:sz w:val="24"/>
          <w:szCs w:val="24"/>
        </w:rPr>
        <w:t xml:space="preserve">ach stage uses results from the previous stage. </w:t>
      </w:r>
      <w:r w:rsidRPr="00306154">
        <w:rPr>
          <w:rFonts w:ascii="Times New Roman" w:eastAsia="Times New Roman" w:hAnsi="Times New Roman" w:cs="Times New Roman"/>
          <w:sz w:val="24"/>
          <w:szCs w:val="24"/>
          <w:lang w:bidi="ar-SA"/>
        </w:rPr>
        <w:t xml:space="preserve">The input for the system are RGB images of a melon field, and the output is a report that includes each melon's location and weight.  The algorithm pipeline is illustrated in Figure 1.  </w:t>
      </w:r>
    </w:p>
    <w:p w14:paraId="64384F0A"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tl/>
        </w:rPr>
      </w:pPr>
      <w:r w:rsidRPr="00306154">
        <w:rPr>
          <w:rFonts w:ascii="Times New Roman" w:eastAsia="Times New Roman" w:hAnsi="Times New Roman" w:cs="Times New Roman"/>
          <w:sz w:val="24"/>
          <w:szCs w:val="24"/>
          <w:rtl/>
        </w:rPr>
        <w:lastRenderedPageBreak/>
        <w:t xml:space="preserve">  </w:t>
      </w:r>
    </w:p>
    <w:p w14:paraId="5F3D1AC8" w14:textId="77777777" w:rsidR="00306154" w:rsidRPr="00306154" w:rsidRDefault="00306154" w:rsidP="001D18A7">
      <w:pPr>
        <w:bidi w:val="0"/>
        <w:spacing w:after="0" w:line="240" w:lineRule="auto"/>
        <w:jc w:val="both"/>
        <w:rPr>
          <w:rFonts w:ascii="Times New Roman" w:eastAsia="Times New Roman" w:hAnsi="Times New Roman" w:cs="Times New Roman"/>
          <w:i/>
          <w:iCs/>
          <w:sz w:val="24"/>
          <w:szCs w:val="24"/>
          <w:lang w:bidi="ar-SA"/>
        </w:rPr>
      </w:pPr>
      <w:r w:rsidRPr="00306154">
        <w:rPr>
          <w:rFonts w:ascii="Times New Roman" w:eastAsia="Times New Roman" w:hAnsi="Times New Roman" w:cs="Times New Roman"/>
          <w:i/>
          <w:iCs/>
          <w:sz w:val="24"/>
          <w:szCs w:val="24"/>
          <w:lang w:bidi="ar-SA"/>
        </w:rPr>
        <w:t>Analysis</w:t>
      </w:r>
    </w:p>
    <w:p w14:paraId="463956ED" w14:textId="77777777" w:rsidR="00306154" w:rsidRPr="00306154" w:rsidRDefault="00306154" w:rsidP="001D18A7">
      <w:pPr>
        <w:bidi w:val="0"/>
        <w:spacing w:after="0" w:line="240" w:lineRule="auto"/>
        <w:jc w:val="both"/>
        <w:rPr>
          <w:rFonts w:ascii="Times New Roman" w:eastAsia="Times New Roman" w:hAnsi="Times New Roman" w:cs="Times New Roman"/>
          <w:i/>
          <w:iCs/>
          <w:sz w:val="24"/>
          <w:szCs w:val="24"/>
          <w:lang w:bidi="ar-SA"/>
        </w:rPr>
      </w:pPr>
      <w:r w:rsidRPr="00306154">
        <w:rPr>
          <w:rFonts w:ascii="Times New Roman" w:eastAsia="Times New Roman" w:hAnsi="Times New Roman" w:cs="Times New Roman"/>
          <w:sz w:val="24"/>
          <w:szCs w:val="24"/>
        </w:rPr>
        <w:t>Detection performance was evaluated using recall and precision indicators. A fruit detection was considered to be a true positive if the predicted and ground-truth bounding box had an intersection over union (IoU) greater than a fixed threshold (Bargoti &amp; Underwood, 2017b). Two different thresholds were examined. The first was 0.5, used in PASCAL Visual Object Classes (VOC) challenges (Everingham et al., 2009), resulted in relatively small fruit size with respect to the image resolution, errors in detecting melons were received, causing them to be registered as false negative. To reduce the false negative misclassification, a smaller threshold of 0.2 was applied, which equates to a 58% overlap along each axis of the object; this was considered sufficient for the fruit-mapping application (Krizhevsky et al., 2012).</w:t>
      </w:r>
    </w:p>
    <w:p w14:paraId="20C8ADFF" w14:textId="77777777" w:rsidR="00306154" w:rsidRPr="00306154" w:rsidRDefault="00306154" w:rsidP="001D18A7">
      <w:pPr>
        <w:bidi w:val="0"/>
        <w:spacing w:after="0" w:line="240" w:lineRule="auto"/>
        <w:jc w:val="both"/>
        <w:rPr>
          <w:rFonts w:ascii="Times New Roman" w:eastAsia="Times New Roman" w:hAnsi="Times New Roman" w:cs="Times New Roman"/>
          <w:i/>
          <w:iCs/>
          <w:sz w:val="24"/>
          <w:szCs w:val="24"/>
          <w:lang w:bidi="ar-SA"/>
        </w:rPr>
      </w:pPr>
      <w:r w:rsidRPr="00306154">
        <w:rPr>
          <w:rFonts w:ascii="Times New Roman" w:eastAsia="Times New Roman" w:hAnsi="Times New Roman" w:cs="Times New Roman"/>
          <w:i/>
          <w:iCs/>
          <w:sz w:val="24"/>
          <w:szCs w:val="24"/>
          <w:lang w:bidi="ar-SA"/>
        </w:rPr>
        <w:t xml:space="preserve"> </w:t>
      </w:r>
    </w:p>
    <w:p w14:paraId="4DC7D8B1" w14:textId="77777777" w:rsidR="00306154" w:rsidRPr="00306154" w:rsidRDefault="00306154" w:rsidP="001D18A7">
      <w:pPr>
        <w:keepNext/>
        <w:bidi w:val="0"/>
        <w:spacing w:after="0" w:line="240" w:lineRule="auto"/>
        <w:jc w:val="both"/>
        <w:outlineLvl w:val="0"/>
        <w:rPr>
          <w:rFonts w:ascii="Times New Roman" w:eastAsia="Times New Roman" w:hAnsi="Times New Roman" w:cs="Times New Roman"/>
          <w:b/>
          <w:sz w:val="24"/>
          <w:szCs w:val="24"/>
          <w:lang w:bidi="ar-SA"/>
        </w:rPr>
      </w:pPr>
      <w:r w:rsidRPr="00306154">
        <w:rPr>
          <w:rFonts w:ascii="Times New Roman" w:eastAsia="Times New Roman" w:hAnsi="Times New Roman" w:cs="Times New Roman"/>
          <w:b/>
          <w:sz w:val="24"/>
          <w:szCs w:val="24"/>
          <w:lang w:bidi="ar-SA"/>
        </w:rPr>
        <w:t>Algorithm</w:t>
      </w:r>
    </w:p>
    <w:p w14:paraId="06D0DBF7" w14:textId="77777777" w:rsidR="00306154" w:rsidRPr="00306154" w:rsidRDefault="00306154" w:rsidP="001D18A7">
      <w:pPr>
        <w:bidi w:val="0"/>
        <w:spacing w:after="0" w:line="240" w:lineRule="auto"/>
        <w:jc w:val="both"/>
        <w:rPr>
          <w:rFonts w:ascii="Times New Roman" w:eastAsia="Times New Roman" w:hAnsi="Times New Roman" w:cs="Times New Roman"/>
          <w:i/>
          <w:iCs/>
          <w:sz w:val="20"/>
          <w:szCs w:val="24"/>
          <w:lang w:bidi="ar-SA"/>
        </w:rPr>
      </w:pPr>
    </w:p>
    <w:p w14:paraId="15934828" w14:textId="77777777" w:rsidR="00306154" w:rsidRPr="00306154" w:rsidRDefault="00306154" w:rsidP="001D18A7">
      <w:pPr>
        <w:bidi w:val="0"/>
        <w:spacing w:after="0" w:line="240" w:lineRule="auto"/>
        <w:jc w:val="both"/>
        <w:rPr>
          <w:rFonts w:ascii="Times New Roman" w:eastAsia="Times New Roman" w:hAnsi="Times New Roman" w:cs="Times New Roman"/>
          <w:i/>
          <w:iCs/>
          <w:sz w:val="24"/>
          <w:szCs w:val="24"/>
          <w:lang w:bidi="ar-SA"/>
        </w:rPr>
      </w:pPr>
      <w:r w:rsidRPr="00306154">
        <w:rPr>
          <w:rFonts w:ascii="Times New Roman" w:eastAsia="Times New Roman" w:hAnsi="Times New Roman" w:cs="Times New Roman"/>
          <w:i/>
          <w:iCs/>
          <w:sz w:val="24"/>
          <w:szCs w:val="24"/>
          <w:lang w:bidi="ar-SA"/>
        </w:rPr>
        <w:t xml:space="preserve">Melon recognition implementation details </w:t>
      </w:r>
    </w:p>
    <w:p w14:paraId="4E43ED90"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The melons make up only a small portion of typical melon field images. Therefore, to reduce computational effort, the recognition process was split into two sub stages: detection of proposed “candidate” regions, followed by region classification. First, regions of interest (ROI) are derived, the proposal model runs in a sliding window over the entire input image and detects possible melon candidates. Since the detection of candidate regions requires an exhaustive search over the entire image, it is assigned to have low time complexity. It is also designed to have high recall, at the expense of low precision. Second, the candidates detected by the candidate region proposal model are classified by an algorithm, which is more computationally expensive, but compensates for the region proposal model’s low precision</w:t>
      </w:r>
      <w:r w:rsidRPr="00306154">
        <w:rPr>
          <w:rFonts w:ascii="Times New Roman" w:eastAsia="Times New Roman" w:hAnsi="Times New Roman" w:cs="Times New Roman"/>
          <w:iCs/>
          <w:sz w:val="24"/>
          <w:szCs w:val="24"/>
          <w:lang w:bidi="ar-SA"/>
        </w:rPr>
        <w:t xml:space="preserve"> (Dashuta &amp; Klapp, 2018)</w:t>
      </w:r>
      <w:r w:rsidRPr="00306154">
        <w:rPr>
          <w:rFonts w:ascii="Times New Roman" w:eastAsia="Times New Roman" w:hAnsi="Times New Roman" w:cs="Times New Roman"/>
          <w:sz w:val="24"/>
          <w:szCs w:val="24"/>
        </w:rPr>
        <w:t xml:space="preserve">. </w:t>
      </w:r>
    </w:p>
    <w:p w14:paraId="1EFD8EA6"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p>
    <w:p w14:paraId="005627E9" w14:textId="77777777" w:rsidR="00306154" w:rsidRPr="00306154" w:rsidRDefault="00306154" w:rsidP="001D18A7">
      <w:pPr>
        <w:bidi w:val="0"/>
        <w:spacing w:after="0" w:line="240" w:lineRule="auto"/>
        <w:jc w:val="both"/>
        <w:rPr>
          <w:rFonts w:ascii="Times New Roman" w:eastAsia="Times New Roman" w:hAnsi="Times New Roman" w:cs="Times New Roman"/>
          <w:i/>
          <w:iCs/>
          <w:sz w:val="24"/>
          <w:szCs w:val="24"/>
        </w:rPr>
      </w:pPr>
      <w:r w:rsidRPr="00306154">
        <w:rPr>
          <w:rFonts w:ascii="Times New Roman" w:eastAsia="Times New Roman" w:hAnsi="Times New Roman" w:cs="Times New Roman"/>
          <w:sz w:val="24"/>
          <w:szCs w:val="24"/>
          <w:lang w:bidi="ar-SA"/>
        </w:rPr>
        <w:t>1A)</w:t>
      </w:r>
      <w:r w:rsidRPr="00306154">
        <w:rPr>
          <w:rFonts w:ascii="Times New Roman" w:eastAsia="Times New Roman" w:hAnsi="Times New Roman" w:cs="Times New Roman"/>
          <w:b/>
          <w:bCs/>
          <w:i/>
          <w:iCs/>
          <w:sz w:val="24"/>
          <w:szCs w:val="24"/>
          <w:lang w:bidi="ar-SA"/>
        </w:rPr>
        <w:t xml:space="preserve"> </w:t>
      </w:r>
      <w:r w:rsidRPr="00306154">
        <w:rPr>
          <w:rFonts w:ascii="Times New Roman" w:eastAsia="Times New Roman" w:hAnsi="Times New Roman" w:cs="Times New Roman"/>
          <w:i/>
          <w:iCs/>
          <w:sz w:val="24"/>
          <w:szCs w:val="24"/>
        </w:rPr>
        <w:t xml:space="preserve">Candidate region proposal </w:t>
      </w:r>
    </w:p>
    <w:p w14:paraId="0445D291"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 xml:space="preserve">The Viola–Jones face detector was chosen for the candidate region detection model: it proposes ROI suspected of containing a melon. The Viola–Jones detector, a COD, is an ensemble of a number of weak classifiers. A weak classifier is constructed by simply thresholding one co-ordinate of some feature vector of the concurrent window (Dalal &amp; Triggs, 2005). The feature type selected for the detector is the histogram of oriented gradients (HOG) </w:t>
      </w:r>
      <w:r w:rsidRPr="00306154">
        <w:rPr>
          <w:rFonts w:ascii="Times New Roman" w:eastAsia="Times New Roman" w:hAnsi="Times New Roman" w:cs="Times New Roman"/>
          <w:sz w:val="24"/>
          <w:szCs w:val="24"/>
        </w:rPr>
        <w:fldChar w:fldCharType="begin"/>
      </w:r>
      <w:r w:rsidRPr="00306154">
        <w:rPr>
          <w:rFonts w:ascii="Times New Roman" w:eastAsia="Times New Roman" w:hAnsi="Times New Roman" w:cs="Times New Roman"/>
          <w:sz w:val="24"/>
          <w:szCs w:val="24"/>
        </w:rPr>
        <w:instrText xml:space="preserve"> REF _Ref506831140 \r \h  \* MERGEFORMAT </w:instrText>
      </w:r>
      <w:r w:rsidRPr="00306154">
        <w:rPr>
          <w:rFonts w:ascii="Times New Roman" w:eastAsia="Times New Roman" w:hAnsi="Times New Roman" w:cs="Times New Roman"/>
          <w:sz w:val="24"/>
          <w:szCs w:val="24"/>
        </w:rPr>
      </w:r>
      <w:r w:rsidRPr="00306154">
        <w:rPr>
          <w:rFonts w:ascii="Times New Roman" w:eastAsia="Times New Roman" w:hAnsi="Times New Roman" w:cs="Times New Roman"/>
          <w:sz w:val="24"/>
          <w:szCs w:val="24"/>
        </w:rPr>
        <w:fldChar w:fldCharType="separate"/>
      </w:r>
      <w:r w:rsidRPr="00306154">
        <w:rPr>
          <w:rFonts w:ascii="Times New Roman" w:eastAsia="Times New Roman" w:hAnsi="Times New Roman" w:cs="Times New Roman"/>
          <w:sz w:val="24"/>
          <w:szCs w:val="24"/>
          <w:cs/>
        </w:rPr>
        <w:t>‎</w:t>
      </w:r>
      <w:r w:rsidRPr="00306154">
        <w:rPr>
          <w:rFonts w:ascii="Times New Roman" w:eastAsia="Times New Roman" w:hAnsi="Times New Roman" w:cs="Times New Roman"/>
          <w:sz w:val="24"/>
          <w:szCs w:val="24"/>
        </w:rPr>
        <w:t>(Viola &amp; Jones, 2001)</w:t>
      </w:r>
      <w:r w:rsidRPr="00306154">
        <w:rPr>
          <w:rFonts w:ascii="Times New Roman" w:eastAsia="Times New Roman" w:hAnsi="Times New Roman" w:cs="Times New Roman"/>
          <w:sz w:val="24"/>
          <w:szCs w:val="24"/>
        </w:rPr>
        <w:fldChar w:fldCharType="end"/>
      </w:r>
      <w:r w:rsidRPr="00306154">
        <w:rPr>
          <w:rFonts w:ascii="Times New Roman" w:eastAsia="Times New Roman" w:hAnsi="Times New Roman" w:cs="Times New Roman"/>
          <w:sz w:val="24"/>
          <w:szCs w:val="24"/>
        </w:rPr>
        <w:t>, which can capture the elliptical nature of the melon</w:t>
      </w:r>
      <w:r w:rsidRPr="00306154">
        <w:rPr>
          <w:rFonts w:ascii="Times New Roman" w:eastAsia="Times New Roman" w:hAnsi="Times New Roman" w:cs="Times New Roman"/>
          <w:sz w:val="24"/>
          <w:szCs w:val="24"/>
          <w:lang w:bidi="ar-SA"/>
        </w:rPr>
        <w:t xml:space="preserve">. </w:t>
      </w:r>
      <w:r w:rsidRPr="00306154">
        <w:rPr>
          <w:rFonts w:ascii="Times New Roman" w:eastAsia="Times New Roman" w:hAnsi="Times New Roman" w:cs="Times New Roman"/>
          <w:sz w:val="24"/>
          <w:szCs w:val="24"/>
        </w:rPr>
        <w:t>The COD is arranged in stages with increasing complexity. The role of each stage is to decide whether the concurrent window is certainly NOT an object. If a stage decides that the concurrent window is not an object, the remaining stages are not evaluated. Hence, only true object windows trigger the entire cascade of stages. This mechanism ensures low time complexity of the model.</w:t>
      </w:r>
    </w:p>
    <w:p w14:paraId="05ABABA5"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p>
    <w:p w14:paraId="25E485D0"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p>
    <w:p w14:paraId="4AEE37F3"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lang w:bidi="ar-SA"/>
        </w:rPr>
        <w:t>1B)</w:t>
      </w:r>
      <w:r w:rsidRPr="00306154">
        <w:rPr>
          <w:rFonts w:ascii="Times New Roman" w:eastAsia="Times New Roman" w:hAnsi="Times New Roman" w:cs="Times New Roman"/>
          <w:b/>
          <w:bCs/>
          <w:sz w:val="24"/>
          <w:szCs w:val="24"/>
          <w:lang w:bidi="ar-SA"/>
        </w:rPr>
        <w:t xml:space="preserve"> </w:t>
      </w:r>
      <w:r w:rsidRPr="00306154">
        <w:rPr>
          <w:rFonts w:ascii="Times New Roman" w:eastAsia="Times New Roman" w:hAnsi="Times New Roman" w:cs="Times New Roman"/>
          <w:i/>
          <w:iCs/>
          <w:sz w:val="24"/>
          <w:szCs w:val="24"/>
        </w:rPr>
        <w:t>Region classification</w:t>
      </w:r>
    </w:p>
    <w:p w14:paraId="2FE531AB"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 xml:space="preserve">A convolutional neural network (CNN) </w:t>
      </w:r>
      <w:r w:rsidRPr="00306154">
        <w:rPr>
          <w:rFonts w:ascii="Times New Roman" w:eastAsia="Times New Roman" w:hAnsi="Times New Roman" w:cs="Times New Roman"/>
          <w:sz w:val="24"/>
          <w:szCs w:val="24"/>
        </w:rPr>
        <w:fldChar w:fldCharType="begin"/>
      </w:r>
      <w:r w:rsidRPr="00306154">
        <w:rPr>
          <w:rFonts w:ascii="Times New Roman" w:eastAsia="Times New Roman" w:hAnsi="Times New Roman" w:cs="Times New Roman"/>
          <w:sz w:val="24"/>
          <w:szCs w:val="24"/>
        </w:rPr>
        <w:instrText xml:space="preserve"> REF _Ref506831165 \r \h  \* MERGEFORMAT </w:instrText>
      </w:r>
      <w:r w:rsidRPr="00306154">
        <w:rPr>
          <w:rFonts w:ascii="Times New Roman" w:eastAsia="Times New Roman" w:hAnsi="Times New Roman" w:cs="Times New Roman"/>
          <w:sz w:val="24"/>
          <w:szCs w:val="24"/>
        </w:rPr>
      </w:r>
      <w:r w:rsidRPr="00306154">
        <w:rPr>
          <w:rFonts w:ascii="Times New Roman" w:eastAsia="Times New Roman" w:hAnsi="Times New Roman" w:cs="Times New Roman"/>
          <w:sz w:val="24"/>
          <w:szCs w:val="24"/>
        </w:rPr>
        <w:fldChar w:fldCharType="separate"/>
      </w:r>
      <w:r w:rsidRPr="00306154">
        <w:rPr>
          <w:rFonts w:ascii="Times New Roman" w:eastAsia="Times New Roman" w:hAnsi="Times New Roman" w:cs="Times New Roman"/>
          <w:sz w:val="24"/>
          <w:szCs w:val="24"/>
          <w:cs/>
        </w:rPr>
        <w:t>‎</w:t>
      </w:r>
      <w:r w:rsidRPr="00306154">
        <w:rPr>
          <w:rFonts w:ascii="Times New Roman" w:eastAsia="Times New Roman" w:hAnsi="Times New Roman" w:cs="Times New Roman"/>
          <w:sz w:val="24"/>
          <w:szCs w:val="24"/>
        </w:rPr>
        <w:t>(Krizhevsky et al., 2012)</w:t>
      </w:r>
      <w:r w:rsidRPr="00306154">
        <w:rPr>
          <w:rFonts w:ascii="Times New Roman" w:eastAsia="Times New Roman" w:hAnsi="Times New Roman" w:cs="Times New Roman"/>
          <w:sz w:val="24"/>
          <w:szCs w:val="24"/>
        </w:rPr>
        <w:fldChar w:fldCharType="end"/>
      </w:r>
      <w:r w:rsidRPr="00306154">
        <w:rPr>
          <w:rFonts w:ascii="Times New Roman" w:eastAsia="Times New Roman" w:hAnsi="Times New Roman" w:cs="Times New Roman"/>
          <w:sz w:val="24"/>
          <w:szCs w:val="24"/>
        </w:rPr>
        <w:t xml:space="preserve"> was used for the region classification model. The model was trained using the well-known ‘transfer-learning’ methodology </w:t>
      </w:r>
      <w:r w:rsidRPr="00306154">
        <w:rPr>
          <w:rFonts w:ascii="Times New Roman" w:eastAsia="Times New Roman" w:hAnsi="Times New Roman" w:cs="Times New Roman"/>
          <w:sz w:val="24"/>
          <w:szCs w:val="24"/>
        </w:rPr>
        <w:fldChar w:fldCharType="begin"/>
      </w:r>
      <w:r w:rsidRPr="00306154">
        <w:rPr>
          <w:rFonts w:ascii="Times New Roman" w:eastAsia="Times New Roman" w:hAnsi="Times New Roman" w:cs="Times New Roman"/>
          <w:sz w:val="24"/>
          <w:szCs w:val="24"/>
        </w:rPr>
        <w:instrText xml:space="preserve"> REF _Ref506831198 \r \h  \* MERGEFORMAT </w:instrText>
      </w:r>
      <w:r w:rsidRPr="00306154">
        <w:rPr>
          <w:rFonts w:ascii="Times New Roman" w:eastAsia="Times New Roman" w:hAnsi="Times New Roman" w:cs="Times New Roman"/>
          <w:sz w:val="24"/>
          <w:szCs w:val="24"/>
        </w:rPr>
      </w:r>
      <w:r w:rsidRPr="00306154">
        <w:rPr>
          <w:rFonts w:ascii="Times New Roman" w:eastAsia="Times New Roman" w:hAnsi="Times New Roman" w:cs="Times New Roman"/>
          <w:sz w:val="24"/>
          <w:szCs w:val="24"/>
        </w:rPr>
        <w:fldChar w:fldCharType="separate"/>
      </w:r>
      <w:r w:rsidRPr="00306154">
        <w:rPr>
          <w:rFonts w:ascii="Times New Roman" w:eastAsia="Times New Roman" w:hAnsi="Times New Roman" w:cs="Times New Roman"/>
          <w:sz w:val="24"/>
          <w:szCs w:val="24"/>
          <w:cs/>
        </w:rPr>
        <w:t>‎</w:t>
      </w:r>
      <w:r w:rsidRPr="00306154">
        <w:rPr>
          <w:rFonts w:ascii="Times New Roman" w:eastAsia="Times New Roman" w:hAnsi="Times New Roman" w:cs="Times New Roman"/>
          <w:sz w:val="24"/>
          <w:szCs w:val="24"/>
        </w:rPr>
        <w:t>(Li et al., 2016)</w:t>
      </w:r>
      <w:r w:rsidRPr="00306154">
        <w:rPr>
          <w:rFonts w:ascii="Times New Roman" w:eastAsia="Times New Roman" w:hAnsi="Times New Roman" w:cs="Times New Roman"/>
          <w:sz w:val="24"/>
          <w:szCs w:val="24"/>
        </w:rPr>
        <w:fldChar w:fldCharType="end"/>
      </w:r>
      <w:r w:rsidRPr="00306154">
        <w:rPr>
          <w:rFonts w:ascii="Times New Roman" w:eastAsia="Times New Roman" w:hAnsi="Times New Roman" w:cs="Times New Roman"/>
          <w:sz w:val="24"/>
          <w:szCs w:val="24"/>
        </w:rPr>
        <w:t xml:space="preserve">. The learning process was initiated with a network that was pre-trained on the CIFAR-10 dataset (Krizhevsky et al., 2012), a 10 category 32 x 32 pixels color image dataset. In this work, the final fully connected layer, which is essentially an image classifier based on a 64-dimensional feature vector produced by the hidden layers, was changed from a layer with output size of 10 labels (the original dataset has 10 classes) to one with an output size of 2 labels—melon and </w:t>
      </w:r>
      <w:r w:rsidRPr="00306154">
        <w:rPr>
          <w:rFonts w:ascii="Times New Roman" w:eastAsia="Times New Roman" w:hAnsi="Times New Roman" w:cs="Times New Roman"/>
          <w:sz w:val="24"/>
          <w:szCs w:val="24"/>
        </w:rPr>
        <w:lastRenderedPageBreak/>
        <w:t xml:space="preserve">background. </w:t>
      </w:r>
      <w:r w:rsidRPr="00306154">
        <w:rPr>
          <w:rFonts w:ascii="Times New Roman" w:eastAsia="Times New Roman" w:hAnsi="Times New Roman" w:cs="Times New Roman"/>
          <w:sz w:val="24"/>
          <w:szCs w:val="24"/>
          <w:lang w:bidi="ar-SA"/>
        </w:rPr>
        <w:t>The training data were expanded using augmentation techniques (Wang et al., 2014)</w:t>
      </w:r>
      <w:r w:rsidRPr="00306154">
        <w:rPr>
          <w:rFonts w:ascii="Times New Roman" w:eastAsia="Times New Roman" w:hAnsi="Times New Roman" w:cs="Times New Roman"/>
          <w:sz w:val="24"/>
          <w:szCs w:val="24"/>
        </w:rPr>
        <w:t>. Results revealed that the algorithm achieves 85.01% precision and 89.8% recall compared to the human identification used for the ground-truth measurement.</w:t>
      </w:r>
    </w:p>
    <w:p w14:paraId="06AF3AC0"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p>
    <w:p w14:paraId="0B6D921F" w14:textId="77777777" w:rsidR="00306154" w:rsidRPr="00306154" w:rsidRDefault="00306154" w:rsidP="001D18A7">
      <w:pPr>
        <w:bidi w:val="0"/>
        <w:spacing w:after="0" w:line="240" w:lineRule="auto"/>
        <w:jc w:val="both"/>
        <w:rPr>
          <w:rFonts w:ascii="Times New Roman" w:eastAsia="Times New Roman" w:hAnsi="Times New Roman" w:cs="Times New Roman"/>
          <w:i/>
          <w:iCs/>
          <w:sz w:val="24"/>
          <w:szCs w:val="24"/>
          <w:lang w:bidi="ar-SA"/>
        </w:rPr>
      </w:pPr>
      <w:bookmarkStart w:id="770" w:name="_Toc528766219"/>
      <w:bookmarkStart w:id="771" w:name="_Toc528766331"/>
      <w:r w:rsidRPr="00306154">
        <w:rPr>
          <w:rFonts w:ascii="Times New Roman" w:eastAsia="Times New Roman" w:hAnsi="Times New Roman" w:cs="Times New Roman"/>
          <w:sz w:val="24"/>
          <w:szCs w:val="24"/>
          <w:lang w:bidi="ar-SA"/>
        </w:rPr>
        <w:t xml:space="preserve">2) </w:t>
      </w:r>
      <w:r w:rsidRPr="00306154">
        <w:rPr>
          <w:rFonts w:ascii="Times New Roman" w:eastAsia="Times New Roman" w:hAnsi="Times New Roman" w:cs="Times New Roman"/>
          <w:i/>
          <w:iCs/>
          <w:sz w:val="24"/>
          <w:szCs w:val="24"/>
          <w:lang w:bidi="ar-SA"/>
        </w:rPr>
        <w:t>Feature extraction</w:t>
      </w:r>
      <w:bookmarkEnd w:id="770"/>
      <w:bookmarkEnd w:id="771"/>
    </w:p>
    <w:p w14:paraId="058B75D9"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This stage works on patches of the image, that have been detected as ROI and classified as melon. Each ROI assumed to contain only one melon. For each melon, the exact location in the field and the features that are related to melon size were derived. These features help estimate the melon weight. The pre-knowledge that the shape of each individual melon can be well approximated by a spheroid (Heinzen et al., 1998) implies that from a top view, the melon contour</w:t>
      </w:r>
      <w:r w:rsidRPr="00306154">
        <w:rPr>
          <w:rFonts w:ascii="Times New Roman" w:eastAsia="Times New Roman" w:hAnsi="Times New Roman" w:cs="Times New Roman"/>
          <w:sz w:val="20"/>
          <w:szCs w:val="20"/>
          <w:lang w:bidi="ar-SA"/>
        </w:rPr>
        <w:t xml:space="preserve"> </w:t>
      </w:r>
      <w:r w:rsidRPr="00306154">
        <w:rPr>
          <w:rFonts w:ascii="Times New Roman" w:eastAsia="Times New Roman" w:hAnsi="Times New Roman" w:cs="Times New Roman"/>
          <w:sz w:val="24"/>
          <w:szCs w:val="24"/>
        </w:rPr>
        <w:t>will be recognize as an ellipse. This enables translating the feature-extraction problem into an ellipse-fitting problem. Once the ellipse with the best fit to each detected melon is derived, the feature extraction is trivial. The ellipse partitions the patch into two regions: inner region (inside the ellipse) and outer region (in the proposed candidate region, outside the ellipse), using the following decision rule: pixels in the inner region are classified as ‘melon’ and pixels in the outer region are classified as ‘background’.  Every possible ellipse can be parametrized by 5 parameters: semi-major axis (</w:t>
      </w:r>
      <w:r w:rsidRPr="00306154">
        <w:rPr>
          <w:rFonts w:ascii="Times New Roman" w:eastAsia="Times New Roman" w:hAnsi="Times New Roman" w:cs="Times New Roman"/>
          <w:noProof/>
          <w:position w:val="-6"/>
          <w:sz w:val="24"/>
          <w:szCs w:val="24"/>
        </w:rPr>
        <w:object w:dxaOrig="180" w:dyaOrig="220" w14:anchorId="5F23EC6D">
          <v:shape id="_x0000_i1103" type="#_x0000_t75" style="width:7.95pt;height:11.05pt" o:ole="">
            <v:imagedata r:id="rId55" o:title=""/>
          </v:shape>
          <o:OLEObject Type="Embed" ProgID="Equation.DSMT4" ShapeID="_x0000_i1103" DrawAspect="Content" ObjectID="_1630666949" r:id="rId221"/>
        </w:object>
      </w:r>
      <w:r w:rsidRPr="00306154">
        <w:rPr>
          <w:rFonts w:ascii="Times New Roman" w:eastAsia="Times New Roman" w:hAnsi="Times New Roman" w:cs="Times New Roman"/>
          <w:sz w:val="24"/>
          <w:szCs w:val="24"/>
        </w:rPr>
        <w:t>), semi-minor axis (</w:t>
      </w:r>
      <w:r w:rsidRPr="00306154">
        <w:rPr>
          <w:rFonts w:ascii="Times New Roman" w:eastAsia="Times New Roman" w:hAnsi="Times New Roman" w:cs="Times New Roman"/>
          <w:noProof/>
          <w:position w:val="-6"/>
          <w:sz w:val="24"/>
          <w:szCs w:val="24"/>
        </w:rPr>
        <w:object w:dxaOrig="200" w:dyaOrig="220" w14:anchorId="0032091D">
          <v:shape id="_x0000_i1104" type="#_x0000_t75" style="width:9.3pt;height:11.05pt" o:ole="">
            <v:imagedata r:id="rId57" o:title=""/>
          </v:shape>
          <o:OLEObject Type="Embed" ProgID="Equation.DSMT4" ShapeID="_x0000_i1104" DrawAspect="Content" ObjectID="_1630666950" r:id="rId222"/>
        </w:object>
      </w:r>
      <w:r w:rsidRPr="00306154">
        <w:rPr>
          <w:rFonts w:ascii="Times New Roman" w:eastAsia="Times New Roman" w:hAnsi="Times New Roman" w:cs="Times New Roman"/>
          <w:sz w:val="24"/>
          <w:szCs w:val="24"/>
        </w:rPr>
        <w:t>), centroid x co-ordinate (</w:t>
      </w:r>
      <w:r w:rsidRPr="00306154">
        <w:rPr>
          <w:rFonts w:ascii="Times New Roman" w:eastAsia="Times New Roman" w:hAnsi="Times New Roman" w:cs="Times New Roman"/>
          <w:noProof/>
          <w:position w:val="-12"/>
          <w:sz w:val="24"/>
          <w:szCs w:val="24"/>
        </w:rPr>
        <w:object w:dxaOrig="260" w:dyaOrig="360" w14:anchorId="1A944626">
          <v:shape id="_x0000_i1105" type="#_x0000_t75" style="width:12.35pt;height:18.1pt" o:ole="">
            <v:imagedata r:id="rId59" o:title=""/>
          </v:shape>
          <o:OLEObject Type="Embed" ProgID="Equation.DSMT4" ShapeID="_x0000_i1105" DrawAspect="Content" ObjectID="_1630666951" r:id="rId223"/>
        </w:object>
      </w:r>
      <w:r w:rsidRPr="00306154">
        <w:rPr>
          <w:rFonts w:ascii="Times New Roman" w:eastAsia="Times New Roman" w:hAnsi="Times New Roman" w:cs="Times New Roman"/>
          <w:sz w:val="24"/>
          <w:szCs w:val="24"/>
        </w:rPr>
        <w:t>), centroid y co-ordinate (</w:t>
      </w:r>
      <w:r w:rsidRPr="00306154">
        <w:rPr>
          <w:rFonts w:ascii="Times New Roman" w:eastAsia="Times New Roman" w:hAnsi="Times New Roman" w:cs="Times New Roman"/>
          <w:noProof/>
          <w:position w:val="-12"/>
          <w:sz w:val="24"/>
          <w:szCs w:val="24"/>
        </w:rPr>
        <w:object w:dxaOrig="279" w:dyaOrig="360" w14:anchorId="4553E484">
          <v:shape id="_x0000_i1106" type="#_x0000_t75" style="width:14.6pt;height:18.1pt" o:ole="">
            <v:imagedata r:id="rId61" o:title=""/>
          </v:shape>
          <o:OLEObject Type="Embed" ProgID="Equation.DSMT4" ShapeID="_x0000_i1106" DrawAspect="Content" ObjectID="_1630666952" r:id="rId224"/>
        </w:object>
      </w:r>
      <w:r w:rsidRPr="00306154">
        <w:rPr>
          <w:rFonts w:ascii="Times New Roman" w:eastAsia="Times New Roman" w:hAnsi="Times New Roman" w:cs="Times New Roman"/>
          <w:sz w:val="24"/>
          <w:szCs w:val="24"/>
        </w:rPr>
        <w:t>) and angle of tilt (</w:t>
      </w:r>
      <w:r w:rsidRPr="00306154">
        <w:rPr>
          <w:rFonts w:ascii="Times New Roman" w:eastAsia="Times New Roman" w:hAnsi="Times New Roman" w:cs="Times New Roman"/>
          <w:noProof/>
          <w:position w:val="-6"/>
          <w:sz w:val="24"/>
          <w:szCs w:val="24"/>
        </w:rPr>
        <w:object w:dxaOrig="200" w:dyaOrig="279" w14:anchorId="3E727373">
          <v:shape id="_x0000_i1107" type="#_x0000_t75" style="width:9.3pt;height:14.6pt" o:ole="">
            <v:imagedata r:id="rId63" o:title=""/>
          </v:shape>
          <o:OLEObject Type="Embed" ProgID="Equation.DSMT4" ShapeID="_x0000_i1107" DrawAspect="Content" ObjectID="_1630666953" r:id="rId225"/>
        </w:object>
      </w:r>
      <w:r w:rsidRPr="00306154">
        <w:rPr>
          <w:rFonts w:ascii="Times New Roman" w:eastAsia="Times New Roman" w:hAnsi="Times New Roman" w:cs="Times New Roman"/>
          <w:sz w:val="24"/>
          <w:szCs w:val="24"/>
        </w:rPr>
        <w:t xml:space="preserve">). Finally, the contour of every melon in the field can be approximated as an ellipse:  </w:t>
      </w:r>
    </w:p>
    <w:p w14:paraId="5234BD5A"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p>
    <w:p w14:paraId="4C511663" w14:textId="77777777" w:rsidR="00306154" w:rsidRPr="00306154" w:rsidRDefault="00306154" w:rsidP="001D18A7">
      <w:pPr>
        <w:bidi w:val="0"/>
        <w:spacing w:after="0" w:line="240" w:lineRule="auto"/>
        <w:jc w:val="center"/>
        <w:rPr>
          <w:rFonts w:ascii="Times New Roman" w:eastAsia="Times New Roman" w:hAnsi="Times New Roman" w:cs="Times New Roman"/>
          <w:sz w:val="24"/>
          <w:szCs w:val="24"/>
          <w:lang w:bidi="ar-SA"/>
        </w:rPr>
      </w:pPr>
      <w:r w:rsidRPr="00306154">
        <w:rPr>
          <w:rFonts w:ascii="Times New Roman" w:eastAsia="Times New Roman" w:hAnsi="Times New Roman" w:cs="Times New Roman"/>
          <w:noProof/>
          <w:position w:val="-24"/>
          <w:sz w:val="24"/>
          <w:szCs w:val="24"/>
          <w:lang w:bidi="ar-SA"/>
        </w:rPr>
        <w:object w:dxaOrig="7420" w:dyaOrig="760" w14:anchorId="47C3EA7A">
          <v:shape id="_x0000_i1108" type="#_x0000_t75" style="width:371.5pt;height:38pt" o:ole="">
            <v:imagedata r:id="rId65" o:title=""/>
          </v:shape>
          <o:OLEObject Type="Embed" ProgID="Equation.DSMT4" ShapeID="_x0000_i1108" DrawAspect="Content" ObjectID="_1630666954" r:id="rId226"/>
        </w:object>
      </w:r>
      <w:r w:rsidRPr="00306154">
        <w:rPr>
          <w:rFonts w:ascii="Times New Roman" w:eastAsia="Times New Roman" w:hAnsi="Times New Roman" w:cs="Times New Roman"/>
          <w:sz w:val="24"/>
          <w:szCs w:val="24"/>
          <w:lang w:bidi="ar-SA"/>
        </w:rPr>
        <w:t xml:space="preserve">    (1)                    </w:t>
      </w:r>
    </w:p>
    <w:p w14:paraId="5DD4B4FF"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p>
    <w:p w14:paraId="44307D18"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ab/>
        <w:t xml:space="preserve">Every point </w:t>
      </w:r>
      <w:r w:rsidRPr="00306154">
        <w:rPr>
          <w:rFonts w:ascii="Times New Roman" w:eastAsia="Times New Roman" w:hAnsi="Times New Roman" w:cs="Times New Roman"/>
          <w:noProof/>
          <w:position w:val="-12"/>
          <w:sz w:val="24"/>
          <w:szCs w:val="24"/>
        </w:rPr>
        <w:object w:dxaOrig="2240" w:dyaOrig="380" w14:anchorId="42073325">
          <v:shape id="_x0000_i1109" type="#_x0000_t75" style="width:105.15pt;height:18.1pt" o:ole="">
            <v:imagedata r:id="rId69" o:title=""/>
          </v:shape>
          <o:OLEObject Type="Embed" ProgID="Equation.DSMT4" ShapeID="_x0000_i1109" DrawAspect="Content" ObjectID="_1630666955" r:id="rId227"/>
        </w:object>
      </w:r>
      <w:r w:rsidRPr="00306154">
        <w:rPr>
          <w:rFonts w:ascii="Times New Roman" w:eastAsia="Times New Roman" w:hAnsi="Times New Roman" w:cs="Times New Roman"/>
          <w:sz w:val="24"/>
          <w:szCs w:val="24"/>
        </w:rPr>
        <w:t xml:space="preserve"> in the parameter space corresponds to a single ellipse (single solution) in the given ROI. To derive these parameters, first an initial ellipse that fits the contour is derived, then parametrization is conducted, followed by solution optimization using a cost function minimization problem (Dashuta &amp; Klapp, 2018).</w:t>
      </w:r>
    </w:p>
    <w:p w14:paraId="133BCF1F"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ab/>
        <w:t>To estimate the yield, a model that ties the melon's geometry to its weight was determined. A spheroid model was applied using a 3D shape with same-sized width and depth axes (Figure 2).</w:t>
      </w:r>
    </w:p>
    <w:p w14:paraId="7885A416"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ab/>
        <w:t>Assuming that a typical melon has a spheroid shape, the parameters derived above from the fitted ellipse in the 2D image of the melon, in particular the sizes of the minor and major axes, should be correlated to the semi-height and semi-width of the melon. Using these two parameters, the melon weight is predicted. The regression model was built using information from 30 randomly selected individual melons which were both imaged by the UAV and measured for their weight and geometry in the laboratory. The best derived regression model was:</w:t>
      </w:r>
    </w:p>
    <w:p w14:paraId="39F4D94D"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p>
    <w:p w14:paraId="01413BD0" w14:textId="318E377C" w:rsidR="00306154" w:rsidRPr="00306154" w:rsidRDefault="00306154" w:rsidP="001D18A7">
      <w:pPr>
        <w:tabs>
          <w:tab w:val="left" w:pos="7452"/>
        </w:tabs>
        <w:bidi w:val="0"/>
        <w:spacing w:after="0" w:line="240" w:lineRule="auto"/>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tl/>
        </w:rPr>
        <w:t xml:space="preserve">  </w:t>
      </w:r>
      <w:r w:rsidRPr="00306154">
        <w:rPr>
          <w:rFonts w:ascii="Times New Roman" w:eastAsia="Times New Roman" w:hAnsi="Times New Roman" w:cs="Times New Roman"/>
          <w:noProof/>
          <w:sz w:val="24"/>
          <w:szCs w:val="24"/>
          <w:lang w:bidi="ar-SA"/>
        </w:rPr>
        <w:t xml:space="preserve">         </w:t>
      </w:r>
      <w:r>
        <w:rPr>
          <w:rFonts w:ascii="Times New Roman" w:eastAsia="Times New Roman" w:hAnsi="Times New Roman" w:cs="Times New Roman"/>
          <w:noProof/>
          <w:sz w:val="24"/>
          <w:szCs w:val="24"/>
          <w:lang w:bidi="ar-SA"/>
        </w:rPr>
        <w:t xml:space="preserve"> </w:t>
      </w:r>
      <w:r w:rsidRPr="00306154">
        <w:rPr>
          <w:rFonts w:ascii="Times New Roman" w:eastAsia="Times New Roman" w:hAnsi="Times New Roman" w:cs="Times New Roman"/>
          <w:noProof/>
          <w:sz w:val="24"/>
          <w:szCs w:val="24"/>
          <w:lang w:bidi="ar-SA"/>
        </w:rPr>
        <w:t xml:space="preserve">                      </w:t>
      </w:r>
      <w:r w:rsidRPr="00306154">
        <w:rPr>
          <w:rFonts w:ascii="Times New Roman" w:eastAsia="Times New Roman" w:hAnsi="Times New Roman" w:cs="Times New Roman"/>
          <w:noProof/>
          <w:position w:val="-6"/>
          <w:sz w:val="24"/>
          <w:szCs w:val="24"/>
          <w:lang w:bidi="ar-SA"/>
        </w:rPr>
        <w:object w:dxaOrig="3560" w:dyaOrig="320" w14:anchorId="2941F0B4">
          <v:shape id="_x0000_i1110" type="#_x0000_t75" style="width:177.15pt;height:16.8pt" o:ole="">
            <v:imagedata r:id="rId228" o:title=""/>
          </v:shape>
          <o:OLEObject Type="Embed" ProgID="Equation.DSMT4" ShapeID="_x0000_i1110" DrawAspect="Content" ObjectID="_1630666956" r:id="rId229"/>
        </w:object>
      </w:r>
      <w:r w:rsidRPr="00306154">
        <w:rPr>
          <w:rFonts w:ascii="Times New Roman" w:eastAsia="Times New Roman" w:hAnsi="Times New Roman" w:cs="Times New Roman"/>
          <w:sz w:val="24"/>
          <w:szCs w:val="24"/>
          <w:rtl/>
        </w:rPr>
        <w:t xml:space="preserve">   </w:t>
      </w:r>
      <w:r w:rsidRPr="00306154">
        <w:rPr>
          <w:rFonts w:ascii="Times New Roman" w:eastAsia="Times New Roman" w:hAnsi="Times New Roman" w:cs="Times New Roman"/>
          <w:sz w:val="24"/>
          <w:szCs w:val="24"/>
        </w:rPr>
        <w:t xml:space="preserve">                                     (2) </w:t>
      </w:r>
    </w:p>
    <w:p w14:paraId="3EA05010" w14:textId="77777777" w:rsidR="00306154" w:rsidRPr="00306154" w:rsidRDefault="00306154" w:rsidP="001D18A7">
      <w:pPr>
        <w:tabs>
          <w:tab w:val="left" w:pos="7452"/>
        </w:tabs>
        <w:bidi w:val="0"/>
        <w:spacing w:after="0" w:line="240" w:lineRule="auto"/>
        <w:jc w:val="both"/>
        <w:rPr>
          <w:rFonts w:ascii="Times New Roman" w:eastAsia="Times New Roman" w:hAnsi="Times New Roman" w:cs="Times New Roman"/>
          <w:i/>
          <w:sz w:val="24"/>
          <w:szCs w:val="24"/>
          <w:lang w:bidi="ar-SA"/>
        </w:rPr>
      </w:pPr>
    </w:p>
    <w:p w14:paraId="272C43D1" w14:textId="77777777" w:rsidR="00306154" w:rsidRPr="00306154" w:rsidRDefault="00306154" w:rsidP="001D18A7">
      <w:pPr>
        <w:tabs>
          <w:tab w:val="left" w:pos="7452"/>
        </w:tabs>
        <w:bidi w:val="0"/>
        <w:spacing w:after="0" w:line="240" w:lineRule="auto"/>
        <w:jc w:val="both"/>
        <w:rPr>
          <w:rFonts w:ascii="Times New Roman" w:eastAsia="Times New Roman" w:hAnsi="Times New Roman" w:cs="Times New Roman"/>
          <w:iCs/>
          <w:sz w:val="24"/>
          <w:szCs w:val="24"/>
          <w:lang w:bidi="ar-SA"/>
        </w:rPr>
      </w:pPr>
      <w:r w:rsidRPr="00306154">
        <w:rPr>
          <w:rFonts w:ascii="Times New Roman" w:eastAsia="Times New Roman" w:hAnsi="Times New Roman" w:cs="Times New Roman"/>
          <w:iCs/>
          <w:sz w:val="24"/>
          <w:szCs w:val="24"/>
          <w:lang w:bidi="ar-SA"/>
        </w:rPr>
        <w:t xml:space="preserve">Where </w:t>
      </w:r>
      <w:r w:rsidRPr="00306154">
        <w:rPr>
          <w:rFonts w:ascii="Times New Roman" w:eastAsia="Times New Roman" w:hAnsi="Times New Roman" w:cs="Times New Roman"/>
          <w:i/>
          <w:sz w:val="24"/>
          <w:szCs w:val="24"/>
          <w:lang w:bidi="ar-SA"/>
        </w:rPr>
        <w:t>W</w:t>
      </w:r>
      <w:r w:rsidRPr="00306154">
        <w:rPr>
          <w:rFonts w:ascii="Times New Roman" w:eastAsia="Times New Roman" w:hAnsi="Times New Roman" w:cs="Times New Roman"/>
          <w:iCs/>
          <w:sz w:val="24"/>
          <w:szCs w:val="24"/>
          <w:lang w:bidi="ar-SA"/>
        </w:rPr>
        <w:t xml:space="preserve"> is the melon weight, </w:t>
      </w:r>
      <w:r w:rsidRPr="00306154">
        <w:rPr>
          <w:rFonts w:ascii="Times New Roman" w:eastAsia="Times New Roman" w:hAnsi="Times New Roman" w:cs="Times New Roman"/>
          <w:i/>
          <w:sz w:val="24"/>
          <w:szCs w:val="24"/>
          <w:lang w:bidi="ar-SA"/>
        </w:rPr>
        <w:t>a</w:t>
      </w:r>
      <w:r w:rsidRPr="00306154">
        <w:rPr>
          <w:rFonts w:ascii="Times New Roman" w:eastAsia="Times New Roman" w:hAnsi="Times New Roman" w:cs="Times New Roman"/>
          <w:iCs/>
          <w:sz w:val="24"/>
          <w:szCs w:val="24"/>
          <w:lang w:bidi="ar-SA"/>
        </w:rPr>
        <w:t xml:space="preserve"> is the ellipse semi-height and </w:t>
      </w:r>
      <w:r w:rsidRPr="00306154">
        <w:rPr>
          <w:rFonts w:ascii="Times New Roman" w:eastAsia="Times New Roman" w:hAnsi="Times New Roman" w:cs="Times New Roman"/>
          <w:i/>
          <w:sz w:val="24"/>
          <w:szCs w:val="24"/>
          <w:lang w:bidi="ar-SA"/>
        </w:rPr>
        <w:t>c</w:t>
      </w:r>
      <w:r w:rsidRPr="00306154">
        <w:rPr>
          <w:rFonts w:ascii="Times New Roman" w:eastAsia="Times New Roman" w:hAnsi="Times New Roman" w:cs="Times New Roman"/>
          <w:iCs/>
          <w:sz w:val="24"/>
          <w:szCs w:val="24"/>
          <w:lang w:bidi="ar-SA"/>
        </w:rPr>
        <w:t xml:space="preserve"> is the ellipse semi-width.</w:t>
      </w:r>
    </w:p>
    <w:p w14:paraId="68326B3C" w14:textId="77777777" w:rsidR="00306154" w:rsidRPr="00306154" w:rsidRDefault="00306154" w:rsidP="001D18A7">
      <w:pPr>
        <w:tabs>
          <w:tab w:val="left" w:pos="7452"/>
        </w:tabs>
        <w:bidi w:val="0"/>
        <w:spacing w:after="0" w:line="240" w:lineRule="auto"/>
        <w:jc w:val="both"/>
        <w:rPr>
          <w:rFonts w:ascii="Times New Roman" w:eastAsia="Times New Roman" w:hAnsi="Times New Roman" w:cs="Times New Roman"/>
          <w:iCs/>
          <w:sz w:val="24"/>
          <w:szCs w:val="24"/>
          <w:lang w:bidi="ar-SA"/>
        </w:rPr>
      </w:pPr>
    </w:p>
    <w:p w14:paraId="7148D37B" w14:textId="77777777" w:rsidR="00306154" w:rsidRPr="00306154" w:rsidRDefault="00306154" w:rsidP="001D18A7">
      <w:pPr>
        <w:tabs>
          <w:tab w:val="left" w:pos="7452"/>
        </w:tabs>
        <w:bidi w:val="0"/>
        <w:spacing w:after="0" w:line="240" w:lineRule="auto"/>
        <w:jc w:val="center"/>
        <w:rPr>
          <w:rFonts w:ascii="Times New Roman" w:eastAsia="Times New Roman" w:hAnsi="Times New Roman" w:cs="Times New Roman"/>
          <w:iCs/>
          <w:sz w:val="24"/>
          <w:szCs w:val="24"/>
          <w:lang w:bidi="ar-SA"/>
        </w:rPr>
      </w:pPr>
      <w:r w:rsidRPr="00306154">
        <w:rPr>
          <w:rFonts w:ascii="Times New Roman" w:eastAsia="Times New Roman" w:hAnsi="Times New Roman" w:cs="Times New Roman"/>
          <w:iCs/>
          <w:noProof/>
          <w:sz w:val="24"/>
          <w:szCs w:val="24"/>
        </w:rPr>
        <w:lastRenderedPageBreak/>
        <w:drawing>
          <wp:inline distT="0" distB="0" distL="0" distR="0" wp14:anchorId="522FC558" wp14:editId="0DB2B3FD">
            <wp:extent cx="1440180" cy="1057275"/>
            <wp:effectExtent l="0" t="0" r="0" b="0"/>
            <wp:docPr id="64" name="תמונה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9"/>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40180" cy="1057275"/>
                    </a:xfrm>
                    <a:prstGeom prst="rect">
                      <a:avLst/>
                    </a:prstGeom>
                    <a:noFill/>
                    <a:ln>
                      <a:noFill/>
                    </a:ln>
                  </pic:spPr>
                </pic:pic>
              </a:graphicData>
            </a:graphic>
          </wp:inline>
        </w:drawing>
      </w:r>
    </w:p>
    <w:p w14:paraId="11E60B19" w14:textId="77777777" w:rsidR="00306154" w:rsidRPr="00306154" w:rsidRDefault="00306154" w:rsidP="001D18A7">
      <w:pPr>
        <w:keepLines/>
        <w:tabs>
          <w:tab w:val="left" w:pos="357"/>
        </w:tabs>
        <w:bidi w:val="0"/>
        <w:spacing w:after="0" w:line="240" w:lineRule="auto"/>
        <w:jc w:val="center"/>
        <w:rPr>
          <w:rFonts w:ascii="Times New Roman" w:eastAsia="Calibri" w:hAnsi="Times New Roman" w:cs="Times New Roman"/>
          <w:color w:val="000000"/>
          <w:sz w:val="24"/>
          <w:szCs w:val="24"/>
          <w:lang w:bidi="ar-SA"/>
        </w:rPr>
      </w:pPr>
      <w:r w:rsidRPr="00306154">
        <w:rPr>
          <w:rFonts w:ascii="Times New Roman" w:eastAsia="Calibri" w:hAnsi="Times New Roman" w:cs="Times New Roman"/>
          <w:color w:val="000000"/>
          <w:sz w:val="24"/>
          <w:szCs w:val="24"/>
          <w:lang w:bidi="ar-SA"/>
        </w:rPr>
        <w:t>Figure 2. Ellipsoid model</w:t>
      </w:r>
    </w:p>
    <w:p w14:paraId="414489D6" w14:textId="77777777" w:rsidR="00306154" w:rsidRPr="00306154" w:rsidRDefault="00306154" w:rsidP="001D18A7">
      <w:pPr>
        <w:tabs>
          <w:tab w:val="left" w:pos="7452"/>
        </w:tabs>
        <w:bidi w:val="0"/>
        <w:spacing w:after="0" w:line="240" w:lineRule="auto"/>
        <w:jc w:val="both"/>
        <w:rPr>
          <w:rFonts w:ascii="Times New Roman" w:eastAsia="Times New Roman" w:hAnsi="Times New Roman" w:cs="Times New Roman"/>
          <w:iCs/>
          <w:sz w:val="24"/>
          <w:szCs w:val="24"/>
          <w:lang w:bidi="ar-SA"/>
        </w:rPr>
      </w:pPr>
    </w:p>
    <w:p w14:paraId="7D68A2B7" w14:textId="77777777" w:rsidR="00306154" w:rsidRPr="00306154" w:rsidRDefault="00306154" w:rsidP="001D18A7">
      <w:pPr>
        <w:tabs>
          <w:tab w:val="left" w:pos="7452"/>
        </w:tabs>
        <w:bidi w:val="0"/>
        <w:spacing w:after="0" w:line="240" w:lineRule="auto"/>
        <w:jc w:val="both"/>
        <w:rPr>
          <w:rFonts w:ascii="Times New Roman" w:eastAsia="Times New Roman" w:hAnsi="Times New Roman" w:cs="Times New Roman"/>
          <w:iCs/>
          <w:sz w:val="24"/>
          <w:szCs w:val="24"/>
          <w:lang w:bidi="ar-SA"/>
        </w:rPr>
      </w:pPr>
    </w:p>
    <w:p w14:paraId="32374DBA" w14:textId="77777777" w:rsidR="00306154" w:rsidRPr="00306154" w:rsidRDefault="00306154" w:rsidP="001D18A7">
      <w:pPr>
        <w:tabs>
          <w:tab w:val="left" w:pos="7452"/>
        </w:tabs>
        <w:bidi w:val="0"/>
        <w:spacing w:after="0" w:line="240" w:lineRule="auto"/>
        <w:jc w:val="both"/>
        <w:rPr>
          <w:rFonts w:ascii="Times New Roman" w:eastAsia="Times New Roman" w:hAnsi="Times New Roman" w:cs="Times New Roman"/>
          <w:sz w:val="24"/>
          <w:szCs w:val="24"/>
        </w:rPr>
      </w:pPr>
    </w:p>
    <w:p w14:paraId="0EADAD2B" w14:textId="77777777" w:rsidR="00306154" w:rsidRPr="00306154" w:rsidRDefault="00306154" w:rsidP="001D18A7">
      <w:pPr>
        <w:bidi w:val="0"/>
        <w:spacing w:after="0" w:line="240" w:lineRule="auto"/>
        <w:jc w:val="center"/>
        <w:rPr>
          <w:rFonts w:ascii="Times New Roman" w:eastAsia="Times New Roman" w:hAnsi="Times New Roman" w:cs="Times New Roman"/>
          <w:sz w:val="24"/>
          <w:szCs w:val="24"/>
        </w:rPr>
      </w:pPr>
      <w:r w:rsidRPr="00306154">
        <w:rPr>
          <w:rFonts w:ascii="Times New Roman" w:eastAsia="Times New Roman" w:hAnsi="Times New Roman" w:cs="Times New Roman"/>
          <w:noProof/>
          <w:sz w:val="24"/>
          <w:szCs w:val="24"/>
        </w:rPr>
        <w:drawing>
          <wp:inline distT="0" distB="0" distL="0" distR="0" wp14:anchorId="1BAF9D6C" wp14:editId="3B36E7AA">
            <wp:extent cx="2877820" cy="20974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77820" cy="2097405"/>
                    </a:xfrm>
                    <a:prstGeom prst="rect">
                      <a:avLst/>
                    </a:prstGeom>
                    <a:noFill/>
                  </pic:spPr>
                </pic:pic>
              </a:graphicData>
            </a:graphic>
          </wp:inline>
        </w:drawing>
      </w:r>
    </w:p>
    <w:p w14:paraId="37D900DF" w14:textId="77777777" w:rsidR="00306154" w:rsidRPr="00306154" w:rsidRDefault="00306154" w:rsidP="001D18A7">
      <w:pPr>
        <w:bidi w:val="0"/>
        <w:spacing w:after="0" w:line="240" w:lineRule="auto"/>
        <w:jc w:val="center"/>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Figure 3. Weight and spheroid parameter regression results on training set analysis of regression</w:t>
      </w:r>
    </w:p>
    <w:p w14:paraId="1B0331F9" w14:textId="77777777" w:rsidR="00306154" w:rsidRPr="00306154" w:rsidRDefault="00306154" w:rsidP="001D18A7">
      <w:pPr>
        <w:tabs>
          <w:tab w:val="left" w:pos="7452"/>
        </w:tabs>
        <w:bidi w:val="0"/>
        <w:spacing w:after="0" w:line="240" w:lineRule="auto"/>
        <w:jc w:val="center"/>
        <w:rPr>
          <w:rFonts w:ascii="Times New Roman" w:eastAsia="Times New Roman" w:hAnsi="Times New Roman" w:cs="Times New Roman"/>
          <w:sz w:val="24"/>
          <w:szCs w:val="24"/>
        </w:rPr>
      </w:pPr>
    </w:p>
    <w:p w14:paraId="64A0D175"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noProof/>
          <w:sz w:val="24"/>
          <w:szCs w:val="24"/>
        </w:rPr>
        <w:drawing>
          <wp:inline distT="0" distB="0" distL="0" distR="0" wp14:anchorId="44623DC6" wp14:editId="07E8A6AE">
            <wp:extent cx="5608745" cy="660400"/>
            <wp:effectExtent l="0" t="0" r="0" b="6350"/>
            <wp:docPr id="66" name="תמונה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7"/>
                    <pic:cNvPicPr>
                      <a:picLocks/>
                    </pic:cNvPicPr>
                  </pic:nvPicPr>
                  <pic:blipFill rotWithShape="1">
                    <a:blip r:embed="rId231" cstate="print">
                      <a:extLst>
                        <a:ext uri="{28A0092B-C50C-407E-A947-70E740481C1C}">
                          <a14:useLocalDpi xmlns:a14="http://schemas.microsoft.com/office/drawing/2010/main" val="0"/>
                        </a:ext>
                      </a:extLst>
                    </a:blip>
                    <a:srcRect b="24087"/>
                    <a:stretch/>
                  </pic:blipFill>
                  <pic:spPr bwMode="auto">
                    <a:xfrm>
                      <a:off x="0" y="0"/>
                      <a:ext cx="5612130" cy="660799"/>
                    </a:xfrm>
                    <a:prstGeom prst="rect">
                      <a:avLst/>
                    </a:prstGeom>
                    <a:noFill/>
                    <a:ln>
                      <a:noFill/>
                    </a:ln>
                    <a:extLst>
                      <a:ext uri="{53640926-AAD7-44D8-BBD7-CCE9431645EC}">
                        <a14:shadowObscured xmlns:a14="http://schemas.microsoft.com/office/drawing/2010/main"/>
                      </a:ext>
                    </a:extLst>
                  </pic:spPr>
                </pic:pic>
              </a:graphicData>
            </a:graphic>
          </wp:inline>
        </w:drawing>
      </w:r>
    </w:p>
    <w:p w14:paraId="08905198"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p>
    <w:p w14:paraId="2396F0C3" w14:textId="77777777" w:rsidR="00306154" w:rsidRPr="00306154" w:rsidRDefault="00306154" w:rsidP="001D18A7">
      <w:pPr>
        <w:bidi w:val="0"/>
        <w:spacing w:after="0" w:line="240" w:lineRule="auto"/>
        <w:jc w:val="center"/>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Figure 4. Yield estimation process. Stage (A) represents a melon by spheroid shape – use pre-knowledge of melon shape; stage (B) converts from 3D to 2D– the width and depth are minor axes and length is the major axis; stage (C) uses linear regression to predict yield of each melon; stage (D) generates a report for each melon location and yield estimation for the entire field</w:t>
      </w:r>
    </w:p>
    <w:p w14:paraId="709F39AF" w14:textId="77777777" w:rsidR="00306154" w:rsidRPr="00306154" w:rsidRDefault="00306154" w:rsidP="001D18A7">
      <w:pPr>
        <w:bidi w:val="0"/>
        <w:spacing w:after="0" w:line="240" w:lineRule="auto"/>
        <w:jc w:val="center"/>
        <w:rPr>
          <w:rFonts w:ascii="Times New Roman" w:eastAsia="Times New Roman" w:hAnsi="Times New Roman" w:cs="Times New Roman"/>
          <w:sz w:val="24"/>
          <w:szCs w:val="24"/>
        </w:rPr>
      </w:pPr>
    </w:p>
    <w:p w14:paraId="2774EE67"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ab/>
      </w:r>
    </w:p>
    <w:p w14:paraId="4BEABAC3"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Following this model, fidelity to data points to the model was estimated using the adjusted R</w:t>
      </w:r>
      <w:r w:rsidRPr="00306154">
        <w:rPr>
          <w:rFonts w:ascii="Times New Roman" w:eastAsia="Times New Roman" w:hAnsi="Times New Roman" w:cs="Times New Roman"/>
          <w:sz w:val="24"/>
          <w:szCs w:val="24"/>
          <w:vertAlign w:val="superscript"/>
        </w:rPr>
        <w:t>2</w:t>
      </w:r>
      <w:r w:rsidRPr="00306154">
        <w:rPr>
          <w:rFonts w:ascii="Times New Roman" w:eastAsia="Times New Roman" w:hAnsi="Times New Roman" w:cs="Times New Roman"/>
          <w:sz w:val="24"/>
          <w:szCs w:val="24"/>
        </w:rPr>
        <w:t xml:space="preserve"> figure of merit (Montgomery, 1997), resulting in a </w:t>
      </w:r>
      <w:r w:rsidRPr="00306154">
        <w:rPr>
          <w:rFonts w:ascii="Times New Roman" w:eastAsia="Times New Roman" w:hAnsi="Times New Roman" w:cs="Times New Roman"/>
          <w:noProof/>
          <w:position w:val="-14"/>
          <w:sz w:val="24"/>
          <w:szCs w:val="24"/>
          <w:lang w:bidi="ar-SA"/>
        </w:rPr>
        <w:object w:dxaOrig="440" w:dyaOrig="400" w14:anchorId="61BBF032">
          <v:shape id="_x0000_i1111" type="#_x0000_t75" style="width:22.1pt;height:20.75pt" o:ole="">
            <v:imagedata r:id="rId232" o:title=""/>
          </v:shape>
          <o:OLEObject Type="Embed" ProgID="Equation.DSMT4" ShapeID="_x0000_i1111" DrawAspect="Content" ObjectID="_1630666957" r:id="rId233"/>
        </w:object>
      </w:r>
      <w:r w:rsidRPr="00306154">
        <w:rPr>
          <w:rFonts w:ascii="Times New Roman" w:eastAsia="Times New Roman" w:hAnsi="Times New Roman" w:cs="Times New Roman"/>
          <w:sz w:val="24"/>
          <w:szCs w:val="24"/>
        </w:rPr>
        <w:t xml:space="preserve">of 0.94, and implying a strong fit for the specific dataset (for </w:t>
      </w:r>
      <w:r w:rsidRPr="00306154">
        <w:rPr>
          <w:rFonts w:ascii="Times New Roman" w:eastAsia="Times New Roman" w:hAnsi="Times New Roman" w:cs="Times New Roman"/>
          <w:iCs/>
          <w:sz w:val="24"/>
          <w:szCs w:val="24"/>
          <w:lang w:bidi="ar-SA"/>
        </w:rPr>
        <w:t>n = 30, Figure 3)</w:t>
      </w:r>
      <w:r w:rsidRPr="00306154">
        <w:rPr>
          <w:rFonts w:ascii="Times New Roman" w:eastAsia="Times New Roman" w:hAnsi="Times New Roman" w:cs="Times New Roman"/>
          <w:sz w:val="24"/>
          <w:szCs w:val="24"/>
        </w:rPr>
        <w:t xml:space="preserve">. Another dataset of 135 melons obtained in the following year (July 2018) was used for cross-validation (Hawkins, 2004). The overall yield estimation from the ellipsoid parameter is presented in Figure 4. </w:t>
      </w:r>
    </w:p>
    <w:p w14:paraId="070BA069"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 xml:space="preserve">The above method to fit an ellipse contour to the melon image was suggested. Feature extraction of such a contour is an ellipsoid section. Thus, assigning the ellipse parameters (Eq. 1) in the proposed regression (Eq. 2) results in an estimation of melon weight from post-processing of the UAV images. </w:t>
      </w:r>
    </w:p>
    <w:p w14:paraId="6415A041"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ab/>
        <w:t>The parameters in Eq. (1) are given in pixels. Pixels were converted into centimeters by calculating the g</w:t>
      </w:r>
      <w:r w:rsidRPr="00306154">
        <w:rPr>
          <w:rFonts w:ascii="Times New Roman" w:eastAsia="Times New Roman" w:hAnsi="Times New Roman" w:cs="Times New Roman"/>
          <w:sz w:val="24"/>
          <w:szCs w:val="24"/>
          <w:lang w:bidi="ar-SA"/>
        </w:rPr>
        <w:t>round sample distance (GSD)</w:t>
      </w:r>
      <w:r w:rsidRPr="00306154">
        <w:rPr>
          <w:rFonts w:ascii="Times New Roman" w:eastAsia="Times New Roman" w:hAnsi="Times New Roman" w:cs="Times New Roman"/>
          <w:sz w:val="24"/>
          <w:szCs w:val="24"/>
        </w:rPr>
        <w:t xml:space="preserve">. The GSD was estimated from the images of a signboard that was placed next to the 30 randomly selected </w:t>
      </w:r>
      <w:r w:rsidRPr="00306154">
        <w:rPr>
          <w:rFonts w:ascii="Times New Roman" w:eastAsia="Times New Roman" w:hAnsi="Times New Roman" w:cs="Times New Roman"/>
          <w:sz w:val="24"/>
          <w:szCs w:val="24"/>
        </w:rPr>
        <w:lastRenderedPageBreak/>
        <w:t>individual melons. A calibration ratio (1/GSD), was derived by dividing the number of pixels in the signboard image (along an edge), by the edge size in centimeters.  This ratio was applied to the features of the melon marked in the image and located near the signboard. For all other melons, the averages of all of the ratios were calculated and applied.</w:t>
      </w:r>
    </w:p>
    <w:p w14:paraId="2CB1BBBA" w14:textId="77777777" w:rsidR="00306154" w:rsidRPr="00306154" w:rsidRDefault="00306154" w:rsidP="001D18A7">
      <w:pPr>
        <w:bidi w:val="0"/>
        <w:spacing w:after="0" w:line="240" w:lineRule="auto"/>
        <w:rPr>
          <w:rFonts w:ascii="Times New Roman" w:eastAsia="Times New Roman" w:hAnsi="Times New Roman" w:cs="Times New Roman"/>
          <w:sz w:val="20"/>
          <w:szCs w:val="20"/>
        </w:rPr>
      </w:pPr>
    </w:p>
    <w:p w14:paraId="397B8771" w14:textId="77777777" w:rsidR="00306154" w:rsidRPr="00306154" w:rsidRDefault="00306154" w:rsidP="001D18A7">
      <w:pPr>
        <w:bidi w:val="0"/>
        <w:spacing w:after="0" w:line="240" w:lineRule="auto"/>
        <w:jc w:val="both"/>
        <w:rPr>
          <w:rFonts w:ascii="Times New Roman" w:eastAsia="Times New Roman" w:hAnsi="Times New Roman" w:cs="Times New Roman"/>
          <w:b/>
          <w:sz w:val="24"/>
          <w:szCs w:val="24"/>
          <w:lang w:bidi="ar-SA"/>
        </w:rPr>
      </w:pPr>
      <w:r w:rsidRPr="00306154">
        <w:rPr>
          <w:rFonts w:ascii="Times New Roman" w:eastAsia="Times New Roman" w:hAnsi="Times New Roman" w:cs="Times New Roman"/>
          <w:b/>
          <w:sz w:val="24"/>
          <w:szCs w:val="24"/>
          <w:lang w:bidi="ar-SA"/>
        </w:rPr>
        <w:t>Results</w:t>
      </w:r>
    </w:p>
    <w:p w14:paraId="5307CEB8"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p>
    <w:p w14:paraId="6D924C6C"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rPr>
        <w:t xml:space="preserve">Precision vs. recall of the experimental results is presented in Figure 5, revealing that the precision is retained through almost all of the recalled range. </w:t>
      </w:r>
      <w:r w:rsidRPr="00306154">
        <w:rPr>
          <w:rFonts w:ascii="Times New Roman" w:eastAsia="Times New Roman" w:hAnsi="Times New Roman" w:cs="Times New Roman"/>
          <w:sz w:val="24"/>
          <w:szCs w:val="24"/>
          <w:lang w:bidi="ar-SA"/>
        </w:rPr>
        <w:t xml:space="preserve">The detection algorithm was able to detect only 87% of the tagged fruit used for the calibration. </w:t>
      </w:r>
      <w:r w:rsidRPr="00306154">
        <w:rPr>
          <w:rFonts w:ascii="Times New Roman" w:eastAsia="Times New Roman" w:hAnsi="Times New Roman" w:cs="Times New Roman"/>
          <w:sz w:val="24"/>
          <w:szCs w:val="24"/>
        </w:rPr>
        <w:t>The GSD metric was used to convert the pixel units into centimeters with a derived ratio of approximately 0.4 cm per pixel. Using this ratio, the actual yield was forecast. The result overestimated the actual yield by 16%. The error was due to the ellipse error and the error in the GSD estimation.  The UAV's distance from the melon effect the image GSD. Wrong GSD resulted in estimation error in melon's size. By applying a more accurate GSD estimation based on the size of the local known targets for the 5 best recognized melons (accurate contour detection), the error was reduced to 4%.</w:t>
      </w:r>
    </w:p>
    <w:p w14:paraId="208AB470" w14:textId="77777777" w:rsidR="00306154" w:rsidRPr="00306154" w:rsidRDefault="00306154" w:rsidP="001D18A7">
      <w:pPr>
        <w:keepLines/>
        <w:tabs>
          <w:tab w:val="left" w:pos="357"/>
        </w:tabs>
        <w:bidi w:val="0"/>
        <w:spacing w:after="0" w:line="240" w:lineRule="auto"/>
        <w:jc w:val="center"/>
        <w:rPr>
          <w:rFonts w:ascii="Times New Roman" w:eastAsia="Calibri" w:hAnsi="Times New Roman" w:cs="Times New Roman"/>
          <w:color w:val="000000"/>
          <w:sz w:val="24"/>
          <w:szCs w:val="24"/>
          <w:lang w:bidi="ar-SA"/>
        </w:rPr>
      </w:pPr>
      <w:r w:rsidRPr="00306154">
        <w:rPr>
          <w:rFonts w:ascii="Times New Roman" w:eastAsia="Calibri" w:hAnsi="Times New Roman" w:cs="Times New Roman"/>
          <w:noProof/>
          <w:color w:val="000000"/>
          <w:sz w:val="24"/>
          <w:szCs w:val="24"/>
        </w:rPr>
        <w:drawing>
          <wp:inline distT="0" distB="0" distL="0" distR="0" wp14:anchorId="034F1B36" wp14:editId="0CD38A5D">
            <wp:extent cx="3351600" cy="2160000"/>
            <wp:effectExtent l="0" t="0" r="1270"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graph2.png"/>
                    <pic:cNvPicPr/>
                  </pic:nvPicPr>
                  <pic:blipFill>
                    <a:blip r:embed="rId234">
                      <a:extLst>
                        <a:ext uri="{28A0092B-C50C-407E-A947-70E740481C1C}">
                          <a14:useLocalDpi xmlns:a14="http://schemas.microsoft.com/office/drawing/2010/main" val="0"/>
                        </a:ext>
                      </a:extLst>
                    </a:blip>
                    <a:stretch>
                      <a:fillRect/>
                    </a:stretch>
                  </pic:blipFill>
                  <pic:spPr>
                    <a:xfrm>
                      <a:off x="0" y="0"/>
                      <a:ext cx="3351600" cy="2160000"/>
                    </a:xfrm>
                    <a:prstGeom prst="rect">
                      <a:avLst/>
                    </a:prstGeom>
                  </pic:spPr>
                </pic:pic>
              </a:graphicData>
            </a:graphic>
          </wp:inline>
        </w:drawing>
      </w:r>
    </w:p>
    <w:p w14:paraId="0438E111" w14:textId="77777777" w:rsidR="00306154" w:rsidRPr="00306154" w:rsidRDefault="00306154" w:rsidP="001D18A7">
      <w:pPr>
        <w:keepLines/>
        <w:tabs>
          <w:tab w:val="left" w:pos="357"/>
        </w:tabs>
        <w:bidi w:val="0"/>
        <w:spacing w:after="0" w:line="240" w:lineRule="auto"/>
        <w:jc w:val="center"/>
        <w:rPr>
          <w:rFonts w:ascii="Calibri" w:eastAsia="Calibri" w:hAnsi="Calibri" w:cs="Arial"/>
          <w:i/>
          <w:iCs/>
          <w:color w:val="44546A"/>
          <w:sz w:val="24"/>
          <w:szCs w:val="24"/>
          <w:lang w:bidi="ar-SA"/>
        </w:rPr>
      </w:pPr>
      <w:r w:rsidRPr="00306154">
        <w:rPr>
          <w:rFonts w:ascii="Times New Roman" w:eastAsia="Calibri" w:hAnsi="Times New Roman" w:cs="Times New Roman"/>
          <w:color w:val="000000"/>
          <w:sz w:val="24"/>
          <w:szCs w:val="24"/>
          <w:lang w:bidi="ar-SA"/>
        </w:rPr>
        <w:t xml:space="preserve">Figure 5. Experimental results precision vs. recall curve, average precision for melon detection using different IoU thresholds </w:t>
      </w:r>
    </w:p>
    <w:p w14:paraId="151EFB61" w14:textId="77777777" w:rsidR="00306154" w:rsidRPr="00306154" w:rsidRDefault="00306154" w:rsidP="001D18A7">
      <w:pPr>
        <w:bidi w:val="0"/>
        <w:spacing w:after="0" w:line="240" w:lineRule="auto"/>
        <w:jc w:val="both"/>
        <w:rPr>
          <w:rFonts w:ascii="Times New Roman" w:eastAsia="Times New Roman" w:hAnsi="Times New Roman" w:cs="Times New Roman"/>
          <w:b/>
          <w:sz w:val="24"/>
          <w:szCs w:val="24"/>
          <w:lang w:bidi="ar-SA"/>
        </w:rPr>
      </w:pPr>
    </w:p>
    <w:p w14:paraId="609E8689" w14:textId="77777777" w:rsidR="00306154" w:rsidRPr="00306154" w:rsidRDefault="00306154" w:rsidP="001D18A7">
      <w:pPr>
        <w:bidi w:val="0"/>
        <w:spacing w:after="0" w:line="240" w:lineRule="auto"/>
        <w:jc w:val="both"/>
        <w:rPr>
          <w:rFonts w:ascii="Times New Roman" w:eastAsia="Times New Roman" w:hAnsi="Times New Roman" w:cs="Times New Roman"/>
          <w:b/>
          <w:sz w:val="24"/>
          <w:szCs w:val="24"/>
        </w:rPr>
      </w:pPr>
      <w:r w:rsidRPr="00306154">
        <w:rPr>
          <w:rFonts w:ascii="Times New Roman" w:eastAsia="Times New Roman" w:hAnsi="Times New Roman" w:cs="Times New Roman"/>
          <w:b/>
          <w:sz w:val="24"/>
          <w:szCs w:val="24"/>
          <w:lang w:bidi="ar-SA"/>
        </w:rPr>
        <w:t xml:space="preserve">Discussion </w:t>
      </w:r>
    </w:p>
    <w:p w14:paraId="3C9C2EDB" w14:textId="77777777" w:rsidR="00306154" w:rsidRPr="00306154" w:rsidRDefault="00306154" w:rsidP="001D18A7">
      <w:pPr>
        <w:bidi w:val="0"/>
        <w:spacing w:before="120" w:after="0" w:line="240" w:lineRule="auto"/>
        <w:jc w:val="both"/>
        <w:rPr>
          <w:rFonts w:ascii="Times New Roman" w:eastAsia="Times New Roman" w:hAnsi="Times New Roman" w:cs="Times New Roman"/>
          <w:sz w:val="24"/>
          <w:szCs w:val="20"/>
          <w:lang w:bidi="ar-SA"/>
        </w:rPr>
      </w:pPr>
      <w:r w:rsidRPr="00306154">
        <w:rPr>
          <w:rFonts w:ascii="Times New Roman" w:eastAsia="Times New Roman" w:hAnsi="Times New Roman" w:cs="Times New Roman"/>
          <w:iCs/>
          <w:sz w:val="24"/>
          <w:szCs w:val="24"/>
        </w:rPr>
        <w:t xml:space="preserve">Yield accuracy strongly depends on the </w:t>
      </w:r>
      <w:r w:rsidRPr="00306154">
        <w:rPr>
          <w:rFonts w:ascii="Times New Roman" w:eastAsia="Times New Roman" w:hAnsi="Times New Roman" w:cs="Times New Roman"/>
          <w:iCs/>
          <w:sz w:val="24"/>
          <w:szCs w:val="24"/>
          <w:lang w:bidi="ar-SA"/>
        </w:rPr>
        <w:t xml:space="preserve">ellipse estimation accuracy. The weight estimation error for the best fitted melons was only 4%. Improvement of melon recognition and the fitting model can potentially result in an applicable method for estimation of melon yield from aerial surveys. </w:t>
      </w:r>
      <w:r w:rsidRPr="00306154">
        <w:rPr>
          <w:rFonts w:ascii="Times New Roman" w:eastAsia="Times New Roman" w:hAnsi="Times New Roman" w:cs="Times New Roman"/>
          <w:sz w:val="24"/>
          <w:szCs w:val="20"/>
          <w:lang w:bidi="ar-SA"/>
        </w:rPr>
        <w:t xml:space="preserve"> Ongoing work is focused on improving recognition by using improved object-detection techniques, such as a faster R-CNN object detector. In addition, several models for improving the ellipse-fitting problem, such as the Chan–Vese model for active contours</w:t>
      </w:r>
      <w:r w:rsidRPr="00306154">
        <w:rPr>
          <w:rFonts w:ascii="Times New Roman" w:eastAsia="Times New Roman" w:hAnsi="Times New Roman" w:cs="Times New Roman"/>
          <w:iCs/>
          <w:sz w:val="24"/>
          <w:szCs w:val="24"/>
          <w:lang w:bidi="ar-SA"/>
        </w:rPr>
        <w:t>,</w:t>
      </w:r>
      <w:r w:rsidRPr="00306154">
        <w:rPr>
          <w:rFonts w:ascii="Times New Roman" w:eastAsia="Times New Roman" w:hAnsi="Times New Roman" w:cs="Times New Roman"/>
          <w:sz w:val="24"/>
          <w:szCs w:val="20"/>
          <w:lang w:bidi="ar-SA"/>
        </w:rPr>
        <w:t xml:space="preserve"> are under examination. Since individual melons in the same field ripen at different rates, harvesting cannot be done in a single pass. Therefore, the field workers must sample every melon in the field to determine their ripeness. An automated yield analysis system could guide the field workers directly to the ripe melons and thus save time.</w:t>
      </w:r>
    </w:p>
    <w:p w14:paraId="10B63531" w14:textId="77777777" w:rsidR="00306154" w:rsidRDefault="00306154" w:rsidP="001D18A7">
      <w:pPr>
        <w:bidi w:val="0"/>
        <w:spacing w:after="0" w:line="240" w:lineRule="auto"/>
        <w:jc w:val="both"/>
        <w:rPr>
          <w:rFonts w:ascii="Times New Roman" w:eastAsia="Times New Roman" w:hAnsi="Times New Roman" w:cs="Times New Roman"/>
          <w:sz w:val="20"/>
          <w:szCs w:val="20"/>
          <w:lang w:bidi="ar-SA"/>
        </w:rPr>
      </w:pPr>
    </w:p>
    <w:p w14:paraId="75F976C3" w14:textId="37F36D55" w:rsidR="00306154" w:rsidRPr="00306154" w:rsidRDefault="00306154" w:rsidP="001D18A7">
      <w:pPr>
        <w:bidi w:val="0"/>
        <w:spacing w:after="0" w:line="240" w:lineRule="auto"/>
        <w:jc w:val="both"/>
        <w:rPr>
          <w:rFonts w:ascii="Times New Roman" w:eastAsia="Times New Roman" w:hAnsi="Times New Roman" w:cs="Times New Roman"/>
          <w:b/>
          <w:sz w:val="24"/>
          <w:szCs w:val="24"/>
          <w:lang w:bidi="ar-SA"/>
        </w:rPr>
      </w:pPr>
      <w:r w:rsidRPr="00306154">
        <w:rPr>
          <w:rFonts w:ascii="Times New Roman" w:eastAsia="Times New Roman" w:hAnsi="Times New Roman" w:cs="Times New Roman"/>
          <w:b/>
          <w:sz w:val="24"/>
          <w:szCs w:val="24"/>
          <w:lang w:bidi="ar-SA"/>
        </w:rPr>
        <w:t>Conclusions</w:t>
      </w:r>
    </w:p>
    <w:p w14:paraId="7E4E0E32" w14:textId="77777777" w:rsidR="00306154" w:rsidRPr="00306154" w:rsidRDefault="00306154" w:rsidP="001D18A7">
      <w:pPr>
        <w:bidi w:val="0"/>
        <w:spacing w:after="0" w:line="240" w:lineRule="auto"/>
        <w:jc w:val="both"/>
        <w:rPr>
          <w:rFonts w:ascii="Times New Roman" w:eastAsia="Times New Roman" w:hAnsi="Times New Roman" w:cs="Times New Roman"/>
          <w:b/>
          <w:sz w:val="24"/>
          <w:szCs w:val="24"/>
          <w:lang w:bidi="ar-SA"/>
        </w:rPr>
      </w:pPr>
    </w:p>
    <w:p w14:paraId="1383A202"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r w:rsidRPr="00306154">
        <w:rPr>
          <w:rFonts w:ascii="Times New Roman" w:eastAsia="Times New Roman" w:hAnsi="Times New Roman" w:cs="Times New Roman"/>
          <w:sz w:val="24"/>
          <w:szCs w:val="24"/>
          <w:lang w:bidi="ar-SA"/>
        </w:rPr>
        <w:t xml:space="preserve">The above pipeline includes three main stages for yield detection based on calculation derived at the single melon level: melon recognition, feature extraction, and yield </w:t>
      </w:r>
      <w:r w:rsidRPr="00306154">
        <w:rPr>
          <w:rFonts w:ascii="Times New Roman" w:eastAsia="Times New Roman" w:hAnsi="Times New Roman" w:cs="Times New Roman"/>
          <w:sz w:val="24"/>
          <w:szCs w:val="24"/>
          <w:lang w:bidi="ar-SA"/>
        </w:rPr>
        <w:lastRenderedPageBreak/>
        <w:t>estimation. This scheme show promising capabilities. First, to recognize individual melon's couture. Second upon correct feature extraction predict melon weight with high accuracy. To improve the performances of the proposed pipe line the ongoing research focused on improving of learning process and possibly the active couture schema.</w:t>
      </w:r>
    </w:p>
    <w:p w14:paraId="3BEAD45C" w14:textId="77777777" w:rsidR="00306154" w:rsidRPr="00306154" w:rsidRDefault="00306154" w:rsidP="001D18A7">
      <w:pPr>
        <w:bidi w:val="0"/>
        <w:spacing w:after="0" w:line="240" w:lineRule="auto"/>
        <w:jc w:val="both"/>
        <w:rPr>
          <w:rFonts w:ascii="Times New Roman" w:eastAsia="Times New Roman" w:hAnsi="Times New Roman" w:cs="Times New Roman"/>
          <w:sz w:val="24"/>
          <w:szCs w:val="24"/>
          <w:lang w:bidi="ar-SA"/>
        </w:rPr>
      </w:pPr>
    </w:p>
    <w:p w14:paraId="3AE198A7" w14:textId="77777777" w:rsidR="00306154" w:rsidRPr="00306154" w:rsidRDefault="00306154" w:rsidP="001D18A7">
      <w:pPr>
        <w:bidi w:val="0"/>
        <w:spacing w:after="0" w:line="240" w:lineRule="auto"/>
        <w:jc w:val="both"/>
        <w:rPr>
          <w:rFonts w:ascii="Times New Roman" w:eastAsia="Times New Roman" w:hAnsi="Times New Roman" w:cs="Times New Roman"/>
          <w:b/>
          <w:sz w:val="24"/>
          <w:szCs w:val="24"/>
          <w:lang w:bidi="ar-SA"/>
        </w:rPr>
      </w:pPr>
      <w:r w:rsidRPr="00306154">
        <w:rPr>
          <w:rFonts w:ascii="Times New Roman" w:eastAsia="Times New Roman" w:hAnsi="Times New Roman" w:cs="Times New Roman"/>
          <w:b/>
          <w:sz w:val="24"/>
          <w:szCs w:val="24"/>
          <w:lang w:bidi="ar-SA"/>
        </w:rPr>
        <w:t>Acknowledgements</w:t>
      </w:r>
    </w:p>
    <w:p w14:paraId="7BAA003A" w14:textId="77777777" w:rsidR="00306154" w:rsidRPr="00306154" w:rsidRDefault="00306154" w:rsidP="001D18A7">
      <w:pPr>
        <w:bidi w:val="0"/>
        <w:spacing w:after="0" w:line="240" w:lineRule="auto"/>
        <w:jc w:val="both"/>
        <w:rPr>
          <w:rFonts w:ascii="Times New Roman" w:eastAsia="Times New Roman" w:hAnsi="Times New Roman" w:cs="Times New Roman"/>
          <w:sz w:val="20"/>
          <w:szCs w:val="20"/>
          <w:lang w:bidi="ar-SA"/>
        </w:rPr>
      </w:pPr>
      <w:r w:rsidRPr="00306154">
        <w:rPr>
          <w:rFonts w:ascii="Times New Roman" w:eastAsia="Times New Roman" w:hAnsi="Times New Roman" w:cs="Times New Roman"/>
          <w:sz w:val="24"/>
          <w:szCs w:val="24"/>
        </w:rPr>
        <w:t>This work was partially supported by BARD Program number IS-4911-16 and</w:t>
      </w:r>
      <w:r w:rsidRPr="00306154">
        <w:rPr>
          <w:rFonts w:ascii="Times New Roman" w:eastAsia="Times New Roman" w:hAnsi="Times New Roman" w:cs="Times New Roman"/>
          <w:sz w:val="24"/>
          <w:szCs w:val="24"/>
          <w:lang w:bidi="ar-SA"/>
        </w:rPr>
        <w:t xml:space="preserve"> by the Rabbi W. Gunther Plaut Chair in Manufacturing Engineering at Ben-Gurion University of the Negev.</w:t>
      </w:r>
    </w:p>
    <w:p w14:paraId="43D7AECD" w14:textId="77777777" w:rsidR="00306154" w:rsidRPr="00306154" w:rsidRDefault="00306154" w:rsidP="001D18A7">
      <w:pPr>
        <w:autoSpaceDE w:val="0"/>
        <w:autoSpaceDN w:val="0"/>
        <w:bidi w:val="0"/>
        <w:adjustRightInd w:val="0"/>
        <w:spacing w:after="0" w:line="240" w:lineRule="auto"/>
        <w:jc w:val="both"/>
        <w:rPr>
          <w:rFonts w:ascii="Times New Roman" w:eastAsia="Times New Roman" w:hAnsi="Times New Roman" w:cs="Times New Roman"/>
          <w:sz w:val="24"/>
          <w:szCs w:val="24"/>
          <w:lang w:bidi="ar-SA"/>
        </w:rPr>
      </w:pPr>
    </w:p>
    <w:p w14:paraId="4459C085" w14:textId="77777777" w:rsidR="00306154" w:rsidRPr="00306154" w:rsidRDefault="00306154" w:rsidP="001D18A7">
      <w:pPr>
        <w:autoSpaceDE w:val="0"/>
        <w:autoSpaceDN w:val="0"/>
        <w:bidi w:val="0"/>
        <w:adjustRightInd w:val="0"/>
        <w:spacing w:after="0" w:line="240" w:lineRule="auto"/>
        <w:jc w:val="both"/>
        <w:rPr>
          <w:rFonts w:ascii="Times New Roman" w:eastAsia="Times New Roman" w:hAnsi="Times New Roman" w:cs="Times New Roman"/>
          <w:b/>
          <w:bCs/>
          <w:sz w:val="24"/>
          <w:szCs w:val="24"/>
          <w:lang w:bidi="ar-SA"/>
        </w:rPr>
      </w:pPr>
      <w:r w:rsidRPr="00306154">
        <w:rPr>
          <w:rFonts w:ascii="Times New Roman" w:eastAsia="Times New Roman" w:hAnsi="Times New Roman" w:cs="Times New Roman"/>
          <w:b/>
          <w:bCs/>
          <w:sz w:val="24"/>
          <w:szCs w:val="24"/>
          <w:lang w:bidi="ar-SA"/>
        </w:rPr>
        <w:t xml:space="preserve">References    </w:t>
      </w:r>
    </w:p>
    <w:p w14:paraId="423B842F" w14:textId="77777777" w:rsidR="00306154" w:rsidRPr="00306154" w:rsidRDefault="00306154" w:rsidP="001D18A7">
      <w:pPr>
        <w:keepLines/>
        <w:tabs>
          <w:tab w:val="left" w:pos="357"/>
        </w:tabs>
        <w:bidi w:val="0"/>
        <w:ind w:left="567"/>
        <w:contextualSpacing/>
        <w:rPr>
          <w:rFonts w:ascii="Times New Roman" w:eastAsia="Calibri" w:hAnsi="Times New Roman" w:cs="Times New Roman"/>
          <w:sz w:val="24"/>
          <w:szCs w:val="24"/>
        </w:rPr>
      </w:pPr>
      <w:r w:rsidRPr="00306154">
        <w:rPr>
          <w:rFonts w:ascii="Times New Roman" w:eastAsia="Calibri" w:hAnsi="Times New Roman" w:cs="Times New Roman"/>
          <w:sz w:val="24"/>
          <w:szCs w:val="24"/>
        </w:rPr>
        <w:t>Anisha. S, Divya. G, Shanu. S 2013.  "A Survey of Computer Vision Methods for</w:t>
      </w:r>
    </w:p>
    <w:p w14:paraId="004ADF10"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Counting Fruits and Yield Prediction", International Journal of Computer Science Engineering (IJCSE), 2, 6, 2319-7323</w:t>
      </w:r>
    </w:p>
    <w:p w14:paraId="535C1013"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Bargoti.S and Underwood.J 2017a "Deep Fruit Detection in Orchards" arXiv:1610.03677v2 [cs.RO] Last revisit 18 Sep 2017</w:t>
      </w:r>
    </w:p>
    <w:p w14:paraId="0DE189A4"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Bargoti S., and Underwood, J. 2017b “Image Segmentation for Fruit Detection and Yield Estimation in Apple Orchards,” Journal of Field Robotics 34(6), 1039-1060.</w:t>
      </w:r>
    </w:p>
    <w:p w14:paraId="206A0730"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Chan T.F. and Vese L.A. 2011 "Active Contours without Edges," IEEE Transactions on Image Processing 10(2), 266-277.</w:t>
      </w:r>
    </w:p>
    <w:p w14:paraId="1EA26F2B" w14:textId="77777777" w:rsidR="00306154" w:rsidRPr="00306154" w:rsidRDefault="00306154" w:rsidP="001D18A7">
      <w:pPr>
        <w:keepLines/>
        <w:tabs>
          <w:tab w:val="left" w:pos="357"/>
        </w:tabs>
        <w:bidi w:val="0"/>
        <w:ind w:left="567"/>
        <w:contextualSpacing/>
        <w:rPr>
          <w:rFonts w:ascii="Times New Roman" w:eastAsia="Calibri" w:hAnsi="Times New Roman" w:cs="Times New Roman"/>
          <w:sz w:val="24"/>
          <w:szCs w:val="24"/>
        </w:rPr>
      </w:pPr>
      <w:r w:rsidRPr="00306154">
        <w:rPr>
          <w:rFonts w:ascii="Times New Roman" w:eastAsia="Calibri" w:hAnsi="Times New Roman" w:cs="Times New Roman"/>
          <w:sz w:val="24"/>
          <w:szCs w:val="24"/>
        </w:rPr>
        <w:t>Choi.D, Suk-Lee.W, Ehsani.R 2013 "Detecting and counting citrus fruit on the ground using machine vision" 2013 ASABE Annual International Meeting , Kansas City, Missouri, USA July 21 – 24, 2013 Paper Number: 131591603</w:t>
      </w:r>
    </w:p>
    <w:p w14:paraId="588F76F9"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Dalal N., and Triggs B. 2005  "Histograms of Oriented Gradients for Human Detection," In Proceedings of the IEEE Computer Society Conference on Computer Vision and Pattern Recognition, Vol. 1 (Institute of Electrical and Electronics Engineers,), 886-893.</w:t>
      </w:r>
    </w:p>
    <w:p w14:paraId="12D40AB2"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Dashuta A., and Klapp I.  2018. "Melon Recognition in UAV Images to Estimate Yield of a Breeding Process," Light, Energy and the Environment (E2, FTS, HISE, SOLAR, SSL), OSA Technical Digest (Optical Society of America), paper ET4A.2. https://www.osapublishing.org/abstract.cfm?URI=EE-2018-ET4A.2 .</w:t>
      </w:r>
    </w:p>
    <w:p w14:paraId="6BAB1924" w14:textId="77777777" w:rsidR="00306154" w:rsidRPr="00306154" w:rsidRDefault="00306154" w:rsidP="001D18A7">
      <w:pPr>
        <w:bidi w:val="0"/>
        <w:spacing w:after="0" w:line="240" w:lineRule="auto"/>
        <w:ind w:left="567"/>
        <w:jc w:val="both"/>
        <w:rPr>
          <w:rFonts w:ascii="Times New Roman" w:eastAsia="Times New Roman" w:hAnsi="Times New Roman" w:cs="Times New Roman"/>
          <w:sz w:val="24"/>
          <w:szCs w:val="24"/>
        </w:rPr>
      </w:pPr>
      <w:r w:rsidRPr="00306154">
        <w:rPr>
          <w:rFonts w:ascii="Times New Roman" w:eastAsia="Times New Roman" w:hAnsi="Times New Roman" w:cs="Times New Roman"/>
          <w:sz w:val="24"/>
          <w:szCs w:val="24"/>
          <w:lang w:bidi="ar-SA"/>
        </w:rPr>
        <w:t>Everingham, M., Van Gool, L., Williams, C. K., Winn, J., &amp; Zisserman, A. 2010 "The pascal visual object classes (voc) challenge". International journal of computer vision, 88(2), 303-338.</w:t>
      </w:r>
      <w:r w:rsidRPr="00306154">
        <w:rPr>
          <w:rFonts w:ascii="Times New Roman" w:eastAsia="Times New Roman" w:hAnsi="Times New Roman" w:cs="Times New Roman"/>
          <w:sz w:val="24"/>
          <w:szCs w:val="24"/>
          <w:rtl/>
          <w:lang w:bidi="ar-SA"/>
        </w:rPr>
        <w:t>‏</w:t>
      </w:r>
    </w:p>
    <w:p w14:paraId="1DF0690D" w14:textId="77777777" w:rsidR="00306154" w:rsidRPr="00306154" w:rsidRDefault="00306154" w:rsidP="001D18A7">
      <w:pPr>
        <w:bidi w:val="0"/>
        <w:spacing w:after="0" w:line="240" w:lineRule="auto"/>
        <w:ind w:left="567"/>
        <w:jc w:val="both"/>
        <w:rPr>
          <w:rFonts w:ascii="Times New Roman" w:eastAsia="Times New Roman" w:hAnsi="Times New Roman" w:cs="Times New Roman"/>
          <w:sz w:val="24"/>
          <w:szCs w:val="24"/>
          <w:rtl/>
        </w:rPr>
      </w:pPr>
      <w:r w:rsidRPr="00306154">
        <w:rPr>
          <w:rFonts w:ascii="Times New Roman" w:eastAsia="Times New Roman" w:hAnsi="Times New Roman" w:cs="Times New Roman"/>
          <w:sz w:val="24"/>
          <w:szCs w:val="24"/>
        </w:rPr>
        <w:t>Gongal A., Amatya S., Karkee M., Zhang Q., and Lewis K. 2015 “Sensors and systems for fruit detection and localization: A review”. In: Computers and Electronics in Agriculture 116, 8–19.</w:t>
      </w:r>
    </w:p>
    <w:p w14:paraId="2AFACBA6" w14:textId="77777777" w:rsidR="00306154" w:rsidRPr="00306154" w:rsidRDefault="00306154" w:rsidP="001D18A7">
      <w:pPr>
        <w:bidi w:val="0"/>
        <w:spacing w:after="0" w:line="240" w:lineRule="auto"/>
        <w:ind w:left="567"/>
        <w:jc w:val="both"/>
        <w:rPr>
          <w:rFonts w:ascii="Times New Roman" w:eastAsia="Times New Roman" w:hAnsi="Times New Roman" w:cs="Times New Roman"/>
          <w:sz w:val="24"/>
          <w:szCs w:val="24"/>
          <w:lang w:bidi="ar-SA"/>
        </w:rPr>
      </w:pPr>
      <w:r w:rsidRPr="00306154">
        <w:rPr>
          <w:rFonts w:ascii="Times New Roman" w:eastAsia="Times New Roman" w:hAnsi="Times New Roman" w:cs="Times New Roman"/>
          <w:sz w:val="24"/>
          <w:szCs w:val="24"/>
          <w:lang w:bidi="ar-SA"/>
        </w:rPr>
        <w:t>Gonzalo M.J.,</w:t>
      </w:r>
      <w:r w:rsidRPr="00306154">
        <w:rPr>
          <w:rFonts w:ascii="Times New Roman" w:eastAsia="Times New Roman" w:hAnsi="Times New Roman" w:cs="Times New Roman"/>
          <w:sz w:val="16"/>
          <w:szCs w:val="20"/>
          <w:lang w:bidi="ar-SA"/>
        </w:rPr>
        <w:t xml:space="preserve"> </w:t>
      </w:r>
      <w:r w:rsidRPr="00306154">
        <w:rPr>
          <w:rFonts w:ascii="Times New Roman" w:eastAsia="Times New Roman" w:hAnsi="Times New Roman" w:cs="Times New Roman"/>
          <w:sz w:val="24"/>
          <w:szCs w:val="24"/>
          <w:lang w:bidi="ar-SA"/>
        </w:rPr>
        <w:t xml:space="preserve">Brewer M., Anderson C., Sullivan D., Gray S., Knaap E.  2009, "Tomato Fruit Shape Analysis Using Morphometric and Morphology Attributes Implemented in Tomato Analyzer Software Program," Journal of the American Society for Horticultural Science 134(1) 77-87. </w:t>
      </w:r>
    </w:p>
    <w:p w14:paraId="7263746C"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Hawkins D.M. 2004 "The Problem of Overfitting," Journal of Chemical Information and Modeling 44(1), 1-12.</w:t>
      </w:r>
    </w:p>
    <w:p w14:paraId="6C763A42"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Heinzen A., Shimmel C., Groppe R. and Davidson E.A., "</w:t>
      </w:r>
      <w:r w:rsidRPr="00306154">
        <w:rPr>
          <w:rFonts w:ascii="Times New Roman" w:eastAsia="Calibri" w:hAnsi="Times New Roman" w:cs="Times New Roman"/>
          <w:sz w:val="24"/>
          <w:szCs w:val="24"/>
          <w:lang w:bidi="ar-SA"/>
        </w:rPr>
        <w:t>Apparatus for Removing Rind from Spheroidal Fruits and Vegetables," U.S. Patent 5,806,414, 15 Sep 1998</w:t>
      </w:r>
      <w:r w:rsidRPr="00306154">
        <w:rPr>
          <w:rFonts w:ascii="Times New Roman" w:eastAsia="Calibri" w:hAnsi="Times New Roman" w:cs="Times New Roman"/>
          <w:sz w:val="24"/>
          <w:szCs w:val="24"/>
        </w:rPr>
        <w:t>.</w:t>
      </w:r>
    </w:p>
    <w:p w14:paraId="0EA5ECE4" w14:textId="77777777" w:rsidR="00306154" w:rsidRPr="00306154" w:rsidRDefault="00306154" w:rsidP="001D18A7">
      <w:pPr>
        <w:bidi w:val="0"/>
        <w:spacing w:after="0" w:line="240" w:lineRule="auto"/>
        <w:ind w:left="567"/>
        <w:jc w:val="both"/>
        <w:rPr>
          <w:rFonts w:ascii="Times New Roman" w:eastAsia="Times New Roman" w:hAnsi="Times New Roman" w:cs="Times New Roman"/>
          <w:sz w:val="24"/>
          <w:szCs w:val="24"/>
          <w:lang w:bidi="ar-SA"/>
        </w:rPr>
      </w:pPr>
      <w:r w:rsidRPr="00306154">
        <w:rPr>
          <w:rFonts w:ascii="Times New Roman" w:eastAsia="Times New Roman" w:hAnsi="Times New Roman" w:cs="Times New Roman"/>
          <w:sz w:val="24"/>
          <w:szCs w:val="24"/>
          <w:lang w:bidi="ar-SA"/>
        </w:rPr>
        <w:lastRenderedPageBreak/>
        <w:t>Krizhevsky A., Sutskever I., and Hinton G.E. 2012 “Imagenet Classification with Deep Convolutional Neural Networks,” in Advances in Neural Information Processing Systems 25, (Lake Tahoe, CA, USA).  1097-1105.</w:t>
      </w:r>
    </w:p>
    <w:p w14:paraId="0E7DA47F"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lang w:bidi="ar-SA"/>
        </w:rPr>
      </w:pPr>
      <w:r w:rsidRPr="00306154">
        <w:rPr>
          <w:rFonts w:ascii="Times New Roman" w:eastAsia="Calibri" w:hAnsi="Times New Roman" w:cs="Times New Roman"/>
          <w:sz w:val="24"/>
          <w:szCs w:val="24"/>
        </w:rPr>
        <w:t>Li Z., Song Y., Mcloughlin I., and Dai L. 2016 "Compact Convolutional Neural Network Transfer Learning for Small-Scale Image Classification," in IEEE International Conference on Acoustics, Speech and Signal Processing (ICASSP),  2737-2741.</w:t>
      </w:r>
    </w:p>
    <w:p w14:paraId="051C626C"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Montgomery D.C. 1997. Chapter 13 in Design and Analysis of Experiments (fourth ed.), Arizona, USA: John Wiley &amp; Sons,</w:t>
      </w:r>
    </w:p>
    <w:p w14:paraId="2CF88B3F"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Qureshi. W. S, Payne.A, Walsh. K. B, Linker.R, Cohen.O, Dailey. M. N, 2016 " Machine vision for counting fruit on mango tree canopies", Precision Agric 8, 224. https://doi.org/10.1007/s11119-016-9458-5</w:t>
      </w:r>
    </w:p>
    <w:p w14:paraId="5602CAB3" w14:textId="77777777" w:rsidR="00306154" w:rsidRPr="00306154" w:rsidRDefault="00306154" w:rsidP="001D18A7">
      <w:pPr>
        <w:bidi w:val="0"/>
        <w:spacing w:after="0" w:line="240" w:lineRule="auto"/>
        <w:ind w:left="567"/>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Viola P. and Jones M.J. 2001 “Rapid object detection using a boosted cascade of simple features,” In Proceedings of the IEEE Computer Society Conference on Computer Vision and Pattern Recognition, Vol. 1 (Institute of Electrical and Electronics Engineers), 511-518.</w:t>
      </w:r>
    </w:p>
    <w:p w14:paraId="44271490" w14:textId="77777777" w:rsidR="00306154" w:rsidRPr="00306154" w:rsidRDefault="00306154" w:rsidP="001D18A7">
      <w:pPr>
        <w:keepLines/>
        <w:tabs>
          <w:tab w:val="left" w:pos="357"/>
        </w:tabs>
        <w:bidi w:val="0"/>
        <w:spacing w:after="0" w:line="240" w:lineRule="auto"/>
        <w:ind w:left="567"/>
        <w:contextualSpacing/>
        <w:jc w:val="both"/>
        <w:rPr>
          <w:rFonts w:ascii="Times New Roman" w:eastAsia="Calibri" w:hAnsi="Times New Roman" w:cs="Times New Roman"/>
          <w:sz w:val="24"/>
          <w:szCs w:val="24"/>
        </w:rPr>
      </w:pPr>
      <w:r w:rsidRPr="00306154">
        <w:rPr>
          <w:rFonts w:ascii="Times New Roman" w:eastAsia="Calibri" w:hAnsi="Times New Roman" w:cs="Times New Roman"/>
          <w:sz w:val="24"/>
          <w:szCs w:val="24"/>
        </w:rPr>
        <w:t>Wang J., Song Y.,</w:t>
      </w:r>
      <w:r w:rsidRPr="00306154">
        <w:rPr>
          <w:rFonts w:ascii="Calibri" w:eastAsia="Calibri" w:hAnsi="Calibri" w:cs="Arial"/>
          <w:lang w:bidi="ar-SA"/>
        </w:rPr>
        <w:t xml:space="preserve"> </w:t>
      </w:r>
      <w:r w:rsidRPr="00306154">
        <w:rPr>
          <w:rFonts w:ascii="Times New Roman" w:eastAsia="Calibri" w:hAnsi="Times New Roman" w:cs="Times New Roman"/>
          <w:sz w:val="24"/>
          <w:szCs w:val="24"/>
        </w:rPr>
        <w:t>Leung T., Rosenberg C., Philbin J.,</w:t>
      </w:r>
      <w:r w:rsidRPr="00306154">
        <w:rPr>
          <w:rFonts w:ascii="Calibri" w:eastAsia="Calibri" w:hAnsi="Calibri" w:cs="Arial"/>
          <w:lang w:bidi="ar-SA"/>
        </w:rPr>
        <w:t xml:space="preserve"> </w:t>
      </w:r>
      <w:r w:rsidRPr="00306154">
        <w:rPr>
          <w:rFonts w:ascii="Times New Roman" w:eastAsia="Calibri" w:hAnsi="Times New Roman" w:cs="Times New Roman"/>
          <w:sz w:val="24"/>
          <w:szCs w:val="24"/>
        </w:rPr>
        <w:t>Chen B. 2014 "</w:t>
      </w:r>
      <w:r w:rsidRPr="00306154">
        <w:rPr>
          <w:rFonts w:ascii="Times New Roman" w:eastAsia="Calibri" w:hAnsi="Times New Roman" w:cs="Times New Roman"/>
          <w:sz w:val="24"/>
          <w:szCs w:val="24"/>
          <w:lang w:bidi="ar-SA"/>
        </w:rPr>
        <w:t xml:space="preserve">Learning Fine-grained Image Similarity with Deep Ranking," </w:t>
      </w:r>
      <w:r w:rsidRPr="00306154">
        <w:rPr>
          <w:rFonts w:ascii="Times New Roman" w:eastAsia="Calibri" w:hAnsi="Times New Roman" w:cs="Times New Roman"/>
          <w:sz w:val="24"/>
          <w:szCs w:val="24"/>
        </w:rPr>
        <w:t xml:space="preserve">In the IEEE Conference on Computer Vision and Pattern Recognition (CVPR), 1386-1393. </w:t>
      </w:r>
    </w:p>
    <w:p w14:paraId="10494B14" w14:textId="77777777" w:rsidR="00F56873" w:rsidRDefault="00F970A9" w:rsidP="001D18A7">
      <w:pPr>
        <w:bidi w:val="0"/>
        <w:rPr>
          <w:rFonts w:eastAsia="Century" w:cstheme="minorHAnsi"/>
          <w:sz w:val="23"/>
          <w:szCs w:val="23"/>
          <w:lang w:bidi="en-US"/>
        </w:rPr>
        <w:sectPr w:rsidR="00F56873" w:rsidSect="00F970A9">
          <w:footerReference w:type="default" r:id="rId235"/>
          <w:pgSz w:w="11906" w:h="16838"/>
          <w:pgMar w:top="1440" w:right="1800" w:bottom="1440" w:left="1800" w:header="708" w:footer="708" w:gutter="0"/>
          <w:pgNumType w:start="1"/>
          <w:cols w:space="708"/>
          <w:bidi/>
          <w:rtlGutter/>
          <w:docGrid w:linePitch="360"/>
        </w:sectPr>
      </w:pPr>
      <w:r>
        <w:rPr>
          <w:rFonts w:eastAsia="Century" w:cstheme="minorHAnsi"/>
          <w:sz w:val="23"/>
          <w:szCs w:val="23"/>
          <w:lang w:bidi="en-US"/>
        </w:rPr>
        <w:br w:type="page"/>
      </w:r>
    </w:p>
    <w:p w14:paraId="1591F97A" w14:textId="551661D2" w:rsidR="009115B6" w:rsidRPr="00A25E80" w:rsidRDefault="009115B6" w:rsidP="001D18A7">
      <w:pPr>
        <w:jc w:val="center"/>
        <w:rPr>
          <w:rFonts w:cstheme="minorHAnsi"/>
          <w:sz w:val="40"/>
          <w:szCs w:val="48"/>
          <w:rtl/>
        </w:rPr>
      </w:pPr>
      <w:r w:rsidRPr="00A25E80">
        <w:rPr>
          <w:rFonts w:cstheme="minorHAnsi" w:hint="cs"/>
          <w:sz w:val="40"/>
          <w:szCs w:val="48"/>
          <w:rtl/>
        </w:rPr>
        <w:lastRenderedPageBreak/>
        <w:t>אוניברסיטת בן גוריון בנגב</w:t>
      </w:r>
    </w:p>
    <w:p w14:paraId="56B3A468" w14:textId="220790A9" w:rsidR="009115B6" w:rsidRPr="009115B6" w:rsidRDefault="009115B6" w:rsidP="001D18A7">
      <w:pPr>
        <w:jc w:val="center"/>
        <w:rPr>
          <w:rFonts w:cstheme="minorHAnsi"/>
          <w:sz w:val="40"/>
          <w:szCs w:val="48"/>
          <w:rtl/>
        </w:rPr>
      </w:pPr>
      <w:r w:rsidRPr="009115B6">
        <w:rPr>
          <w:rFonts w:cstheme="minorHAnsi" w:hint="cs"/>
          <w:sz w:val="40"/>
          <w:szCs w:val="48"/>
          <w:rtl/>
        </w:rPr>
        <w:t>הפקולטה למדעי ההנדסה</w:t>
      </w:r>
    </w:p>
    <w:p w14:paraId="17457272" w14:textId="7EAFCABE" w:rsidR="009115B6" w:rsidRPr="009115B6" w:rsidRDefault="009115B6" w:rsidP="001D18A7">
      <w:pPr>
        <w:jc w:val="center"/>
        <w:rPr>
          <w:rFonts w:cstheme="minorHAnsi"/>
          <w:sz w:val="32"/>
          <w:szCs w:val="40"/>
          <w:rtl/>
        </w:rPr>
      </w:pPr>
      <w:r w:rsidRPr="009115B6">
        <w:rPr>
          <w:rFonts w:cstheme="minorHAnsi" w:hint="cs"/>
          <w:sz w:val="32"/>
          <w:szCs w:val="40"/>
          <w:rtl/>
        </w:rPr>
        <w:t>המחלקה להנדסת תעשיה וניהול</w:t>
      </w:r>
    </w:p>
    <w:p w14:paraId="1C1C6C4E" w14:textId="77777777" w:rsidR="009115B6" w:rsidRPr="00D1736D" w:rsidRDefault="009115B6" w:rsidP="001D18A7">
      <w:pPr>
        <w:jc w:val="center"/>
        <w:rPr>
          <w:rFonts w:cstheme="minorHAnsi"/>
          <w:szCs w:val="28"/>
          <w:rtl/>
          <w:lang w:val="en-GB"/>
        </w:rPr>
      </w:pPr>
      <w:r w:rsidRPr="00D1736D">
        <w:rPr>
          <w:rFonts w:cstheme="minorHAnsi"/>
          <w:noProof/>
        </w:rPr>
        <w:drawing>
          <wp:inline distT="0" distB="0" distL="0" distR="0" wp14:anchorId="03FD4D25" wp14:editId="278534C6">
            <wp:extent cx="3021173" cy="204362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 t="18259" r="5" b="8870"/>
                    <a:stretch/>
                  </pic:blipFill>
                  <pic:spPr bwMode="auto">
                    <a:xfrm>
                      <a:off x="0" y="0"/>
                      <a:ext cx="3044457" cy="2059379"/>
                    </a:xfrm>
                    <a:prstGeom prst="rect">
                      <a:avLst/>
                    </a:prstGeom>
                    <a:ln>
                      <a:noFill/>
                    </a:ln>
                    <a:extLst>
                      <a:ext uri="{53640926-AAD7-44D8-BBD7-CCE9431645EC}">
                        <a14:shadowObscured xmlns:a14="http://schemas.microsoft.com/office/drawing/2010/main"/>
                      </a:ext>
                    </a:extLst>
                  </pic:spPr>
                </pic:pic>
              </a:graphicData>
            </a:graphic>
          </wp:inline>
        </w:drawing>
      </w:r>
    </w:p>
    <w:p w14:paraId="3322E79B" w14:textId="77777777" w:rsidR="009115B6" w:rsidRPr="00D1736D" w:rsidRDefault="009115B6" w:rsidP="001D18A7">
      <w:pPr>
        <w:bidi w:val="0"/>
        <w:spacing w:line="360" w:lineRule="auto"/>
        <w:jc w:val="center"/>
        <w:rPr>
          <w:rFonts w:cstheme="minorHAnsi"/>
          <w:b/>
          <w:bCs/>
          <w:color w:val="4472C4" w:themeColor="accent1"/>
          <w:sz w:val="48"/>
          <w:szCs w:val="48"/>
          <w:lang w:val="en-GB"/>
        </w:rPr>
      </w:pPr>
    </w:p>
    <w:p w14:paraId="032F2EE3" w14:textId="5A7D8845" w:rsidR="00A25E80" w:rsidRPr="00D1736D" w:rsidRDefault="00A25E80" w:rsidP="001D18A7">
      <w:pPr>
        <w:bidi w:val="0"/>
        <w:spacing w:line="360" w:lineRule="auto"/>
        <w:jc w:val="center"/>
        <w:rPr>
          <w:rFonts w:cstheme="minorHAnsi"/>
          <w:b/>
          <w:bCs/>
          <w:color w:val="4472C4" w:themeColor="accent1"/>
          <w:sz w:val="48"/>
          <w:szCs w:val="48"/>
          <w:lang w:val="en-GB"/>
        </w:rPr>
      </w:pPr>
      <w:r>
        <w:rPr>
          <w:rFonts w:cstheme="minorHAnsi" w:hint="cs"/>
          <w:b/>
          <w:bCs/>
          <w:color w:val="4472C4" w:themeColor="accent1"/>
          <w:sz w:val="48"/>
          <w:szCs w:val="48"/>
          <w:rtl/>
          <w:lang w:val="en-GB"/>
        </w:rPr>
        <w:t>הערכת יבול של שדה מלונים  באמצעות  תמונות אוויר שצולמו בעזרת כטב"ם תוך שימוש בלמידה ועמוקה</w:t>
      </w:r>
    </w:p>
    <w:p w14:paraId="575EC2E6" w14:textId="396B1590" w:rsidR="009115B6" w:rsidRPr="00A25E80" w:rsidRDefault="009115B6" w:rsidP="001D18A7">
      <w:pPr>
        <w:ind w:left="1440"/>
        <w:rPr>
          <w:rFonts w:cstheme="minorHAnsi"/>
        </w:rPr>
      </w:pPr>
      <w:r w:rsidRPr="00D1736D">
        <w:rPr>
          <w:rFonts w:cstheme="minorHAnsi"/>
          <w:sz w:val="40"/>
          <w:szCs w:val="40"/>
        </w:rPr>
        <w:t xml:space="preserve"> </w:t>
      </w:r>
      <w:r w:rsidR="00A25E80">
        <w:rPr>
          <w:rFonts w:cstheme="minorHAnsi"/>
          <w:sz w:val="40"/>
          <w:szCs w:val="40"/>
        </w:rPr>
        <w:t xml:space="preserve">     </w:t>
      </w:r>
      <w:r w:rsidRPr="00D1736D">
        <w:rPr>
          <w:rFonts w:cstheme="minorHAnsi"/>
          <w:sz w:val="40"/>
          <w:szCs w:val="40"/>
        </w:rPr>
        <w:t xml:space="preserve">       </w:t>
      </w:r>
      <w:r w:rsidR="00A25E80">
        <w:rPr>
          <w:rFonts w:cstheme="minorHAnsi" w:hint="cs"/>
          <w:sz w:val="40"/>
          <w:szCs w:val="40"/>
          <w:rtl/>
        </w:rPr>
        <w:t>אהרון קלנטר</w:t>
      </w:r>
    </w:p>
    <w:p w14:paraId="503FF8DA" w14:textId="74A56E9F" w:rsidR="009115B6" w:rsidRDefault="00A25E80" w:rsidP="001D18A7">
      <w:pPr>
        <w:spacing w:line="360" w:lineRule="auto"/>
        <w:jc w:val="center"/>
        <w:rPr>
          <w:rFonts w:cstheme="minorHAnsi"/>
          <w:sz w:val="24"/>
          <w:szCs w:val="24"/>
          <w:lang w:val="en-GB"/>
        </w:rPr>
      </w:pPr>
      <w:r>
        <w:rPr>
          <w:rFonts w:cstheme="minorHAnsi" w:hint="cs"/>
          <w:sz w:val="24"/>
          <w:szCs w:val="24"/>
          <w:rtl/>
          <w:lang w:val="en-GB"/>
        </w:rPr>
        <w:t xml:space="preserve">  ספטמבר, 2019</w:t>
      </w:r>
    </w:p>
    <w:p w14:paraId="62BACF0F" w14:textId="00845791" w:rsidR="00A25E80" w:rsidRPr="00A25E80" w:rsidRDefault="00A25E80" w:rsidP="001D18A7">
      <w:pPr>
        <w:spacing w:line="360" w:lineRule="auto"/>
        <w:jc w:val="center"/>
        <w:rPr>
          <w:rFonts w:cstheme="minorHAnsi"/>
          <w:sz w:val="24"/>
          <w:szCs w:val="24"/>
        </w:rPr>
      </w:pPr>
      <w:r>
        <w:rPr>
          <w:rFonts w:cstheme="minorHAnsi" w:hint="cs"/>
          <w:sz w:val="24"/>
          <w:szCs w:val="24"/>
          <w:rtl/>
          <w:lang w:val="en-GB"/>
        </w:rPr>
        <w:t xml:space="preserve">אלול, </w:t>
      </w:r>
      <w:r w:rsidR="00F54862">
        <w:rPr>
          <w:rFonts w:cstheme="minorHAnsi" w:hint="cs"/>
          <w:sz w:val="24"/>
          <w:szCs w:val="24"/>
          <w:rtl/>
          <w:lang w:val="en-GB"/>
        </w:rPr>
        <w:t>ה</w:t>
      </w:r>
      <w:r>
        <w:rPr>
          <w:rFonts w:cstheme="minorHAnsi" w:hint="cs"/>
          <w:sz w:val="24"/>
          <w:szCs w:val="24"/>
          <w:rtl/>
          <w:lang w:val="en-GB"/>
        </w:rPr>
        <w:t>תשע"ט</w:t>
      </w:r>
    </w:p>
    <w:p w14:paraId="413A9BC3" w14:textId="77777777" w:rsidR="009115B6" w:rsidRPr="00D1736D" w:rsidRDefault="009115B6" w:rsidP="001D18A7">
      <w:pPr>
        <w:bidi w:val="0"/>
        <w:spacing w:line="360" w:lineRule="auto"/>
        <w:jc w:val="center"/>
        <w:rPr>
          <w:rFonts w:cstheme="minorHAnsi"/>
          <w:lang w:val="en-GB"/>
        </w:rPr>
      </w:pPr>
    </w:p>
    <w:p w14:paraId="00765625" w14:textId="77777777" w:rsidR="009115B6" w:rsidRPr="00D1736D" w:rsidRDefault="009115B6" w:rsidP="001D18A7">
      <w:pPr>
        <w:bidi w:val="0"/>
        <w:spacing w:line="360" w:lineRule="auto"/>
        <w:jc w:val="center"/>
        <w:rPr>
          <w:rFonts w:cstheme="minorHAnsi"/>
          <w:lang w:val="en-GB"/>
        </w:rPr>
      </w:pPr>
    </w:p>
    <w:p w14:paraId="56D375CC" w14:textId="23E87060" w:rsidR="009115B6" w:rsidRPr="00D1736D" w:rsidRDefault="00A25E80" w:rsidP="001D18A7">
      <w:pPr>
        <w:bidi w:val="0"/>
        <w:jc w:val="right"/>
        <w:rPr>
          <w:rFonts w:cstheme="minorHAnsi"/>
          <w:sz w:val="28"/>
          <w:szCs w:val="28"/>
          <w:lang w:val="en-GB"/>
        </w:rPr>
      </w:pPr>
      <w:r>
        <w:rPr>
          <w:rFonts w:cstheme="minorHAnsi" w:hint="cs"/>
          <w:sz w:val="28"/>
          <w:szCs w:val="28"/>
          <w:rtl/>
        </w:rPr>
        <w:t>מנחים :</w:t>
      </w:r>
      <w:r w:rsidR="009115B6" w:rsidRPr="00D1736D">
        <w:rPr>
          <w:rFonts w:cstheme="minorHAnsi"/>
          <w:sz w:val="28"/>
          <w:szCs w:val="28"/>
          <w:lang w:val="en-GB"/>
        </w:rPr>
        <w:t xml:space="preserve"> </w:t>
      </w:r>
    </w:p>
    <w:p w14:paraId="095B0155" w14:textId="231D0466" w:rsidR="009115B6" w:rsidRPr="00D1736D" w:rsidRDefault="00A25E80" w:rsidP="001D18A7">
      <w:pPr>
        <w:bidi w:val="0"/>
        <w:jc w:val="right"/>
        <w:rPr>
          <w:rFonts w:cstheme="minorHAnsi"/>
          <w:sz w:val="26"/>
          <w:szCs w:val="26"/>
          <w:rtl/>
          <w:lang w:val="en-GB"/>
        </w:rPr>
      </w:pPr>
      <w:r>
        <w:rPr>
          <w:rFonts w:cstheme="minorHAnsi" w:hint="cs"/>
          <w:sz w:val="26"/>
          <w:szCs w:val="26"/>
          <w:rtl/>
          <w:lang w:val="en-GB"/>
        </w:rPr>
        <w:t>פרופ' יעל אידן, אוניברסטית בן גוריון בנגב</w:t>
      </w:r>
    </w:p>
    <w:p w14:paraId="034EE03E" w14:textId="5EC4B9A4" w:rsidR="009115B6" w:rsidRPr="00D1736D" w:rsidRDefault="00A25E80" w:rsidP="001D18A7">
      <w:pPr>
        <w:bidi w:val="0"/>
        <w:jc w:val="right"/>
        <w:rPr>
          <w:rFonts w:cstheme="minorHAnsi"/>
          <w:sz w:val="26"/>
          <w:szCs w:val="26"/>
          <w:rtl/>
          <w:lang w:val="en-GB"/>
        </w:rPr>
      </w:pPr>
      <w:r>
        <w:rPr>
          <w:rFonts w:cstheme="minorHAnsi" w:hint="cs"/>
          <w:sz w:val="26"/>
          <w:szCs w:val="26"/>
          <w:rtl/>
          <w:lang w:val="en-GB"/>
        </w:rPr>
        <w:t>דר' יפתח קלפ, מינהל המחקר החקלאי, מרכז וולקני</w:t>
      </w:r>
    </w:p>
    <w:p w14:paraId="750DB6A3" w14:textId="77777777" w:rsidR="00A25E80" w:rsidRPr="00A25E80" w:rsidRDefault="00A25E80" w:rsidP="001D18A7">
      <w:pPr>
        <w:jc w:val="center"/>
        <w:rPr>
          <w:rFonts w:cstheme="minorHAnsi"/>
          <w:sz w:val="40"/>
          <w:szCs w:val="48"/>
          <w:rtl/>
        </w:rPr>
      </w:pPr>
      <w:r w:rsidRPr="00A25E80">
        <w:rPr>
          <w:rFonts w:cstheme="minorHAnsi" w:hint="cs"/>
          <w:sz w:val="40"/>
          <w:szCs w:val="48"/>
          <w:rtl/>
        </w:rPr>
        <w:lastRenderedPageBreak/>
        <w:t>אוניברסיטת בן גוריון בנגב</w:t>
      </w:r>
    </w:p>
    <w:p w14:paraId="2A248E91" w14:textId="77777777" w:rsidR="00A25E80" w:rsidRPr="009115B6" w:rsidRDefault="00A25E80" w:rsidP="001D18A7">
      <w:pPr>
        <w:jc w:val="center"/>
        <w:rPr>
          <w:rFonts w:cstheme="minorHAnsi"/>
          <w:sz w:val="40"/>
          <w:szCs w:val="48"/>
          <w:rtl/>
        </w:rPr>
      </w:pPr>
      <w:r w:rsidRPr="009115B6">
        <w:rPr>
          <w:rFonts w:cstheme="minorHAnsi" w:hint="cs"/>
          <w:sz w:val="40"/>
          <w:szCs w:val="48"/>
          <w:rtl/>
        </w:rPr>
        <w:t>הפקולטה למדעי ההנדסה</w:t>
      </w:r>
    </w:p>
    <w:p w14:paraId="577E142F" w14:textId="77777777" w:rsidR="00A25E80" w:rsidRPr="009115B6" w:rsidRDefault="00A25E80" w:rsidP="001D18A7">
      <w:pPr>
        <w:jc w:val="center"/>
        <w:rPr>
          <w:rFonts w:cstheme="minorHAnsi"/>
          <w:sz w:val="32"/>
          <w:szCs w:val="40"/>
          <w:rtl/>
        </w:rPr>
      </w:pPr>
      <w:r w:rsidRPr="009115B6">
        <w:rPr>
          <w:rFonts w:cstheme="minorHAnsi" w:hint="cs"/>
          <w:sz w:val="32"/>
          <w:szCs w:val="40"/>
          <w:rtl/>
        </w:rPr>
        <w:t>המחלקה להנדסת תעשיה וניהול</w:t>
      </w:r>
    </w:p>
    <w:p w14:paraId="1BCC1F19" w14:textId="77777777" w:rsidR="00A25E80" w:rsidRPr="00A25E80" w:rsidRDefault="00A25E80" w:rsidP="001D18A7">
      <w:pPr>
        <w:bidi w:val="0"/>
        <w:spacing w:line="360" w:lineRule="auto"/>
        <w:jc w:val="center"/>
        <w:rPr>
          <w:rFonts w:cstheme="minorHAnsi"/>
          <w:b/>
          <w:bCs/>
          <w:color w:val="4472C4" w:themeColor="accent1"/>
          <w:sz w:val="48"/>
          <w:szCs w:val="48"/>
        </w:rPr>
      </w:pPr>
    </w:p>
    <w:p w14:paraId="00D1D3C2" w14:textId="77777777" w:rsidR="00A25E80" w:rsidRPr="00D1736D" w:rsidRDefault="00A25E80" w:rsidP="001D18A7">
      <w:pPr>
        <w:bidi w:val="0"/>
        <w:spacing w:line="360" w:lineRule="auto"/>
        <w:jc w:val="center"/>
        <w:rPr>
          <w:rFonts w:cstheme="minorHAnsi"/>
          <w:b/>
          <w:bCs/>
          <w:color w:val="4472C4" w:themeColor="accent1"/>
          <w:sz w:val="48"/>
          <w:szCs w:val="48"/>
          <w:lang w:val="en-GB"/>
        </w:rPr>
      </w:pPr>
      <w:r>
        <w:rPr>
          <w:rFonts w:cstheme="minorHAnsi" w:hint="cs"/>
          <w:b/>
          <w:bCs/>
          <w:color w:val="4472C4" w:themeColor="accent1"/>
          <w:sz w:val="48"/>
          <w:szCs w:val="48"/>
          <w:rtl/>
          <w:lang w:val="en-GB"/>
        </w:rPr>
        <w:t>הערכת יבול של שדה מלונים  באמצעות  תמונות אוויר שצולמו בעזרת כטב"ם תוך שימוש בלמידה ועמוקה</w:t>
      </w:r>
    </w:p>
    <w:p w14:paraId="3A1CCC9C" w14:textId="04EAD50A" w:rsidR="00A25E80" w:rsidRDefault="00F54862" w:rsidP="001D18A7">
      <w:pPr>
        <w:jc w:val="center"/>
        <w:rPr>
          <w:rFonts w:cstheme="minorHAnsi"/>
          <w:sz w:val="32"/>
          <w:szCs w:val="32"/>
          <w:rtl/>
        </w:rPr>
      </w:pPr>
      <w:r>
        <w:rPr>
          <w:rFonts w:cstheme="minorHAnsi" w:hint="cs"/>
          <w:sz w:val="32"/>
          <w:szCs w:val="32"/>
          <w:rtl/>
        </w:rPr>
        <w:t xml:space="preserve">           </w:t>
      </w:r>
      <w:r w:rsidR="00A25E80">
        <w:rPr>
          <w:rFonts w:cstheme="minorHAnsi" w:hint="cs"/>
          <w:sz w:val="32"/>
          <w:szCs w:val="32"/>
          <w:rtl/>
        </w:rPr>
        <w:t>שם: אהרון קלנטר</w:t>
      </w:r>
    </w:p>
    <w:p w14:paraId="7EF58E92" w14:textId="062EAAF6" w:rsidR="00F54862" w:rsidRDefault="00A25E80" w:rsidP="001D18A7">
      <w:pPr>
        <w:jc w:val="center"/>
        <w:rPr>
          <w:rFonts w:cstheme="minorHAnsi"/>
          <w:sz w:val="32"/>
          <w:szCs w:val="32"/>
          <w:rtl/>
        </w:rPr>
      </w:pPr>
      <w:r>
        <w:rPr>
          <w:rFonts w:cstheme="minorHAnsi" w:hint="cs"/>
          <w:sz w:val="32"/>
          <w:szCs w:val="32"/>
          <w:rtl/>
        </w:rPr>
        <w:t>מנחה</w:t>
      </w:r>
      <w:r w:rsidR="00F54862">
        <w:rPr>
          <w:rFonts w:cstheme="minorHAnsi" w:hint="cs"/>
          <w:sz w:val="32"/>
          <w:szCs w:val="32"/>
          <w:rtl/>
        </w:rPr>
        <w:t xml:space="preserve"> אדקמי </w:t>
      </w:r>
      <w:r>
        <w:rPr>
          <w:rFonts w:cstheme="minorHAnsi" w:hint="cs"/>
          <w:sz w:val="32"/>
          <w:szCs w:val="32"/>
          <w:rtl/>
        </w:rPr>
        <w:t xml:space="preserve">: </w:t>
      </w:r>
      <w:r w:rsidR="00F54862">
        <w:rPr>
          <w:rFonts w:cstheme="minorHAnsi" w:hint="cs"/>
          <w:sz w:val="32"/>
          <w:szCs w:val="32"/>
          <w:rtl/>
        </w:rPr>
        <w:t>פרופ' יעל אידן</w:t>
      </w:r>
    </w:p>
    <w:p w14:paraId="4761655A" w14:textId="75FD24F3" w:rsidR="0042331E" w:rsidRDefault="0042331E" w:rsidP="001D18A7">
      <w:pPr>
        <w:jc w:val="center"/>
        <w:rPr>
          <w:rFonts w:cstheme="minorHAnsi"/>
          <w:sz w:val="32"/>
          <w:szCs w:val="32"/>
          <w:rtl/>
        </w:rPr>
      </w:pPr>
      <w:r>
        <w:rPr>
          <w:rFonts w:cstheme="minorHAnsi" w:hint="cs"/>
          <w:sz w:val="32"/>
          <w:szCs w:val="32"/>
          <w:rtl/>
        </w:rPr>
        <w:t xml:space="preserve">                       דר' יפתח קלפ</w:t>
      </w:r>
    </w:p>
    <w:p w14:paraId="03A39A4B" w14:textId="2E0F4DB1" w:rsidR="00F54862" w:rsidRDefault="00F54862" w:rsidP="001D18A7">
      <w:pPr>
        <w:jc w:val="center"/>
        <w:rPr>
          <w:rFonts w:cstheme="minorHAnsi"/>
          <w:sz w:val="32"/>
          <w:szCs w:val="32"/>
          <w:rtl/>
        </w:rPr>
      </w:pPr>
      <w:r>
        <w:rPr>
          <w:rFonts w:cstheme="minorHAnsi" w:hint="cs"/>
          <w:sz w:val="32"/>
          <w:szCs w:val="32"/>
          <w:rtl/>
        </w:rPr>
        <w:t xml:space="preserve">     ספטמבר, 2019</w:t>
      </w:r>
    </w:p>
    <w:p w14:paraId="7C996D4B" w14:textId="467E8C1E" w:rsidR="00F54862" w:rsidRDefault="00F54862" w:rsidP="001D18A7">
      <w:pPr>
        <w:jc w:val="center"/>
        <w:rPr>
          <w:rFonts w:cstheme="minorHAnsi"/>
          <w:sz w:val="32"/>
          <w:szCs w:val="32"/>
          <w:rtl/>
        </w:rPr>
      </w:pPr>
      <w:r>
        <w:rPr>
          <w:rFonts w:cstheme="minorHAnsi" w:hint="cs"/>
          <w:sz w:val="32"/>
          <w:szCs w:val="32"/>
          <w:rtl/>
        </w:rPr>
        <w:t xml:space="preserve">     אלול, התשע"ט</w:t>
      </w:r>
    </w:p>
    <w:p w14:paraId="7FD22659" w14:textId="3C16212A" w:rsidR="00F54862" w:rsidRDefault="00F54862" w:rsidP="001D18A7">
      <w:pPr>
        <w:jc w:val="center"/>
        <w:rPr>
          <w:rFonts w:cstheme="minorHAnsi"/>
          <w:sz w:val="32"/>
          <w:szCs w:val="32"/>
          <w:rtl/>
        </w:rPr>
      </w:pPr>
    </w:p>
    <w:p w14:paraId="38031369" w14:textId="690C8419" w:rsidR="00F54862" w:rsidRDefault="00F54862" w:rsidP="001D18A7">
      <w:pPr>
        <w:jc w:val="center"/>
        <w:rPr>
          <w:rFonts w:cstheme="minorHAnsi"/>
          <w:sz w:val="32"/>
          <w:szCs w:val="32"/>
          <w:rtl/>
        </w:rPr>
      </w:pPr>
    </w:p>
    <w:p w14:paraId="2034B4EF" w14:textId="77777777" w:rsidR="00F54862" w:rsidRDefault="00F54862" w:rsidP="001D18A7">
      <w:pPr>
        <w:jc w:val="center"/>
        <w:rPr>
          <w:rFonts w:cstheme="minorHAnsi"/>
          <w:sz w:val="32"/>
          <w:szCs w:val="32"/>
          <w:rtl/>
        </w:rPr>
      </w:pPr>
    </w:p>
    <w:p w14:paraId="14C431CD" w14:textId="2C17C765" w:rsidR="00F54862" w:rsidRPr="00F54862" w:rsidRDefault="00F54862" w:rsidP="001D18A7">
      <w:pPr>
        <w:rPr>
          <w:rFonts w:cstheme="minorHAnsi"/>
          <w:sz w:val="28"/>
          <w:szCs w:val="28"/>
          <w:rtl/>
        </w:rPr>
      </w:pPr>
      <w:r w:rsidRPr="00F54862">
        <w:rPr>
          <w:rFonts w:cs="Calibri"/>
          <w:sz w:val="28"/>
          <w:szCs w:val="28"/>
          <w:rtl/>
        </w:rPr>
        <w:t>חתימת המחבר:</w:t>
      </w:r>
      <w:r w:rsidRPr="00F54862">
        <w:rPr>
          <w:rFonts w:cs="Calibri" w:hint="cs"/>
          <w:sz w:val="28"/>
          <w:szCs w:val="28"/>
          <w:rtl/>
        </w:rPr>
        <w:t xml:space="preserve"> ....</w:t>
      </w:r>
      <w:r w:rsidRPr="00F54862">
        <w:rPr>
          <w:rFonts w:cs="Calibri"/>
          <w:sz w:val="28"/>
          <w:szCs w:val="28"/>
          <w:rtl/>
        </w:rPr>
        <w:t>.................................</w:t>
      </w:r>
      <w:r>
        <w:rPr>
          <w:rFonts w:cs="Calibri" w:hint="cs"/>
          <w:sz w:val="28"/>
          <w:szCs w:val="28"/>
          <w:rtl/>
        </w:rPr>
        <w:t xml:space="preserve">.............. </w:t>
      </w:r>
      <w:r w:rsidRPr="00F54862">
        <w:rPr>
          <w:rFonts w:cs="Calibri"/>
          <w:sz w:val="28"/>
          <w:szCs w:val="28"/>
          <w:rtl/>
        </w:rPr>
        <w:t>תאריך: ..............................</w:t>
      </w:r>
    </w:p>
    <w:p w14:paraId="45B74802" w14:textId="67C12B1C" w:rsidR="00F54862" w:rsidRDefault="00F54862" w:rsidP="001D18A7">
      <w:pPr>
        <w:rPr>
          <w:rFonts w:cs="Calibri"/>
          <w:sz w:val="28"/>
          <w:szCs w:val="28"/>
          <w:rtl/>
        </w:rPr>
      </w:pPr>
      <w:r w:rsidRPr="00F54862">
        <w:rPr>
          <w:rFonts w:cs="Calibri"/>
          <w:sz w:val="28"/>
          <w:szCs w:val="28"/>
          <w:rtl/>
        </w:rPr>
        <w:t xml:space="preserve">אישור המנחה: </w:t>
      </w:r>
      <w:r w:rsidRPr="00F54862">
        <w:rPr>
          <w:rFonts w:cs="Calibri" w:hint="cs"/>
          <w:sz w:val="28"/>
          <w:szCs w:val="28"/>
          <w:rtl/>
        </w:rPr>
        <w:t xml:space="preserve">  ....</w:t>
      </w:r>
      <w:r w:rsidRPr="00F54862">
        <w:rPr>
          <w:rFonts w:cs="Calibri"/>
          <w:sz w:val="28"/>
          <w:szCs w:val="28"/>
          <w:rtl/>
        </w:rPr>
        <w:t>.................................</w:t>
      </w:r>
      <w:r>
        <w:rPr>
          <w:rFonts w:cs="Calibri" w:hint="cs"/>
          <w:sz w:val="28"/>
          <w:szCs w:val="28"/>
          <w:rtl/>
        </w:rPr>
        <w:t xml:space="preserve">.............. </w:t>
      </w:r>
      <w:r w:rsidRPr="00F54862">
        <w:rPr>
          <w:rFonts w:cs="Calibri"/>
          <w:sz w:val="28"/>
          <w:szCs w:val="28"/>
          <w:rtl/>
        </w:rPr>
        <w:t>תאריך: ..............................</w:t>
      </w:r>
    </w:p>
    <w:p w14:paraId="789FC6A8" w14:textId="2495140B" w:rsidR="0042331E" w:rsidRPr="00F54862" w:rsidRDefault="0042331E" w:rsidP="001D18A7">
      <w:pPr>
        <w:rPr>
          <w:rFonts w:cstheme="minorHAnsi"/>
          <w:sz w:val="28"/>
          <w:szCs w:val="28"/>
          <w:rtl/>
        </w:rPr>
      </w:pPr>
      <w:r w:rsidRPr="00F54862">
        <w:rPr>
          <w:rFonts w:cs="Calibri"/>
          <w:sz w:val="28"/>
          <w:szCs w:val="28"/>
          <w:rtl/>
        </w:rPr>
        <w:t xml:space="preserve">אישור המנחה: </w:t>
      </w:r>
      <w:r w:rsidRPr="00F54862">
        <w:rPr>
          <w:rFonts w:cs="Calibri" w:hint="cs"/>
          <w:sz w:val="28"/>
          <w:szCs w:val="28"/>
          <w:rtl/>
        </w:rPr>
        <w:t xml:space="preserve">  ....</w:t>
      </w:r>
      <w:r w:rsidRPr="00F54862">
        <w:rPr>
          <w:rFonts w:cs="Calibri"/>
          <w:sz w:val="28"/>
          <w:szCs w:val="28"/>
          <w:rtl/>
        </w:rPr>
        <w:t>.................................</w:t>
      </w:r>
      <w:r>
        <w:rPr>
          <w:rFonts w:cs="Calibri" w:hint="cs"/>
          <w:sz w:val="28"/>
          <w:szCs w:val="28"/>
          <w:rtl/>
        </w:rPr>
        <w:t xml:space="preserve">.............. </w:t>
      </w:r>
      <w:r w:rsidRPr="00F54862">
        <w:rPr>
          <w:rFonts w:cs="Calibri"/>
          <w:sz w:val="28"/>
          <w:szCs w:val="28"/>
          <w:rtl/>
        </w:rPr>
        <w:t>תאריך: ..............................</w:t>
      </w:r>
    </w:p>
    <w:p w14:paraId="1805B5D8" w14:textId="0A763E0C" w:rsidR="00A25E80" w:rsidRPr="00F54862" w:rsidRDefault="00F54862" w:rsidP="001D18A7">
      <w:pPr>
        <w:rPr>
          <w:rFonts w:cstheme="minorHAnsi"/>
          <w:sz w:val="28"/>
          <w:szCs w:val="28"/>
        </w:rPr>
      </w:pPr>
      <w:r w:rsidRPr="00F54862">
        <w:rPr>
          <w:rFonts w:cs="Calibri"/>
          <w:sz w:val="28"/>
          <w:szCs w:val="28"/>
          <w:rtl/>
        </w:rPr>
        <w:t>אישור יו"ר ועדת תואר שני מחלקתית: ..................... תאריך: ..............................</w:t>
      </w:r>
    </w:p>
    <w:p w14:paraId="7DE2574B" w14:textId="77777777" w:rsidR="00A25E80" w:rsidRPr="00F54862" w:rsidRDefault="00A25E80" w:rsidP="001D18A7">
      <w:pPr>
        <w:bidi w:val="0"/>
        <w:spacing w:line="360" w:lineRule="auto"/>
        <w:jc w:val="center"/>
        <w:rPr>
          <w:rFonts w:cstheme="minorHAnsi"/>
        </w:rPr>
      </w:pPr>
    </w:p>
    <w:p w14:paraId="6237BA27" w14:textId="75371125" w:rsidR="00643606" w:rsidRDefault="00643606" w:rsidP="001D18A7">
      <w:pPr>
        <w:rPr>
          <w:rFonts w:eastAsia="Century" w:cstheme="minorHAnsi"/>
          <w:sz w:val="23"/>
          <w:szCs w:val="23"/>
          <w:rtl/>
          <w:lang w:val="en-GB"/>
        </w:rPr>
      </w:pPr>
    </w:p>
    <w:p w14:paraId="5C99C0E2" w14:textId="11899577" w:rsidR="00F54862" w:rsidRDefault="00F54862" w:rsidP="001D18A7">
      <w:pPr>
        <w:rPr>
          <w:rFonts w:eastAsia="Century" w:cstheme="minorHAnsi"/>
          <w:sz w:val="23"/>
          <w:szCs w:val="23"/>
          <w:rtl/>
          <w:lang w:val="en-GB"/>
        </w:rPr>
      </w:pPr>
    </w:p>
    <w:p w14:paraId="6637B744" w14:textId="027E9F06" w:rsidR="00F54862" w:rsidRDefault="00F54862" w:rsidP="001D18A7">
      <w:pPr>
        <w:rPr>
          <w:rFonts w:eastAsia="Century" w:cstheme="minorHAnsi"/>
          <w:sz w:val="23"/>
          <w:szCs w:val="23"/>
          <w:rtl/>
          <w:lang w:val="en-GB"/>
        </w:rPr>
      </w:pPr>
    </w:p>
    <w:p w14:paraId="4EA74B32" w14:textId="11692DDA" w:rsidR="00F54862" w:rsidRDefault="005D22C6" w:rsidP="001D18A7">
      <w:pPr>
        <w:autoSpaceDE w:val="0"/>
        <w:autoSpaceDN w:val="0"/>
        <w:adjustRightInd w:val="0"/>
        <w:spacing w:after="0" w:line="276" w:lineRule="auto"/>
        <w:rPr>
          <w:rFonts w:cstheme="minorHAnsi"/>
          <w:sz w:val="41"/>
          <w:szCs w:val="41"/>
          <w:rtl/>
        </w:rPr>
      </w:pPr>
      <w:r w:rsidRPr="005D22C6">
        <w:rPr>
          <w:rFonts w:cstheme="minorHAnsi" w:hint="cs"/>
          <w:sz w:val="41"/>
          <w:szCs w:val="41"/>
          <w:rtl/>
        </w:rPr>
        <w:t>תקציר</w:t>
      </w:r>
    </w:p>
    <w:p w14:paraId="0B10CDA1" w14:textId="1F9F893A" w:rsidR="009A5625" w:rsidRDefault="009A5625" w:rsidP="001D18A7">
      <w:pPr>
        <w:autoSpaceDE w:val="0"/>
        <w:autoSpaceDN w:val="0"/>
        <w:adjustRightInd w:val="0"/>
        <w:spacing w:after="0" w:line="276" w:lineRule="auto"/>
        <w:jc w:val="both"/>
        <w:rPr>
          <w:rFonts w:cstheme="minorHAnsi"/>
          <w:sz w:val="23"/>
          <w:szCs w:val="23"/>
          <w:rtl/>
        </w:rPr>
      </w:pPr>
      <w:r w:rsidRPr="009A5625">
        <w:rPr>
          <w:rFonts w:cs="Calibri"/>
          <w:sz w:val="23"/>
          <w:szCs w:val="23"/>
          <w:rtl/>
        </w:rPr>
        <w:t xml:space="preserve">תזה זו </w:t>
      </w:r>
      <w:r>
        <w:rPr>
          <w:rFonts w:cs="Calibri" w:hint="cs"/>
          <w:sz w:val="23"/>
          <w:szCs w:val="23"/>
          <w:rtl/>
        </w:rPr>
        <w:t>עוסקת</w:t>
      </w:r>
      <w:r w:rsidRPr="009A5625">
        <w:rPr>
          <w:rFonts w:cs="Calibri"/>
          <w:sz w:val="23"/>
          <w:szCs w:val="23"/>
          <w:rtl/>
        </w:rPr>
        <w:t xml:space="preserve"> בפיתוח </w:t>
      </w:r>
      <w:r w:rsidR="00FD3B66">
        <w:rPr>
          <w:rFonts w:cs="Calibri" w:hint="cs"/>
          <w:sz w:val="23"/>
          <w:szCs w:val="23"/>
          <w:rtl/>
        </w:rPr>
        <w:t>מערכת ל</w:t>
      </w:r>
      <w:r w:rsidRPr="009A5625">
        <w:rPr>
          <w:rFonts w:cs="Calibri"/>
          <w:sz w:val="23"/>
          <w:szCs w:val="23"/>
          <w:rtl/>
        </w:rPr>
        <w:t xml:space="preserve">אומדן </w:t>
      </w:r>
      <w:r w:rsidR="00FD3B66">
        <w:rPr>
          <w:rFonts w:cs="Calibri" w:hint="cs"/>
          <w:sz w:val="23"/>
          <w:szCs w:val="23"/>
          <w:rtl/>
        </w:rPr>
        <w:t>תנובת שדה</w:t>
      </w:r>
      <w:r w:rsidRPr="009A5625">
        <w:rPr>
          <w:rFonts w:cs="Calibri"/>
          <w:sz w:val="23"/>
          <w:szCs w:val="23"/>
          <w:rtl/>
        </w:rPr>
        <w:t xml:space="preserve"> מלונים בסביבה חקלאית באמצעות תמונות צבע </w:t>
      </w:r>
      <w:r>
        <w:rPr>
          <w:rFonts w:cs="Calibri" w:hint="cs"/>
          <w:sz w:val="23"/>
          <w:szCs w:val="23"/>
          <w:rtl/>
        </w:rPr>
        <w:t>שצולמו</w:t>
      </w:r>
      <w:r w:rsidRPr="009A5625">
        <w:rPr>
          <w:rFonts w:cs="Calibri"/>
          <w:sz w:val="23"/>
          <w:szCs w:val="23"/>
          <w:rtl/>
        </w:rPr>
        <w:t xml:space="preserve"> ממצלמה דיגיטלית המותקנת על </w:t>
      </w:r>
      <w:r>
        <w:rPr>
          <w:rFonts w:cs="Calibri" w:hint="cs"/>
          <w:sz w:val="23"/>
          <w:szCs w:val="23"/>
          <w:rtl/>
        </w:rPr>
        <w:t>כלי</w:t>
      </w:r>
      <w:r w:rsidRPr="009A5625">
        <w:rPr>
          <w:rFonts w:cs="Calibri"/>
          <w:sz w:val="23"/>
          <w:szCs w:val="23"/>
          <w:rtl/>
        </w:rPr>
        <w:t xml:space="preserve"> </w:t>
      </w:r>
      <w:r>
        <w:rPr>
          <w:rFonts w:cs="Calibri" w:hint="cs"/>
          <w:sz w:val="23"/>
          <w:szCs w:val="23"/>
          <w:rtl/>
        </w:rPr>
        <w:t>טייס</w:t>
      </w:r>
      <w:r w:rsidRPr="009A5625">
        <w:rPr>
          <w:rFonts w:cs="Calibri"/>
          <w:sz w:val="23"/>
          <w:szCs w:val="23"/>
          <w:rtl/>
        </w:rPr>
        <w:t xml:space="preserve"> בלתי מאויש. המערכת מקבלת כקלט תמונת </w:t>
      </w:r>
      <w:r w:rsidRPr="009A5625">
        <w:rPr>
          <w:rFonts w:cstheme="minorHAnsi"/>
          <w:sz w:val="23"/>
          <w:szCs w:val="23"/>
        </w:rPr>
        <w:t>RGB</w:t>
      </w:r>
      <w:r w:rsidRPr="009A5625">
        <w:rPr>
          <w:rFonts w:cs="Calibri"/>
          <w:sz w:val="23"/>
          <w:szCs w:val="23"/>
          <w:rtl/>
        </w:rPr>
        <w:t xml:space="preserve"> אווירית של שדה מלו</w:t>
      </w:r>
      <w:r w:rsidR="00FD3B66">
        <w:rPr>
          <w:rFonts w:cs="Calibri" w:hint="cs"/>
          <w:sz w:val="23"/>
          <w:szCs w:val="23"/>
          <w:rtl/>
        </w:rPr>
        <w:t>נים</w:t>
      </w:r>
      <w:r w:rsidRPr="009A5625">
        <w:rPr>
          <w:rFonts w:cs="Calibri"/>
          <w:sz w:val="23"/>
          <w:szCs w:val="23"/>
          <w:rtl/>
        </w:rPr>
        <w:t>, והפלט הוא דו</w:t>
      </w:r>
      <w:r w:rsidR="00FD3B66">
        <w:rPr>
          <w:rFonts w:cs="Calibri" w:hint="cs"/>
          <w:sz w:val="23"/>
          <w:szCs w:val="23"/>
          <w:rtl/>
        </w:rPr>
        <w:t>"</w:t>
      </w:r>
      <w:r w:rsidRPr="009A5625">
        <w:rPr>
          <w:rFonts w:cs="Calibri"/>
          <w:sz w:val="23"/>
          <w:szCs w:val="23"/>
          <w:rtl/>
        </w:rPr>
        <w:t>ח הכולל את המיקו</w:t>
      </w:r>
      <w:r w:rsidR="00FD3B66">
        <w:rPr>
          <w:rFonts w:cs="Calibri" w:hint="cs"/>
          <w:sz w:val="23"/>
          <w:szCs w:val="23"/>
          <w:rtl/>
        </w:rPr>
        <w:t>מו</w:t>
      </w:r>
      <w:r w:rsidRPr="009A5625">
        <w:rPr>
          <w:rFonts w:cs="Calibri"/>
          <w:sz w:val="23"/>
          <w:szCs w:val="23"/>
          <w:rtl/>
        </w:rPr>
        <w:t xml:space="preserve"> של כל מלון ומשקלו המשוער.</w:t>
      </w:r>
    </w:p>
    <w:p w14:paraId="3071A618" w14:textId="17701CE0" w:rsidR="007B49D8" w:rsidRDefault="00FD3B66" w:rsidP="001D18A7">
      <w:pPr>
        <w:autoSpaceDE w:val="0"/>
        <w:autoSpaceDN w:val="0"/>
        <w:adjustRightInd w:val="0"/>
        <w:spacing w:after="0" w:line="276" w:lineRule="auto"/>
        <w:jc w:val="both"/>
        <w:rPr>
          <w:rFonts w:cs="Calibri"/>
          <w:sz w:val="23"/>
          <w:szCs w:val="23"/>
          <w:rtl/>
        </w:rPr>
      </w:pPr>
      <w:r w:rsidRPr="00FD3B66">
        <w:rPr>
          <w:rFonts w:cs="Calibri"/>
          <w:sz w:val="23"/>
          <w:szCs w:val="23"/>
          <w:rtl/>
        </w:rPr>
        <w:t xml:space="preserve">אחת המניעים ליישום מערכת </w:t>
      </w:r>
      <w:r w:rsidR="007B49D8">
        <w:rPr>
          <w:rFonts w:cs="Calibri" w:hint="cs"/>
          <w:sz w:val="23"/>
          <w:szCs w:val="23"/>
          <w:rtl/>
        </w:rPr>
        <w:t>הנ"ל</w:t>
      </w:r>
      <w:r w:rsidRPr="00FD3B66">
        <w:rPr>
          <w:rFonts w:cs="Calibri"/>
          <w:sz w:val="23"/>
          <w:szCs w:val="23"/>
          <w:rtl/>
        </w:rPr>
        <w:t xml:space="preserve"> קשורה לעובדה שאומדן </w:t>
      </w:r>
      <w:r>
        <w:rPr>
          <w:rFonts w:cs="Calibri" w:hint="cs"/>
          <w:sz w:val="23"/>
          <w:szCs w:val="23"/>
          <w:rtl/>
        </w:rPr>
        <w:t>תנובת</w:t>
      </w:r>
      <w:r w:rsidRPr="00FD3B66">
        <w:rPr>
          <w:rFonts w:cs="Calibri"/>
          <w:sz w:val="23"/>
          <w:szCs w:val="23"/>
          <w:rtl/>
        </w:rPr>
        <w:t xml:space="preserve"> </w:t>
      </w:r>
      <w:r>
        <w:rPr>
          <w:rFonts w:cs="Calibri" w:hint="cs"/>
          <w:sz w:val="23"/>
          <w:szCs w:val="23"/>
          <w:rtl/>
        </w:rPr>
        <w:t xml:space="preserve">השדה </w:t>
      </w:r>
      <w:r w:rsidRPr="00FD3B66">
        <w:rPr>
          <w:rFonts w:cs="Calibri"/>
          <w:sz w:val="23"/>
          <w:szCs w:val="23"/>
          <w:rtl/>
        </w:rPr>
        <w:t xml:space="preserve">לפני הקטיף נחשב כמשימה עתירת עבודה, </w:t>
      </w:r>
      <w:r w:rsidR="007B49D8">
        <w:rPr>
          <w:rFonts w:cs="Calibri" w:hint="cs"/>
          <w:sz w:val="23"/>
          <w:szCs w:val="23"/>
          <w:rtl/>
        </w:rPr>
        <w:t>וזאת מכוון</w:t>
      </w:r>
      <w:r w:rsidRPr="00FD3B66">
        <w:rPr>
          <w:rFonts w:cs="Calibri"/>
          <w:sz w:val="23"/>
          <w:szCs w:val="23"/>
          <w:rtl/>
        </w:rPr>
        <w:t xml:space="preserve"> ש</w:t>
      </w:r>
      <w:r w:rsidR="007B49D8">
        <w:rPr>
          <w:rFonts w:cs="Calibri" w:hint="cs"/>
          <w:sz w:val="23"/>
          <w:szCs w:val="23"/>
          <w:rtl/>
        </w:rPr>
        <w:t>נדרש לבצע</w:t>
      </w:r>
      <w:r w:rsidR="007B49D8" w:rsidRPr="007B49D8">
        <w:rPr>
          <w:rFonts w:cs="Calibri"/>
          <w:sz w:val="23"/>
          <w:szCs w:val="23"/>
          <w:rtl/>
        </w:rPr>
        <w:t xml:space="preserve"> </w:t>
      </w:r>
      <w:r w:rsidR="007B49D8">
        <w:rPr>
          <w:rFonts w:cs="Calibri" w:hint="cs"/>
          <w:sz w:val="23"/>
          <w:szCs w:val="23"/>
          <w:rtl/>
        </w:rPr>
        <w:t>הערכת יבול</w:t>
      </w:r>
      <w:r w:rsidR="00C80DBA">
        <w:rPr>
          <w:rFonts w:cs="Calibri" w:hint="cs"/>
          <w:sz w:val="23"/>
          <w:szCs w:val="23"/>
          <w:rtl/>
        </w:rPr>
        <w:t xml:space="preserve"> </w:t>
      </w:r>
      <w:r w:rsidR="007B49D8">
        <w:rPr>
          <w:rFonts w:cs="Calibri" w:hint="cs"/>
          <w:sz w:val="23"/>
          <w:szCs w:val="23"/>
          <w:rtl/>
        </w:rPr>
        <w:t>מפורטת ומדויקת עבור כל</w:t>
      </w:r>
      <w:r w:rsidR="007B49D8" w:rsidRPr="007B49D8">
        <w:rPr>
          <w:rFonts w:cs="Calibri"/>
          <w:sz w:val="23"/>
          <w:szCs w:val="23"/>
          <w:rtl/>
        </w:rPr>
        <w:t xml:space="preserve"> </w:t>
      </w:r>
      <w:r w:rsidR="007B49D8">
        <w:rPr>
          <w:rFonts w:cs="Calibri" w:hint="cs"/>
          <w:sz w:val="23"/>
          <w:szCs w:val="23"/>
          <w:rtl/>
        </w:rPr>
        <w:t>מלון בנפרד, תוך התחייסות ל</w:t>
      </w:r>
      <w:r w:rsidR="007B49D8" w:rsidRPr="007B49D8">
        <w:rPr>
          <w:rFonts w:cs="Calibri"/>
          <w:sz w:val="23"/>
          <w:szCs w:val="23"/>
          <w:rtl/>
        </w:rPr>
        <w:t xml:space="preserve">מידות </w:t>
      </w:r>
      <w:r w:rsidR="007B49D8">
        <w:rPr>
          <w:rFonts w:cs="Calibri" w:hint="cs"/>
          <w:sz w:val="23"/>
          <w:szCs w:val="23"/>
          <w:rtl/>
        </w:rPr>
        <w:t>המדויקות</w:t>
      </w:r>
      <w:r w:rsidR="007B49D8" w:rsidRPr="007B49D8">
        <w:rPr>
          <w:rFonts w:cs="Calibri"/>
          <w:sz w:val="23"/>
          <w:szCs w:val="23"/>
          <w:rtl/>
        </w:rPr>
        <w:t xml:space="preserve"> של גודל</w:t>
      </w:r>
      <w:r w:rsidR="00911799">
        <w:rPr>
          <w:rFonts w:cs="Calibri" w:hint="cs"/>
          <w:sz w:val="23"/>
          <w:szCs w:val="23"/>
          <w:rtl/>
        </w:rPr>
        <w:t xml:space="preserve">ו </w:t>
      </w:r>
      <w:r w:rsidR="007B49D8" w:rsidRPr="007B49D8">
        <w:rPr>
          <w:rFonts w:cs="Calibri"/>
          <w:sz w:val="23"/>
          <w:szCs w:val="23"/>
          <w:rtl/>
        </w:rPr>
        <w:t>ומיקו</w:t>
      </w:r>
      <w:r w:rsidR="007B49D8">
        <w:rPr>
          <w:rFonts w:cs="Calibri" w:hint="cs"/>
          <w:sz w:val="23"/>
          <w:szCs w:val="23"/>
          <w:rtl/>
        </w:rPr>
        <w:t>מו בשדה</w:t>
      </w:r>
      <w:r w:rsidR="00911799">
        <w:rPr>
          <w:rFonts w:cs="Calibri" w:hint="cs"/>
          <w:sz w:val="23"/>
          <w:szCs w:val="23"/>
          <w:rtl/>
        </w:rPr>
        <w:t>.</w:t>
      </w:r>
    </w:p>
    <w:p w14:paraId="1E615E60" w14:textId="25FBE3AE" w:rsidR="00996F18" w:rsidRPr="00996F18" w:rsidRDefault="00911799" w:rsidP="001D18A7">
      <w:pPr>
        <w:pStyle w:val="PRAG"/>
        <w:bidi/>
        <w:spacing w:line="276" w:lineRule="auto"/>
        <w:jc w:val="both"/>
        <w:rPr>
          <w:rFonts w:asciiTheme="minorHAnsi" w:eastAsia="Century" w:hAnsiTheme="minorHAnsi" w:cs="Calibri"/>
          <w:noProof/>
          <w:sz w:val="23"/>
          <w:szCs w:val="23"/>
          <w:rtl/>
        </w:rPr>
      </w:pPr>
      <w:r w:rsidRPr="00911799">
        <w:rPr>
          <w:rFonts w:asciiTheme="minorHAnsi" w:eastAsia="Century" w:hAnsiTheme="minorHAnsi" w:cs="Calibri"/>
          <w:noProof/>
          <w:sz w:val="23"/>
          <w:szCs w:val="23"/>
          <w:rtl/>
        </w:rPr>
        <w:t xml:space="preserve">בעיית </w:t>
      </w:r>
      <w:r>
        <w:rPr>
          <w:rFonts w:asciiTheme="minorHAnsi" w:eastAsia="Century" w:hAnsiTheme="minorHAnsi" w:cs="Calibri" w:hint="cs"/>
          <w:noProof/>
          <w:sz w:val="23"/>
          <w:szCs w:val="23"/>
          <w:rtl/>
        </w:rPr>
        <w:t>זיהוי והערכת</w:t>
      </w:r>
      <w:r w:rsidRPr="00911799">
        <w:rPr>
          <w:rFonts w:asciiTheme="minorHAnsi" w:eastAsia="Century" w:hAnsiTheme="minorHAnsi" w:cs="Calibri"/>
          <w:noProof/>
          <w:sz w:val="23"/>
          <w:szCs w:val="23"/>
          <w:rtl/>
        </w:rPr>
        <w:t xml:space="preserve"> </w:t>
      </w:r>
      <w:r>
        <w:rPr>
          <w:rFonts w:asciiTheme="minorHAnsi" w:eastAsia="Century" w:hAnsiTheme="minorHAnsi" w:cs="Calibri" w:hint="cs"/>
          <w:noProof/>
          <w:sz w:val="23"/>
          <w:szCs w:val="23"/>
          <w:rtl/>
        </w:rPr>
        <w:t>תנובת השדה</w:t>
      </w:r>
      <w:r w:rsidRPr="00911799">
        <w:rPr>
          <w:rFonts w:asciiTheme="minorHAnsi" w:eastAsia="Century" w:hAnsiTheme="minorHAnsi" w:cs="Calibri"/>
          <w:noProof/>
          <w:sz w:val="23"/>
          <w:szCs w:val="23"/>
          <w:rtl/>
        </w:rPr>
        <w:t xml:space="preserve"> בסביבות חקלאיות ב</w:t>
      </w:r>
      <w:r>
        <w:rPr>
          <w:rFonts w:asciiTheme="minorHAnsi" w:eastAsia="Century" w:hAnsiTheme="minorHAnsi" w:cs="Calibri" w:hint="cs"/>
          <w:noProof/>
          <w:sz w:val="23"/>
          <w:szCs w:val="23"/>
          <w:rtl/>
        </w:rPr>
        <w:t xml:space="preserve">אמצעות </w:t>
      </w:r>
      <w:r w:rsidRPr="00911799">
        <w:rPr>
          <w:rFonts w:asciiTheme="minorHAnsi" w:eastAsia="Century" w:hAnsiTheme="minorHAnsi" w:cs="Calibri"/>
          <w:noProof/>
          <w:sz w:val="23"/>
          <w:szCs w:val="23"/>
          <w:rtl/>
        </w:rPr>
        <w:t xml:space="preserve">שיטות </w:t>
      </w:r>
      <w:r>
        <w:rPr>
          <w:rFonts w:asciiTheme="minorHAnsi" w:eastAsia="Century" w:hAnsiTheme="minorHAnsi" w:cs="Calibri" w:hint="cs"/>
          <w:noProof/>
          <w:sz w:val="23"/>
          <w:szCs w:val="23"/>
          <w:rtl/>
        </w:rPr>
        <w:t>ל</w:t>
      </w:r>
      <w:r w:rsidRPr="00911799">
        <w:rPr>
          <w:rFonts w:asciiTheme="minorHAnsi" w:eastAsia="Century" w:hAnsiTheme="minorHAnsi" w:cs="Calibri"/>
          <w:noProof/>
          <w:sz w:val="23"/>
          <w:szCs w:val="23"/>
          <w:rtl/>
        </w:rPr>
        <w:t>ראיי</w:t>
      </w:r>
      <w:r>
        <w:rPr>
          <w:rFonts w:asciiTheme="minorHAnsi" w:eastAsia="Century" w:hAnsiTheme="minorHAnsi" w:cs="Calibri" w:hint="cs"/>
          <w:noProof/>
          <w:sz w:val="23"/>
          <w:szCs w:val="23"/>
          <w:rtl/>
        </w:rPr>
        <w:t>ה</w:t>
      </w:r>
      <w:r w:rsidRPr="00911799">
        <w:rPr>
          <w:rFonts w:asciiTheme="minorHAnsi" w:eastAsia="Century" w:hAnsiTheme="minorHAnsi" w:cs="Calibri"/>
          <w:noProof/>
          <w:sz w:val="23"/>
          <w:szCs w:val="23"/>
          <w:rtl/>
        </w:rPr>
        <w:t xml:space="preserve"> מ</w:t>
      </w:r>
      <w:r>
        <w:rPr>
          <w:rFonts w:asciiTheme="minorHAnsi" w:eastAsia="Century" w:hAnsiTheme="minorHAnsi" w:cs="Calibri" w:hint="cs"/>
          <w:noProof/>
          <w:sz w:val="23"/>
          <w:szCs w:val="23"/>
          <w:rtl/>
        </w:rPr>
        <w:t>מו</w:t>
      </w:r>
      <w:r w:rsidRPr="00911799">
        <w:rPr>
          <w:rFonts w:asciiTheme="minorHAnsi" w:eastAsia="Century" w:hAnsiTheme="minorHAnsi" w:cs="Calibri"/>
          <w:noProof/>
          <w:sz w:val="23"/>
          <w:szCs w:val="23"/>
          <w:rtl/>
        </w:rPr>
        <w:t>חשב</w:t>
      </w:r>
      <w:r>
        <w:rPr>
          <w:rFonts w:asciiTheme="minorHAnsi" w:eastAsia="Century" w:hAnsiTheme="minorHAnsi" w:cs="Calibri" w:hint="cs"/>
          <w:noProof/>
          <w:sz w:val="23"/>
          <w:szCs w:val="23"/>
          <w:rtl/>
        </w:rPr>
        <w:t>ת</w:t>
      </w:r>
      <w:r w:rsidRPr="00911799">
        <w:rPr>
          <w:rFonts w:asciiTheme="minorHAnsi" w:eastAsia="Century" w:hAnsiTheme="minorHAnsi" w:cs="Calibri"/>
          <w:noProof/>
          <w:sz w:val="23"/>
          <w:szCs w:val="23"/>
          <w:rtl/>
        </w:rPr>
        <w:t xml:space="preserve"> נחקר</w:t>
      </w:r>
      <w:r>
        <w:rPr>
          <w:rFonts w:asciiTheme="minorHAnsi" w:eastAsia="Century" w:hAnsiTheme="minorHAnsi" w:cs="Calibri" w:hint="cs"/>
          <w:noProof/>
          <w:sz w:val="23"/>
          <w:szCs w:val="23"/>
          <w:rtl/>
        </w:rPr>
        <w:t>ו</w:t>
      </w:r>
      <w:r w:rsidRPr="00911799">
        <w:rPr>
          <w:rFonts w:asciiTheme="minorHAnsi" w:eastAsia="Century" w:hAnsiTheme="minorHAnsi" w:cs="Calibri"/>
          <w:noProof/>
          <w:sz w:val="23"/>
          <w:szCs w:val="23"/>
          <w:rtl/>
        </w:rPr>
        <w:t xml:space="preserve"> במשך עשור</w:t>
      </w:r>
      <w:r>
        <w:rPr>
          <w:rFonts w:asciiTheme="minorHAnsi" w:eastAsia="Century" w:hAnsiTheme="minorHAnsi" w:cs="Calibri" w:hint="cs"/>
          <w:noProof/>
          <w:sz w:val="23"/>
          <w:szCs w:val="23"/>
          <w:rtl/>
        </w:rPr>
        <w:t>ות שנים</w:t>
      </w:r>
      <w:r w:rsidRPr="00911799">
        <w:rPr>
          <w:rFonts w:asciiTheme="minorHAnsi" w:eastAsia="Century" w:hAnsiTheme="minorHAnsi" w:cstheme="minorHAnsi"/>
          <w:noProof/>
          <w:sz w:val="23"/>
          <w:szCs w:val="23"/>
          <w:lang w:bidi="en-US"/>
        </w:rPr>
        <w:t>.</w:t>
      </w:r>
      <w:r>
        <w:rPr>
          <w:rFonts w:asciiTheme="minorHAnsi" w:eastAsia="Century" w:hAnsiTheme="minorHAnsi" w:cstheme="minorHAnsi" w:hint="cs"/>
          <w:noProof/>
          <w:sz w:val="23"/>
          <w:szCs w:val="23"/>
          <w:rtl/>
        </w:rPr>
        <w:t xml:space="preserve"> </w:t>
      </w:r>
      <w:r>
        <w:rPr>
          <w:rFonts w:asciiTheme="minorHAnsi" w:eastAsia="Century" w:hAnsiTheme="minorHAnsi" w:cs="Calibri" w:hint="cs"/>
          <w:noProof/>
          <w:sz w:val="23"/>
          <w:szCs w:val="23"/>
          <w:rtl/>
        </w:rPr>
        <w:t>בשנים האחרונות, חלה התקדמות משמעותית בתחום הלמידה העמוקה</w:t>
      </w:r>
      <w:r w:rsidRPr="00911799">
        <w:rPr>
          <w:rFonts w:asciiTheme="minorHAnsi" w:eastAsia="Century" w:hAnsiTheme="minorHAnsi" w:cs="Calibri"/>
          <w:noProof/>
          <w:sz w:val="23"/>
          <w:szCs w:val="23"/>
          <w:rtl/>
        </w:rPr>
        <w:t xml:space="preserve"> </w:t>
      </w:r>
      <w:r>
        <w:rPr>
          <w:rFonts w:asciiTheme="minorHAnsi" w:eastAsia="Century" w:hAnsiTheme="minorHAnsi" w:cs="Calibri" w:hint="cs"/>
          <w:noProof/>
          <w:sz w:val="23"/>
          <w:szCs w:val="23"/>
          <w:rtl/>
        </w:rPr>
        <w:t xml:space="preserve">אשר הציגה </w:t>
      </w:r>
      <w:r w:rsidRPr="00911799">
        <w:rPr>
          <w:rFonts w:asciiTheme="minorHAnsi" w:eastAsia="Century" w:hAnsiTheme="minorHAnsi" w:cs="Calibri"/>
          <w:noProof/>
          <w:sz w:val="23"/>
          <w:szCs w:val="23"/>
          <w:rtl/>
        </w:rPr>
        <w:t>ביצועים מרשימים בפתרון בעיות רבות של איתור אובייקטים.</w:t>
      </w:r>
      <w:r>
        <w:rPr>
          <w:rFonts w:asciiTheme="minorHAnsi" w:eastAsia="Century" w:hAnsiTheme="minorHAnsi" w:cstheme="minorHAnsi" w:hint="cs"/>
          <w:noProof/>
          <w:sz w:val="23"/>
          <w:szCs w:val="23"/>
          <w:rtl/>
        </w:rPr>
        <w:t xml:space="preserve"> </w:t>
      </w:r>
      <w:r w:rsidR="00C80DBA">
        <w:rPr>
          <w:rFonts w:asciiTheme="minorHAnsi" w:eastAsia="Century" w:hAnsiTheme="minorHAnsi" w:cstheme="minorHAnsi" w:hint="cs"/>
          <w:noProof/>
          <w:sz w:val="23"/>
          <w:szCs w:val="23"/>
          <w:rtl/>
        </w:rPr>
        <w:t>י</w:t>
      </w:r>
      <w:r>
        <w:rPr>
          <w:rFonts w:asciiTheme="minorHAnsi" w:eastAsia="Century" w:hAnsiTheme="minorHAnsi" w:cs="Calibri" w:hint="cs"/>
          <w:noProof/>
          <w:sz w:val="23"/>
          <w:szCs w:val="23"/>
          <w:rtl/>
        </w:rPr>
        <w:t xml:space="preserve">חד </w:t>
      </w:r>
      <w:r w:rsidRPr="00911799">
        <w:rPr>
          <w:rFonts w:asciiTheme="minorHAnsi" w:eastAsia="Century" w:hAnsiTheme="minorHAnsi" w:cs="Calibri"/>
          <w:noProof/>
          <w:sz w:val="23"/>
          <w:szCs w:val="23"/>
          <w:rtl/>
        </w:rPr>
        <w:t xml:space="preserve">עם זאת, למרות המחקר הרחב בתחום זה, </w:t>
      </w:r>
      <w:r>
        <w:rPr>
          <w:rFonts w:asciiTheme="minorHAnsi" w:eastAsia="Century" w:hAnsiTheme="minorHAnsi" w:cs="Calibri" w:hint="cs"/>
          <w:noProof/>
          <w:sz w:val="23"/>
          <w:szCs w:val="23"/>
          <w:rtl/>
        </w:rPr>
        <w:t>מעט מאוד</w:t>
      </w:r>
      <w:r w:rsidRPr="00911799">
        <w:rPr>
          <w:rFonts w:asciiTheme="minorHAnsi" w:eastAsia="Century" w:hAnsiTheme="minorHAnsi" w:cs="Calibri"/>
          <w:noProof/>
          <w:sz w:val="23"/>
          <w:szCs w:val="23"/>
          <w:rtl/>
        </w:rPr>
        <w:t xml:space="preserve"> יישומים חקלאיים ממוסחרים משתמשים במודלים מבוססי ראייה ממוחשבת, </w:t>
      </w:r>
      <w:r w:rsidR="00C80DBA">
        <w:rPr>
          <w:rFonts w:asciiTheme="minorHAnsi" w:eastAsia="Century" w:hAnsiTheme="minorHAnsi" w:cs="Calibri" w:hint="cs"/>
          <w:noProof/>
          <w:sz w:val="23"/>
          <w:szCs w:val="23"/>
          <w:rtl/>
        </w:rPr>
        <w:t xml:space="preserve">וזאת </w:t>
      </w:r>
      <w:r w:rsidRPr="00911799">
        <w:rPr>
          <w:rFonts w:asciiTheme="minorHAnsi" w:eastAsia="Century" w:hAnsiTheme="minorHAnsi" w:cs="Calibri"/>
          <w:noProof/>
          <w:sz w:val="23"/>
          <w:szCs w:val="23"/>
          <w:rtl/>
        </w:rPr>
        <w:t xml:space="preserve">מכיוון </w:t>
      </w:r>
      <w:r>
        <w:rPr>
          <w:rFonts w:asciiTheme="minorHAnsi" w:eastAsia="Century" w:hAnsiTheme="minorHAnsi" w:cs="Calibri" w:hint="cs"/>
          <w:noProof/>
          <w:sz w:val="23"/>
          <w:szCs w:val="23"/>
          <w:rtl/>
        </w:rPr>
        <w:t>שזיהוי</w:t>
      </w:r>
      <w:r w:rsidRPr="00911799">
        <w:rPr>
          <w:rFonts w:asciiTheme="minorHAnsi" w:eastAsia="Century" w:hAnsiTheme="minorHAnsi" w:cs="Calibri"/>
          <w:noProof/>
          <w:sz w:val="23"/>
          <w:szCs w:val="23"/>
          <w:rtl/>
        </w:rPr>
        <w:t xml:space="preserve"> אובייקטים </w:t>
      </w:r>
      <w:r>
        <w:rPr>
          <w:rFonts w:asciiTheme="minorHAnsi" w:eastAsia="Century" w:hAnsiTheme="minorHAnsi" w:cs="Calibri" w:hint="cs"/>
          <w:noProof/>
          <w:sz w:val="23"/>
          <w:szCs w:val="23"/>
          <w:rtl/>
        </w:rPr>
        <w:t>ב</w:t>
      </w:r>
      <w:r w:rsidRPr="00911799">
        <w:rPr>
          <w:rFonts w:asciiTheme="minorHAnsi" w:eastAsia="Century" w:hAnsiTheme="minorHAnsi" w:cs="Calibri"/>
          <w:noProof/>
          <w:sz w:val="23"/>
          <w:szCs w:val="23"/>
          <w:rtl/>
        </w:rPr>
        <w:t>עולם האמיתי נחשב למשימה קשה</w:t>
      </w:r>
      <w:r w:rsidR="00C80DBA">
        <w:rPr>
          <w:rFonts w:asciiTheme="minorHAnsi" w:eastAsia="Century" w:hAnsiTheme="minorHAnsi" w:cs="Calibri" w:hint="cs"/>
          <w:noProof/>
          <w:sz w:val="23"/>
          <w:szCs w:val="23"/>
          <w:rtl/>
        </w:rPr>
        <w:t xml:space="preserve"> </w:t>
      </w:r>
      <w:r w:rsidRPr="00911799">
        <w:rPr>
          <w:rFonts w:asciiTheme="minorHAnsi" w:eastAsia="Century" w:hAnsiTheme="minorHAnsi" w:cs="Calibri"/>
          <w:noProof/>
          <w:sz w:val="23"/>
          <w:szCs w:val="23"/>
          <w:rtl/>
        </w:rPr>
        <w:t>במיוחד</w:t>
      </w:r>
      <w:r w:rsidR="00C80DBA">
        <w:rPr>
          <w:rFonts w:asciiTheme="minorHAnsi" w:eastAsia="Century" w:hAnsiTheme="minorHAnsi" w:cs="Calibri" w:hint="cs"/>
          <w:noProof/>
          <w:sz w:val="23"/>
          <w:szCs w:val="23"/>
          <w:rtl/>
        </w:rPr>
        <w:t xml:space="preserve">, ובפרט </w:t>
      </w:r>
      <w:r w:rsidRPr="00911799">
        <w:rPr>
          <w:rFonts w:asciiTheme="minorHAnsi" w:eastAsia="Century" w:hAnsiTheme="minorHAnsi" w:cs="Calibri"/>
          <w:noProof/>
          <w:sz w:val="23"/>
          <w:szCs w:val="23"/>
          <w:rtl/>
        </w:rPr>
        <w:t>בסביבה חקלאית מורכבת ולא מובנית.</w:t>
      </w:r>
      <w:r>
        <w:rPr>
          <w:rFonts w:asciiTheme="minorHAnsi" w:eastAsia="Century" w:hAnsiTheme="minorHAnsi" w:cs="Calibri" w:hint="cs"/>
          <w:noProof/>
          <w:sz w:val="23"/>
          <w:szCs w:val="23"/>
          <w:rtl/>
        </w:rPr>
        <w:t xml:space="preserve"> </w:t>
      </w:r>
      <w:r w:rsidRPr="00911799">
        <w:rPr>
          <w:rFonts w:asciiTheme="minorHAnsi" w:eastAsia="Century" w:hAnsiTheme="minorHAnsi" w:cs="Calibri"/>
          <w:noProof/>
          <w:sz w:val="23"/>
          <w:szCs w:val="23"/>
          <w:rtl/>
        </w:rPr>
        <w:t xml:space="preserve">בנוסף, חלק גדול מהעבודות שפורסמו </w:t>
      </w:r>
      <w:r>
        <w:rPr>
          <w:rFonts w:asciiTheme="minorHAnsi" w:eastAsia="Century" w:hAnsiTheme="minorHAnsi" w:cs="Calibri" w:hint="cs"/>
          <w:noProof/>
          <w:sz w:val="23"/>
          <w:szCs w:val="23"/>
          <w:rtl/>
        </w:rPr>
        <w:t xml:space="preserve">עד כה, </w:t>
      </w:r>
      <w:r w:rsidRPr="00911799">
        <w:rPr>
          <w:rFonts w:asciiTheme="minorHAnsi" w:eastAsia="Century" w:hAnsiTheme="minorHAnsi" w:cs="Calibri"/>
          <w:noProof/>
          <w:sz w:val="23"/>
          <w:szCs w:val="23"/>
          <w:rtl/>
        </w:rPr>
        <w:t xml:space="preserve">התמקדו בשיפור הדיוק של האלגוריתמים </w:t>
      </w:r>
      <w:r w:rsidR="00996F18">
        <w:rPr>
          <w:rFonts w:asciiTheme="minorHAnsi" w:eastAsia="Century" w:hAnsiTheme="minorHAnsi" w:cs="Calibri" w:hint="cs"/>
          <w:noProof/>
          <w:sz w:val="23"/>
          <w:szCs w:val="23"/>
          <w:rtl/>
        </w:rPr>
        <w:t xml:space="preserve">לזיהוי </w:t>
      </w:r>
      <w:r w:rsidRPr="00911799">
        <w:rPr>
          <w:rFonts w:asciiTheme="minorHAnsi" w:eastAsia="Century" w:hAnsiTheme="minorHAnsi" w:cs="Calibri"/>
          <w:noProof/>
          <w:sz w:val="23"/>
          <w:szCs w:val="23"/>
          <w:rtl/>
        </w:rPr>
        <w:t>מדויק</w:t>
      </w:r>
      <w:r w:rsidR="00996F18">
        <w:rPr>
          <w:rFonts w:asciiTheme="minorHAnsi" w:eastAsia="Century" w:hAnsiTheme="minorHAnsi" w:cs="Calibri" w:hint="cs"/>
          <w:noProof/>
          <w:sz w:val="23"/>
          <w:szCs w:val="23"/>
          <w:rtl/>
        </w:rPr>
        <w:t xml:space="preserve"> יותר של כמות</w:t>
      </w:r>
      <w:r w:rsidRPr="00911799">
        <w:rPr>
          <w:rFonts w:asciiTheme="minorHAnsi" w:eastAsia="Century" w:hAnsiTheme="minorHAnsi" w:cs="Calibri"/>
          <w:noProof/>
          <w:sz w:val="23"/>
          <w:szCs w:val="23"/>
          <w:rtl/>
        </w:rPr>
        <w:t xml:space="preserve"> הפירות שבתמונ</w:t>
      </w:r>
      <w:r w:rsidR="00996F18">
        <w:rPr>
          <w:rFonts w:asciiTheme="minorHAnsi" w:eastAsia="Century" w:hAnsiTheme="minorHAnsi" w:cs="Calibri" w:hint="cs"/>
          <w:noProof/>
          <w:sz w:val="23"/>
          <w:szCs w:val="23"/>
          <w:rtl/>
        </w:rPr>
        <w:t>ה</w:t>
      </w:r>
      <w:r w:rsidRPr="00911799">
        <w:rPr>
          <w:rFonts w:asciiTheme="minorHAnsi" w:eastAsia="Century" w:hAnsiTheme="minorHAnsi" w:cs="Calibri"/>
          <w:noProof/>
          <w:sz w:val="23"/>
          <w:szCs w:val="23"/>
          <w:rtl/>
        </w:rPr>
        <w:t>. בעבודה זו אנו מ</w:t>
      </w:r>
      <w:r w:rsidR="00996F18">
        <w:rPr>
          <w:rFonts w:asciiTheme="minorHAnsi" w:eastAsia="Century" w:hAnsiTheme="minorHAnsi" w:cs="Calibri" w:hint="cs"/>
          <w:noProof/>
          <w:sz w:val="23"/>
          <w:szCs w:val="23"/>
          <w:rtl/>
        </w:rPr>
        <w:t xml:space="preserve">ציגים </w:t>
      </w:r>
      <w:r w:rsidRPr="00911799">
        <w:rPr>
          <w:rFonts w:asciiTheme="minorHAnsi" w:eastAsia="Century" w:hAnsiTheme="minorHAnsi" w:cs="Calibri"/>
          <w:noProof/>
          <w:sz w:val="23"/>
          <w:szCs w:val="23"/>
          <w:rtl/>
        </w:rPr>
        <w:t xml:space="preserve">מערכת שתנבא לא רק את </w:t>
      </w:r>
      <w:r w:rsidR="00996F18">
        <w:rPr>
          <w:rFonts w:asciiTheme="minorHAnsi" w:eastAsia="Century" w:hAnsiTheme="minorHAnsi" w:cs="Calibri" w:hint="cs"/>
          <w:noProof/>
          <w:sz w:val="23"/>
          <w:szCs w:val="23"/>
          <w:rtl/>
        </w:rPr>
        <w:t>כמות</w:t>
      </w:r>
      <w:r w:rsidRPr="00911799">
        <w:rPr>
          <w:rFonts w:asciiTheme="minorHAnsi" w:eastAsia="Century" w:hAnsiTheme="minorHAnsi" w:cs="Calibri"/>
          <w:noProof/>
          <w:sz w:val="23"/>
          <w:szCs w:val="23"/>
          <w:rtl/>
        </w:rPr>
        <w:t xml:space="preserve"> הפירות </w:t>
      </w:r>
      <w:r w:rsidR="00996F18">
        <w:rPr>
          <w:rFonts w:asciiTheme="minorHAnsi" w:eastAsia="Century" w:hAnsiTheme="minorHAnsi" w:cs="Calibri" w:hint="cs"/>
          <w:noProof/>
          <w:sz w:val="23"/>
          <w:szCs w:val="23"/>
          <w:rtl/>
        </w:rPr>
        <w:t xml:space="preserve">בתמונה </w:t>
      </w:r>
      <w:r w:rsidRPr="00911799">
        <w:rPr>
          <w:rFonts w:asciiTheme="minorHAnsi" w:eastAsia="Century" w:hAnsiTheme="minorHAnsi" w:cs="Calibri"/>
          <w:noProof/>
          <w:sz w:val="23"/>
          <w:szCs w:val="23"/>
          <w:rtl/>
        </w:rPr>
        <w:t xml:space="preserve">אלא גם </w:t>
      </w:r>
      <w:r w:rsidR="00C80DBA">
        <w:rPr>
          <w:rFonts w:asciiTheme="minorHAnsi" w:eastAsia="Century" w:hAnsiTheme="minorHAnsi" w:cs="Calibri" w:hint="cs"/>
          <w:noProof/>
          <w:sz w:val="23"/>
          <w:szCs w:val="23"/>
          <w:rtl/>
        </w:rPr>
        <w:t>תשערך</w:t>
      </w:r>
      <w:r w:rsidRPr="00911799">
        <w:rPr>
          <w:rFonts w:asciiTheme="minorHAnsi" w:eastAsia="Century" w:hAnsiTheme="minorHAnsi" w:cs="Calibri"/>
          <w:noProof/>
          <w:sz w:val="23"/>
          <w:szCs w:val="23"/>
          <w:rtl/>
        </w:rPr>
        <w:t xml:space="preserve"> את המשקל בפועל של כל פרי.</w:t>
      </w:r>
    </w:p>
    <w:p w14:paraId="52E5B2B8" w14:textId="5FF224D6" w:rsidR="00996F18" w:rsidRDefault="00C80DBA" w:rsidP="001D18A7">
      <w:pPr>
        <w:pStyle w:val="PRAG"/>
        <w:bidi/>
        <w:spacing w:line="276" w:lineRule="auto"/>
        <w:jc w:val="both"/>
        <w:rPr>
          <w:rFonts w:asciiTheme="minorHAnsi" w:eastAsia="Century" w:hAnsiTheme="minorHAnsi" w:cstheme="minorHAnsi"/>
          <w:noProof/>
          <w:sz w:val="23"/>
          <w:szCs w:val="23"/>
        </w:rPr>
      </w:pPr>
      <w:r>
        <w:rPr>
          <w:rFonts w:asciiTheme="minorHAnsi" w:eastAsia="Century" w:hAnsiTheme="minorHAnsi" w:cs="Calibri" w:hint="cs"/>
          <w:noProof/>
          <w:sz w:val="23"/>
          <w:szCs w:val="23"/>
          <w:rtl/>
        </w:rPr>
        <w:t>במחקר</w:t>
      </w:r>
      <w:r w:rsidR="00996F18">
        <w:rPr>
          <w:rFonts w:asciiTheme="minorHAnsi" w:eastAsia="Century" w:hAnsiTheme="minorHAnsi" w:cs="Calibri" w:hint="cs"/>
          <w:noProof/>
          <w:sz w:val="23"/>
          <w:szCs w:val="23"/>
          <w:rtl/>
        </w:rPr>
        <w:t xml:space="preserve"> זו אנו מציגים שני </w:t>
      </w:r>
      <w:r w:rsidR="00996F18" w:rsidRPr="00996F18">
        <w:rPr>
          <w:rFonts w:asciiTheme="minorHAnsi" w:eastAsia="Century" w:hAnsiTheme="minorHAnsi" w:cs="Calibri"/>
          <w:noProof/>
          <w:sz w:val="23"/>
          <w:szCs w:val="23"/>
          <w:rtl/>
        </w:rPr>
        <w:t xml:space="preserve">שתי </w:t>
      </w:r>
      <w:r w:rsidR="00996F18">
        <w:rPr>
          <w:rFonts w:asciiTheme="minorHAnsi" w:eastAsia="Century" w:hAnsiTheme="minorHAnsi" w:cs="Calibri" w:hint="cs"/>
          <w:noProof/>
          <w:sz w:val="23"/>
          <w:szCs w:val="23"/>
          <w:rtl/>
        </w:rPr>
        <w:t>מערכות</w:t>
      </w:r>
      <w:r w:rsidR="00996F18" w:rsidRPr="00996F18">
        <w:rPr>
          <w:rFonts w:asciiTheme="minorHAnsi" w:eastAsia="Century" w:hAnsiTheme="minorHAnsi" w:cs="Calibri"/>
          <w:noProof/>
          <w:sz w:val="23"/>
          <w:szCs w:val="23"/>
          <w:rtl/>
        </w:rPr>
        <w:t xml:space="preserve"> שונות </w:t>
      </w:r>
      <w:r w:rsidR="00996F18">
        <w:rPr>
          <w:rFonts w:asciiTheme="minorHAnsi" w:eastAsia="Century" w:hAnsiTheme="minorHAnsi" w:cs="Calibri" w:hint="cs"/>
          <w:noProof/>
          <w:sz w:val="23"/>
          <w:szCs w:val="23"/>
          <w:rtl/>
        </w:rPr>
        <w:t xml:space="preserve">שפותחו </w:t>
      </w:r>
      <w:r w:rsidR="00996F18" w:rsidRPr="00996F18">
        <w:rPr>
          <w:rFonts w:asciiTheme="minorHAnsi" w:eastAsia="Century" w:hAnsiTheme="minorHAnsi" w:cs="Calibri"/>
          <w:noProof/>
          <w:sz w:val="23"/>
          <w:szCs w:val="23"/>
          <w:rtl/>
        </w:rPr>
        <w:t xml:space="preserve">להשגת היעדים שהוזכרו לעיל. </w:t>
      </w:r>
      <w:r w:rsidR="00996F18">
        <w:rPr>
          <w:rFonts w:asciiTheme="minorHAnsi" w:eastAsia="Century" w:hAnsiTheme="minorHAnsi" w:cs="Calibri" w:hint="cs"/>
          <w:noProof/>
          <w:sz w:val="23"/>
          <w:szCs w:val="23"/>
          <w:rtl/>
        </w:rPr>
        <w:t>המערכת</w:t>
      </w:r>
      <w:r w:rsidR="00996F18" w:rsidRPr="00996F18">
        <w:rPr>
          <w:rFonts w:asciiTheme="minorHAnsi" w:eastAsia="Century" w:hAnsiTheme="minorHAnsi" w:cs="Calibri"/>
          <w:noProof/>
          <w:sz w:val="23"/>
          <w:szCs w:val="23"/>
          <w:rtl/>
        </w:rPr>
        <w:t xml:space="preserve"> הראשונה מסתמכת על </w:t>
      </w:r>
      <w:r w:rsidR="00996F18">
        <w:rPr>
          <w:rFonts w:asciiTheme="minorHAnsi" w:eastAsia="Century" w:hAnsiTheme="minorHAnsi" w:cs="Calibri" w:hint="cs"/>
          <w:noProof/>
          <w:sz w:val="23"/>
          <w:szCs w:val="23"/>
          <w:rtl/>
        </w:rPr>
        <w:t xml:space="preserve">שיטות </w:t>
      </w:r>
      <w:r w:rsidR="006078CF">
        <w:rPr>
          <w:rFonts w:asciiTheme="minorHAnsi" w:eastAsia="Century" w:hAnsiTheme="minorHAnsi" w:cs="Calibri" w:hint="cs"/>
          <w:noProof/>
          <w:sz w:val="23"/>
          <w:szCs w:val="23"/>
          <w:rtl/>
        </w:rPr>
        <w:t>לראי</w:t>
      </w:r>
      <w:r>
        <w:rPr>
          <w:rFonts w:asciiTheme="minorHAnsi" w:eastAsia="Century" w:hAnsiTheme="minorHAnsi" w:cs="Calibri" w:hint="cs"/>
          <w:noProof/>
          <w:sz w:val="23"/>
          <w:szCs w:val="23"/>
          <w:rtl/>
        </w:rPr>
        <w:t>י</w:t>
      </w:r>
      <w:r w:rsidR="006078CF">
        <w:rPr>
          <w:rFonts w:asciiTheme="minorHAnsi" w:eastAsia="Century" w:hAnsiTheme="minorHAnsi" w:cs="Calibri" w:hint="cs"/>
          <w:noProof/>
          <w:sz w:val="23"/>
          <w:szCs w:val="23"/>
          <w:rtl/>
        </w:rPr>
        <w:t>ה ממוחשבת קלאסית יחד עם רשתות נוירונים עצביות</w:t>
      </w:r>
      <w:r w:rsidR="006078CF">
        <w:rPr>
          <w:rFonts w:asciiTheme="minorHAnsi" w:eastAsia="Century" w:hAnsiTheme="minorHAnsi" w:cstheme="minorHAnsi" w:hint="cs"/>
          <w:noProof/>
          <w:sz w:val="23"/>
          <w:szCs w:val="23"/>
          <w:rtl/>
        </w:rPr>
        <w:t xml:space="preserve"> </w:t>
      </w:r>
      <w:r w:rsidR="000308E3">
        <w:rPr>
          <w:rFonts w:asciiTheme="minorHAnsi" w:eastAsia="Century" w:hAnsiTheme="minorHAnsi" w:cstheme="minorHAnsi" w:hint="cs"/>
          <w:noProof/>
          <w:sz w:val="23"/>
          <w:szCs w:val="23"/>
          <w:rtl/>
        </w:rPr>
        <w:t>"</w:t>
      </w:r>
      <w:r w:rsidR="006078CF">
        <w:rPr>
          <w:rFonts w:asciiTheme="minorHAnsi" w:eastAsia="Century" w:hAnsiTheme="minorHAnsi" w:cstheme="minorHAnsi" w:hint="cs"/>
          <w:noProof/>
          <w:sz w:val="23"/>
          <w:szCs w:val="23"/>
          <w:rtl/>
        </w:rPr>
        <w:t>רזות</w:t>
      </w:r>
      <w:r w:rsidR="000308E3">
        <w:rPr>
          <w:rFonts w:asciiTheme="minorHAnsi" w:eastAsia="Century" w:hAnsiTheme="minorHAnsi" w:cstheme="minorHAnsi" w:hint="cs"/>
          <w:noProof/>
          <w:sz w:val="23"/>
          <w:szCs w:val="23"/>
          <w:rtl/>
        </w:rPr>
        <w:t>"</w:t>
      </w:r>
      <w:r w:rsidR="006078CF">
        <w:rPr>
          <w:rFonts w:asciiTheme="minorHAnsi" w:eastAsia="Century" w:hAnsiTheme="minorHAnsi" w:cstheme="minorHAnsi" w:hint="cs"/>
          <w:noProof/>
          <w:sz w:val="23"/>
          <w:szCs w:val="23"/>
          <w:rtl/>
        </w:rPr>
        <w:t xml:space="preserve"> </w:t>
      </w:r>
      <w:r w:rsidR="006078CF">
        <w:rPr>
          <w:rFonts w:asciiTheme="minorHAnsi" w:eastAsia="Century" w:hAnsiTheme="minorHAnsi" w:cs="Calibri" w:hint="cs"/>
          <w:noProof/>
          <w:sz w:val="23"/>
          <w:szCs w:val="23"/>
          <w:rtl/>
        </w:rPr>
        <w:t>הד</w:t>
      </w:r>
      <w:r w:rsidR="00996F18" w:rsidRPr="00996F18">
        <w:rPr>
          <w:rFonts w:asciiTheme="minorHAnsi" w:eastAsia="Century" w:hAnsiTheme="minorHAnsi" w:cs="Calibri"/>
          <w:noProof/>
          <w:sz w:val="23"/>
          <w:szCs w:val="23"/>
          <w:rtl/>
        </w:rPr>
        <w:t>ורש</w:t>
      </w:r>
      <w:r w:rsidR="006078CF">
        <w:rPr>
          <w:rFonts w:asciiTheme="minorHAnsi" w:eastAsia="Century" w:hAnsiTheme="minorHAnsi" w:cs="Calibri" w:hint="cs"/>
          <w:noProof/>
          <w:sz w:val="23"/>
          <w:szCs w:val="23"/>
          <w:rtl/>
        </w:rPr>
        <w:t>ות</w:t>
      </w:r>
      <w:r w:rsidR="00996F18" w:rsidRPr="00996F18">
        <w:rPr>
          <w:rFonts w:asciiTheme="minorHAnsi" w:eastAsia="Century" w:hAnsiTheme="minorHAnsi" w:cs="Calibri"/>
          <w:noProof/>
          <w:sz w:val="23"/>
          <w:szCs w:val="23"/>
          <w:rtl/>
        </w:rPr>
        <w:t xml:space="preserve"> מאמץ חישובי </w:t>
      </w:r>
      <w:r w:rsidR="006078CF">
        <w:rPr>
          <w:rFonts w:asciiTheme="minorHAnsi" w:eastAsia="Century" w:hAnsiTheme="minorHAnsi" w:cs="Calibri" w:hint="cs"/>
          <w:noProof/>
          <w:sz w:val="23"/>
          <w:szCs w:val="23"/>
          <w:rtl/>
        </w:rPr>
        <w:t>מופחת</w:t>
      </w:r>
      <w:r w:rsidR="00996F18" w:rsidRPr="00996F18">
        <w:rPr>
          <w:rFonts w:asciiTheme="minorHAnsi" w:eastAsia="Century" w:hAnsiTheme="minorHAnsi" w:cs="Calibri"/>
          <w:noProof/>
          <w:sz w:val="23"/>
          <w:szCs w:val="23"/>
          <w:rtl/>
        </w:rPr>
        <w:t xml:space="preserve">. </w:t>
      </w:r>
      <w:r w:rsidR="006078CF">
        <w:rPr>
          <w:rFonts w:asciiTheme="minorHAnsi" w:eastAsia="Century" w:hAnsiTheme="minorHAnsi" w:cs="Calibri" w:hint="cs"/>
          <w:noProof/>
          <w:sz w:val="23"/>
          <w:szCs w:val="23"/>
          <w:rtl/>
        </w:rPr>
        <w:t xml:space="preserve">המערכת </w:t>
      </w:r>
      <w:r w:rsidR="00996F18" w:rsidRPr="00996F18">
        <w:rPr>
          <w:rFonts w:asciiTheme="minorHAnsi" w:eastAsia="Century" w:hAnsiTheme="minorHAnsi" w:cs="Calibri"/>
          <w:noProof/>
          <w:sz w:val="23"/>
          <w:szCs w:val="23"/>
          <w:rtl/>
        </w:rPr>
        <w:t>השנייה</w:t>
      </w:r>
      <w:r w:rsidR="006078CF">
        <w:rPr>
          <w:rFonts w:asciiTheme="minorHAnsi" w:eastAsia="Century" w:hAnsiTheme="minorHAnsi" w:cs="Calibri" w:hint="cs"/>
          <w:noProof/>
          <w:sz w:val="23"/>
          <w:szCs w:val="23"/>
          <w:rtl/>
        </w:rPr>
        <w:t xml:space="preserve"> פותחה</w:t>
      </w:r>
      <w:r w:rsidR="000308E3">
        <w:rPr>
          <w:rFonts w:asciiTheme="minorHAnsi" w:eastAsia="Century" w:hAnsiTheme="minorHAnsi" w:cs="Calibri" w:hint="cs"/>
          <w:noProof/>
          <w:sz w:val="23"/>
          <w:szCs w:val="23"/>
          <w:rtl/>
        </w:rPr>
        <w:t xml:space="preserve"> במטרה לתת מענה טוב יותר לחלקים פחות יעילים מהמערכת הראשונית, פיתוח המערכת המתקדמת בוצע על בסיס אלגוריתמים מעולם ה</w:t>
      </w:r>
      <w:r w:rsidR="00996F18" w:rsidRPr="00996F18">
        <w:rPr>
          <w:rFonts w:asciiTheme="minorHAnsi" w:eastAsia="Century" w:hAnsiTheme="minorHAnsi" w:cs="Calibri"/>
          <w:noProof/>
          <w:sz w:val="23"/>
          <w:szCs w:val="23"/>
          <w:rtl/>
        </w:rPr>
        <w:t xml:space="preserve">למידה </w:t>
      </w:r>
      <w:r w:rsidR="000308E3">
        <w:rPr>
          <w:rFonts w:asciiTheme="minorHAnsi" w:eastAsia="Century" w:hAnsiTheme="minorHAnsi" w:cs="Calibri" w:hint="cs"/>
          <w:noProof/>
          <w:sz w:val="23"/>
          <w:szCs w:val="23"/>
          <w:rtl/>
        </w:rPr>
        <w:t>ה</w:t>
      </w:r>
      <w:r w:rsidR="00996F18" w:rsidRPr="00996F18">
        <w:rPr>
          <w:rFonts w:asciiTheme="minorHAnsi" w:eastAsia="Century" w:hAnsiTheme="minorHAnsi" w:cs="Calibri"/>
          <w:noProof/>
          <w:sz w:val="23"/>
          <w:szCs w:val="23"/>
          <w:rtl/>
        </w:rPr>
        <w:t>עמוקה</w:t>
      </w:r>
      <w:r w:rsidR="000308E3">
        <w:rPr>
          <w:rFonts w:asciiTheme="minorHAnsi" w:eastAsia="Century" w:hAnsiTheme="minorHAnsi" w:cs="Calibri" w:hint="cs"/>
          <w:noProof/>
          <w:sz w:val="23"/>
          <w:szCs w:val="23"/>
          <w:rtl/>
        </w:rPr>
        <w:t>, ובפרט,</w:t>
      </w:r>
      <w:r w:rsidR="006078CF">
        <w:rPr>
          <w:rFonts w:asciiTheme="minorHAnsi" w:eastAsia="Century" w:hAnsiTheme="minorHAnsi" w:cs="Calibri" w:hint="cs"/>
          <w:noProof/>
          <w:sz w:val="23"/>
          <w:szCs w:val="23"/>
          <w:rtl/>
        </w:rPr>
        <w:t xml:space="preserve"> רשתות נוירונים עצביות</w:t>
      </w:r>
      <w:r w:rsidR="006078CF">
        <w:rPr>
          <w:rFonts w:asciiTheme="minorHAnsi" w:eastAsia="Century" w:hAnsiTheme="minorHAnsi" w:cstheme="minorHAnsi" w:hint="cs"/>
          <w:noProof/>
          <w:sz w:val="23"/>
          <w:szCs w:val="23"/>
          <w:rtl/>
        </w:rPr>
        <w:t xml:space="preserve"> עמוקות</w:t>
      </w:r>
      <w:r w:rsidR="00996F18" w:rsidRPr="00996F18">
        <w:rPr>
          <w:rFonts w:asciiTheme="minorHAnsi" w:eastAsia="Century" w:hAnsiTheme="minorHAnsi" w:cs="Calibri"/>
          <w:noProof/>
          <w:sz w:val="23"/>
          <w:szCs w:val="23"/>
          <w:rtl/>
        </w:rPr>
        <w:t>.</w:t>
      </w:r>
      <w:r w:rsidR="000308E3">
        <w:rPr>
          <w:rFonts w:asciiTheme="minorHAnsi" w:eastAsia="Century" w:hAnsiTheme="minorHAnsi" w:cs="Calibri" w:hint="cs"/>
          <w:noProof/>
          <w:sz w:val="23"/>
          <w:szCs w:val="23"/>
          <w:rtl/>
        </w:rPr>
        <w:t xml:space="preserve"> במסגרת התזה בוצע ניסוי יעודי שמטרתו לאסוף תמונות של שדה מלונים שבעזרתם בוצע </w:t>
      </w:r>
      <w:r>
        <w:rPr>
          <w:rFonts w:asciiTheme="minorHAnsi" w:eastAsia="Century" w:hAnsiTheme="minorHAnsi" w:cs="Calibri" w:hint="cs"/>
          <w:noProof/>
          <w:sz w:val="23"/>
          <w:szCs w:val="23"/>
          <w:rtl/>
        </w:rPr>
        <w:t>תהליך למידה</w:t>
      </w:r>
      <w:r w:rsidR="000308E3">
        <w:rPr>
          <w:rFonts w:asciiTheme="minorHAnsi" w:eastAsia="Century" w:hAnsiTheme="minorHAnsi" w:cs="Calibri" w:hint="cs"/>
          <w:noProof/>
          <w:sz w:val="23"/>
          <w:szCs w:val="23"/>
          <w:rtl/>
        </w:rPr>
        <w:t xml:space="preserve"> בעבור שני המערכות</w:t>
      </w:r>
      <w:r w:rsidR="00996F18" w:rsidRPr="00996F18">
        <w:rPr>
          <w:rFonts w:asciiTheme="minorHAnsi" w:eastAsia="Century" w:hAnsiTheme="minorHAnsi" w:cs="Calibri"/>
          <w:noProof/>
          <w:sz w:val="23"/>
          <w:szCs w:val="23"/>
          <w:rtl/>
        </w:rPr>
        <w:t xml:space="preserve">. </w:t>
      </w:r>
      <w:r w:rsidR="000308E3">
        <w:rPr>
          <w:rFonts w:asciiTheme="minorHAnsi" w:eastAsia="Century" w:hAnsiTheme="minorHAnsi" w:cs="Calibri" w:hint="cs"/>
          <w:noProof/>
          <w:sz w:val="23"/>
          <w:szCs w:val="23"/>
          <w:rtl/>
        </w:rPr>
        <w:t>תוצאות המער</w:t>
      </w:r>
      <w:r>
        <w:rPr>
          <w:rFonts w:asciiTheme="minorHAnsi" w:eastAsia="Century" w:hAnsiTheme="minorHAnsi" w:cs="Calibri" w:hint="cs"/>
          <w:noProof/>
          <w:sz w:val="23"/>
          <w:szCs w:val="23"/>
          <w:rtl/>
        </w:rPr>
        <w:t>כ</w:t>
      </w:r>
      <w:r w:rsidR="000308E3">
        <w:rPr>
          <w:rFonts w:asciiTheme="minorHAnsi" w:eastAsia="Century" w:hAnsiTheme="minorHAnsi" w:cs="Calibri" w:hint="cs"/>
          <w:noProof/>
          <w:sz w:val="23"/>
          <w:szCs w:val="23"/>
          <w:rtl/>
        </w:rPr>
        <w:t>ת המתקדמת</w:t>
      </w:r>
      <w:r w:rsidR="00996F18" w:rsidRPr="00996F18">
        <w:rPr>
          <w:rFonts w:asciiTheme="minorHAnsi" w:eastAsia="Century" w:hAnsiTheme="minorHAnsi" w:cs="Calibri"/>
          <w:noProof/>
          <w:sz w:val="23"/>
          <w:szCs w:val="23"/>
          <w:rtl/>
        </w:rPr>
        <w:t xml:space="preserve"> מראות זיהוי גבוה ורמ</w:t>
      </w:r>
      <w:r w:rsidR="000308E3">
        <w:rPr>
          <w:rFonts w:asciiTheme="minorHAnsi" w:eastAsia="Century" w:hAnsiTheme="minorHAnsi" w:cs="Calibri" w:hint="cs"/>
          <w:noProof/>
          <w:sz w:val="23"/>
          <w:szCs w:val="23"/>
          <w:rtl/>
        </w:rPr>
        <w:t>ה</w:t>
      </w:r>
      <w:r w:rsidR="00996F18" w:rsidRPr="00996F18">
        <w:rPr>
          <w:rFonts w:asciiTheme="minorHAnsi" w:eastAsia="Century" w:hAnsiTheme="minorHAnsi" w:cs="Calibri"/>
          <w:noProof/>
          <w:sz w:val="23"/>
          <w:szCs w:val="23"/>
          <w:rtl/>
        </w:rPr>
        <w:t xml:space="preserve"> מבטיחה של אומדן </w:t>
      </w:r>
      <w:r w:rsidR="000308E3">
        <w:rPr>
          <w:rFonts w:asciiTheme="minorHAnsi" w:eastAsia="Century" w:hAnsiTheme="minorHAnsi" w:cs="Calibri" w:hint="cs"/>
          <w:noProof/>
          <w:sz w:val="23"/>
          <w:szCs w:val="23"/>
          <w:rtl/>
        </w:rPr>
        <w:t>היבול</w:t>
      </w:r>
      <w:r w:rsidR="00996F18" w:rsidRPr="00996F18">
        <w:rPr>
          <w:rFonts w:asciiTheme="minorHAnsi" w:eastAsia="Century" w:hAnsiTheme="minorHAnsi" w:cstheme="minorHAnsi"/>
          <w:noProof/>
          <w:sz w:val="23"/>
          <w:szCs w:val="23"/>
          <w:lang w:bidi="en-US"/>
        </w:rPr>
        <w:t>.</w:t>
      </w:r>
    </w:p>
    <w:p w14:paraId="102F8AAA" w14:textId="1CF06284" w:rsidR="009A5625" w:rsidRDefault="000308E3" w:rsidP="001D18A7">
      <w:pPr>
        <w:autoSpaceDE w:val="0"/>
        <w:autoSpaceDN w:val="0"/>
        <w:adjustRightInd w:val="0"/>
        <w:spacing w:after="0" w:line="240" w:lineRule="auto"/>
        <w:rPr>
          <w:rFonts w:eastAsia="Century" w:cs="Calibri"/>
          <w:noProof/>
          <w:sz w:val="23"/>
          <w:szCs w:val="23"/>
          <w:rtl/>
        </w:rPr>
      </w:pPr>
      <w:r w:rsidRPr="000308E3">
        <w:rPr>
          <w:rFonts w:eastAsia="Century" w:cs="Calibri"/>
          <w:noProof/>
          <w:sz w:val="23"/>
          <w:szCs w:val="23"/>
          <w:rtl/>
        </w:rPr>
        <w:t xml:space="preserve">התרומה </w:t>
      </w:r>
      <w:r>
        <w:rPr>
          <w:rFonts w:eastAsia="Century" w:cs="Calibri" w:hint="cs"/>
          <w:noProof/>
          <w:sz w:val="23"/>
          <w:szCs w:val="23"/>
          <w:rtl/>
        </w:rPr>
        <w:t>המרכזית</w:t>
      </w:r>
      <w:r w:rsidRPr="000308E3">
        <w:rPr>
          <w:rFonts w:eastAsia="Century" w:cs="Calibri"/>
          <w:noProof/>
          <w:sz w:val="23"/>
          <w:szCs w:val="23"/>
          <w:rtl/>
        </w:rPr>
        <w:t xml:space="preserve"> של תזה זו היא הוכחה אמפירית לכך שניתן להשיג אוטומציה של</w:t>
      </w:r>
      <w:r>
        <w:rPr>
          <w:rFonts w:eastAsia="Century" w:cs="Calibri" w:hint="cs"/>
          <w:noProof/>
          <w:sz w:val="23"/>
          <w:szCs w:val="23"/>
          <w:rtl/>
        </w:rPr>
        <w:t xml:space="preserve"> משימה חלקאית הנ"ל</w:t>
      </w:r>
      <w:r w:rsidRPr="000308E3">
        <w:rPr>
          <w:rFonts w:eastAsia="Century" w:cs="Calibri"/>
          <w:noProof/>
          <w:sz w:val="23"/>
          <w:szCs w:val="23"/>
          <w:rtl/>
        </w:rPr>
        <w:t xml:space="preserve"> באמצעות מערכת </w:t>
      </w:r>
      <w:r>
        <w:rPr>
          <w:rFonts w:eastAsia="Century" w:cs="Calibri" w:hint="cs"/>
          <w:noProof/>
          <w:sz w:val="23"/>
          <w:szCs w:val="23"/>
          <w:rtl/>
        </w:rPr>
        <w:t>הנדסית מבוססת רא</w:t>
      </w:r>
      <w:r w:rsidR="00C80DBA">
        <w:rPr>
          <w:rFonts w:eastAsia="Century" w:cs="Calibri" w:hint="cs"/>
          <w:noProof/>
          <w:sz w:val="23"/>
          <w:szCs w:val="23"/>
          <w:rtl/>
        </w:rPr>
        <w:t>י</w:t>
      </w:r>
      <w:r>
        <w:rPr>
          <w:rFonts w:eastAsia="Century" w:cs="Calibri" w:hint="cs"/>
          <w:noProof/>
          <w:sz w:val="23"/>
          <w:szCs w:val="23"/>
          <w:rtl/>
        </w:rPr>
        <w:t>יה ממוחשבת</w:t>
      </w:r>
      <w:r w:rsidRPr="000308E3">
        <w:rPr>
          <w:rFonts w:eastAsia="Century" w:cs="Calibri"/>
          <w:noProof/>
          <w:sz w:val="23"/>
          <w:szCs w:val="23"/>
          <w:rtl/>
        </w:rPr>
        <w:t>.</w:t>
      </w:r>
      <w:r>
        <w:rPr>
          <w:rFonts w:eastAsia="Century" w:cs="Calibri" w:hint="cs"/>
          <w:noProof/>
          <w:sz w:val="23"/>
          <w:szCs w:val="23"/>
          <w:rtl/>
        </w:rPr>
        <w:t xml:space="preserve"> למערכת זו קיים פונציאל</w:t>
      </w:r>
      <w:r w:rsidR="007E02BC">
        <w:rPr>
          <w:rFonts w:eastAsia="Century" w:cs="Calibri" w:hint="cs"/>
          <w:noProof/>
          <w:sz w:val="23"/>
          <w:szCs w:val="23"/>
          <w:rtl/>
        </w:rPr>
        <w:t xml:space="preserve"> רב</w:t>
      </w:r>
      <w:r>
        <w:rPr>
          <w:rFonts w:eastAsia="Century" w:cs="Calibri" w:hint="cs"/>
          <w:noProof/>
          <w:sz w:val="23"/>
          <w:szCs w:val="23"/>
          <w:rtl/>
        </w:rPr>
        <w:t xml:space="preserve"> ל</w:t>
      </w:r>
      <w:r w:rsidR="007E02BC">
        <w:rPr>
          <w:rFonts w:eastAsia="Century" w:cs="Calibri" w:hint="cs"/>
          <w:noProof/>
          <w:sz w:val="23"/>
          <w:szCs w:val="23"/>
          <w:rtl/>
        </w:rPr>
        <w:t>ה</w:t>
      </w:r>
      <w:r>
        <w:rPr>
          <w:rFonts w:eastAsia="Century" w:cs="Calibri" w:hint="cs"/>
          <w:noProof/>
          <w:sz w:val="23"/>
          <w:szCs w:val="23"/>
          <w:rtl/>
        </w:rPr>
        <w:t xml:space="preserve">פוך </w:t>
      </w:r>
      <w:r w:rsidR="007E02BC">
        <w:rPr>
          <w:rFonts w:eastAsia="Century" w:cs="Calibri" w:hint="cs"/>
          <w:noProof/>
          <w:sz w:val="23"/>
          <w:szCs w:val="23"/>
          <w:rtl/>
        </w:rPr>
        <w:t>לכ</w:t>
      </w:r>
      <w:r w:rsidR="00C80DBA">
        <w:rPr>
          <w:rFonts w:eastAsia="Century" w:cs="Calibri" w:hint="cs"/>
          <w:noProof/>
          <w:sz w:val="23"/>
          <w:szCs w:val="23"/>
          <w:rtl/>
        </w:rPr>
        <w:t>ל</w:t>
      </w:r>
      <w:r w:rsidR="007E02BC">
        <w:rPr>
          <w:rFonts w:eastAsia="Century" w:cs="Calibri" w:hint="cs"/>
          <w:noProof/>
          <w:sz w:val="23"/>
          <w:szCs w:val="23"/>
          <w:rtl/>
        </w:rPr>
        <w:t xml:space="preserve">י </w:t>
      </w:r>
      <w:r>
        <w:rPr>
          <w:rFonts w:eastAsia="Century" w:cs="Calibri" w:hint="cs"/>
          <w:noProof/>
          <w:sz w:val="23"/>
          <w:szCs w:val="23"/>
          <w:rtl/>
        </w:rPr>
        <w:t>תפעולי</w:t>
      </w:r>
      <w:r w:rsidR="007E02BC">
        <w:rPr>
          <w:rFonts w:eastAsia="Century" w:cs="Calibri" w:hint="cs"/>
          <w:noProof/>
          <w:sz w:val="23"/>
          <w:szCs w:val="23"/>
          <w:rtl/>
        </w:rPr>
        <w:t>.</w:t>
      </w:r>
    </w:p>
    <w:p w14:paraId="0BA40FA6" w14:textId="2CF607EE" w:rsidR="007E02BC" w:rsidRDefault="007E02BC" w:rsidP="001D18A7">
      <w:pPr>
        <w:autoSpaceDE w:val="0"/>
        <w:autoSpaceDN w:val="0"/>
        <w:adjustRightInd w:val="0"/>
        <w:spacing w:after="0" w:line="240" w:lineRule="auto"/>
        <w:rPr>
          <w:rFonts w:eastAsia="Century" w:cs="Calibri"/>
          <w:noProof/>
          <w:sz w:val="23"/>
          <w:szCs w:val="23"/>
          <w:rtl/>
        </w:rPr>
      </w:pPr>
    </w:p>
    <w:p w14:paraId="0AE76125" w14:textId="6F7A0E06" w:rsidR="009A5625" w:rsidRPr="00F95351" w:rsidRDefault="007E02BC" w:rsidP="001D18A7">
      <w:pPr>
        <w:autoSpaceDE w:val="0"/>
        <w:autoSpaceDN w:val="0"/>
        <w:adjustRightInd w:val="0"/>
        <w:spacing w:after="0" w:line="240" w:lineRule="auto"/>
        <w:rPr>
          <w:rFonts w:cstheme="minorHAnsi"/>
          <w:sz w:val="23"/>
          <w:szCs w:val="23"/>
        </w:rPr>
      </w:pPr>
      <w:r w:rsidRPr="00C80DBA">
        <w:rPr>
          <w:rFonts w:eastAsia="Century" w:cs="Calibri" w:hint="cs"/>
          <w:b/>
          <w:bCs/>
          <w:noProof/>
          <w:sz w:val="23"/>
          <w:szCs w:val="23"/>
          <w:rtl/>
        </w:rPr>
        <w:t>מילות מפתח:</w:t>
      </w:r>
      <w:r>
        <w:rPr>
          <w:rFonts w:eastAsia="Century" w:cs="Calibri" w:hint="cs"/>
          <w:noProof/>
          <w:sz w:val="23"/>
          <w:szCs w:val="23"/>
          <w:rtl/>
        </w:rPr>
        <w:t xml:space="preserve"> ראיה ממוחשבת, חקלאות מדייקת, זיהוי פירוט, </w:t>
      </w:r>
      <w:r w:rsidRPr="007E02BC">
        <w:rPr>
          <w:rFonts w:eastAsia="Century" w:cs="Calibri"/>
          <w:noProof/>
          <w:sz w:val="23"/>
          <w:szCs w:val="23"/>
          <w:rtl/>
        </w:rPr>
        <w:t>רשת נוירונים קונבולוציונית</w:t>
      </w:r>
      <w:r>
        <w:rPr>
          <w:rFonts w:eastAsia="Century" w:cs="Calibri" w:hint="cs"/>
          <w:noProof/>
          <w:sz w:val="23"/>
          <w:szCs w:val="23"/>
          <w:rtl/>
        </w:rPr>
        <w:t xml:space="preserve"> עמוקות</w:t>
      </w:r>
      <w:r w:rsidRPr="007E02BC">
        <w:rPr>
          <w:rFonts w:eastAsia="Century" w:cs="Calibri"/>
          <w:noProof/>
          <w:sz w:val="23"/>
          <w:szCs w:val="23"/>
          <w:rtl/>
        </w:rPr>
        <w:t>,</w:t>
      </w:r>
      <w:r>
        <w:rPr>
          <w:rFonts w:eastAsia="Century" w:cs="Calibri" w:hint="cs"/>
          <w:noProof/>
          <w:sz w:val="23"/>
          <w:szCs w:val="23"/>
          <w:rtl/>
        </w:rPr>
        <w:t xml:space="preserve"> הערכת יבול, הערכת משקל, מלונים</w:t>
      </w:r>
    </w:p>
    <w:p w14:paraId="1E3EC049" w14:textId="754B883B" w:rsidR="005D22C6" w:rsidRPr="009A5625" w:rsidRDefault="005D22C6" w:rsidP="001D18A7">
      <w:pPr>
        <w:autoSpaceDE w:val="0"/>
        <w:autoSpaceDN w:val="0"/>
        <w:bidi w:val="0"/>
        <w:adjustRightInd w:val="0"/>
        <w:spacing w:after="0" w:line="240" w:lineRule="auto"/>
        <w:rPr>
          <w:rFonts w:cstheme="minorHAnsi"/>
          <w:sz w:val="41"/>
          <w:szCs w:val="41"/>
          <w:rtl/>
        </w:rPr>
      </w:pPr>
    </w:p>
    <w:sectPr w:rsidR="005D22C6" w:rsidRPr="009A5625" w:rsidSect="00F970A9">
      <w:footerReference w:type="default" r:id="rId236"/>
      <w:pgSz w:w="11906" w:h="16838"/>
      <w:pgMar w:top="1440" w:right="1800" w:bottom="1440" w:left="1800" w:header="708" w:footer="708" w:gutter="0"/>
      <w:pgNumType w:start="1"/>
      <w:cols w:space="708"/>
      <w:bidi/>
      <w:rtlGutter/>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3" w:author="Yael Edan" w:date="2019-09-22T12:25:00Z" w:initials="YE">
    <w:p w14:paraId="70FDDB63" w14:textId="55D65E0C" w:rsidR="00290C8F" w:rsidRDefault="00290C8F">
      <w:pPr>
        <w:pStyle w:val="CommentText"/>
        <w:rPr>
          <w:rFonts w:hint="cs"/>
          <w:rtl/>
        </w:rPr>
      </w:pPr>
      <w:r>
        <w:rPr>
          <w:rStyle w:val="CommentReference"/>
        </w:rPr>
        <w:annotationRef/>
      </w:r>
      <w:r>
        <w:rPr>
          <w:noProof/>
        </w:rPr>
        <w:t>level 3 does not appear in TOC - deleter from TOC!! 2.1.1 2.1.2</w:t>
      </w:r>
    </w:p>
  </w:comment>
  <w:comment w:id="72" w:author="Yael Edan" w:date="2019-09-22T12:24:00Z" w:initials="YE">
    <w:p w14:paraId="27063714" w14:textId="3D0CB982" w:rsidR="00290C8F" w:rsidRDefault="00290C8F">
      <w:pPr>
        <w:pStyle w:val="CommentText"/>
        <w:rPr>
          <w:noProof/>
        </w:rPr>
      </w:pPr>
      <w:r>
        <w:rPr>
          <w:rStyle w:val="CommentReference"/>
        </w:rPr>
        <w:annotationRef/>
      </w:r>
      <w:r>
        <w:rPr>
          <w:noProof/>
        </w:rPr>
        <w:t>this level NOT BOLD only main chapter 1.</w:t>
      </w:r>
    </w:p>
    <w:p w14:paraId="2C35929C" w14:textId="77777777" w:rsidR="00290C8F" w:rsidRDefault="00290C8F">
      <w:pPr>
        <w:pStyle w:val="CommentText"/>
      </w:pPr>
      <w:r>
        <w:rPr>
          <w:noProof/>
        </w:rPr>
        <w:t>2. in BODL</w:t>
      </w:r>
    </w:p>
  </w:comment>
  <w:comment w:id="74" w:author="Yael Edan" w:date="2019-09-22T13:04:00Z" w:initials="YE">
    <w:p w14:paraId="01CA4C32" w14:textId="48D9C805" w:rsidR="00290C8F" w:rsidRDefault="00290C8F">
      <w:pPr>
        <w:pStyle w:val="CommentText"/>
      </w:pPr>
      <w:r>
        <w:rPr>
          <w:rStyle w:val="CommentReference"/>
        </w:rPr>
        <w:annotationRef/>
      </w:r>
    </w:p>
  </w:comment>
  <w:comment w:id="75" w:author="Yael Edan" w:date="2019-09-22T13:04:00Z" w:initials="YE">
    <w:p w14:paraId="7AEED5CA" w14:textId="378CB01A" w:rsidR="00290C8F" w:rsidRDefault="00290C8F">
      <w:pPr>
        <w:pStyle w:val="CommentText"/>
      </w:pPr>
      <w:r>
        <w:rPr>
          <w:rStyle w:val="CommentReference"/>
        </w:rPr>
        <w:annotationRef/>
      </w:r>
      <w:r>
        <w:rPr>
          <w:rFonts w:hint="cs"/>
          <w:noProof/>
          <w:rtl/>
        </w:rPr>
        <w:t>לא מודגש</w:t>
      </w:r>
    </w:p>
  </w:comment>
  <w:comment w:id="93" w:author="Yael Edan" w:date="2019-09-22T13:07:00Z" w:initials="YE">
    <w:p w14:paraId="08EC9470" w14:textId="601C5EE5" w:rsidR="00290C8F" w:rsidRDefault="00290C8F">
      <w:pPr>
        <w:pStyle w:val="CommentText"/>
      </w:pPr>
      <w:r>
        <w:rPr>
          <w:rStyle w:val="CommentReference"/>
        </w:rPr>
        <w:annotationRef/>
      </w:r>
      <w:r>
        <w:rPr>
          <w:rFonts w:hint="cs"/>
          <w:noProof/>
          <w:rtl/>
        </w:rPr>
        <w:t>רווח לפני פסיק וסוגריים לא אתקן בכל הטכטס לעשות הגהה קפדנית לבדוק כל הפיסוק ומחברים אין מחבר עם שם ראשון ברשימה</w:t>
      </w:r>
    </w:p>
  </w:comment>
  <w:comment w:id="220" w:author="Yael Edan" w:date="2019-09-22T13:17:00Z" w:initials="YE">
    <w:p w14:paraId="21AC8559" w14:textId="6FED7987" w:rsidR="000F2179" w:rsidRDefault="000F2179">
      <w:pPr>
        <w:pStyle w:val="CommentText"/>
      </w:pPr>
      <w:r>
        <w:rPr>
          <w:rStyle w:val="CommentReference"/>
        </w:rPr>
        <w:annotationRef/>
      </w:r>
      <w:r w:rsidR="006415E1">
        <w:rPr>
          <w:rFonts w:hint="cs"/>
          <w:noProof/>
          <w:rtl/>
        </w:rPr>
        <w:t xml:space="preserve">תחליט כיצד אתה מסמן </w:t>
      </w:r>
      <w:r w:rsidR="006415E1">
        <w:rPr>
          <w:rFonts w:hint="cs"/>
          <w:noProof/>
        </w:rPr>
        <w:t>FIGURE</w:t>
      </w:r>
      <w:r w:rsidR="006415E1">
        <w:rPr>
          <w:rFonts w:hint="cs"/>
          <w:noProof/>
          <w:rtl/>
        </w:rPr>
        <w:t xml:space="preserve"> ותהיי </w:t>
      </w:r>
      <w:r w:rsidR="006415E1">
        <w:rPr>
          <w:rFonts w:hint="cs"/>
          <w:noProof/>
          <w:rtl/>
        </w:rPr>
        <w:t>עקבי בכל התיזה או באות גדולה או</w:t>
      </w:r>
      <w:r w:rsidR="006415E1">
        <w:rPr>
          <w:rFonts w:hint="cs"/>
          <w:noProof/>
          <w:rtl/>
        </w:rPr>
        <w:t xml:space="preserve"> מלא או קיצור או באות קטנה מה שתחליט מקובל אבל חייב להיות אחיד</w:t>
      </w:r>
    </w:p>
  </w:comment>
  <w:comment w:id="265" w:author="Yael Edan" w:date="2019-09-22T13:19:00Z" w:initials="YE">
    <w:p w14:paraId="7AB5A23B" w14:textId="4247CBD5" w:rsidR="00E637DA" w:rsidRDefault="00E637DA">
      <w:pPr>
        <w:pStyle w:val="CommentText"/>
      </w:pPr>
      <w:r>
        <w:rPr>
          <w:rStyle w:val="CommentReference"/>
        </w:rPr>
        <w:annotationRef/>
      </w:r>
      <w:r w:rsidR="006415E1">
        <w:rPr>
          <w:rFonts w:hint="cs"/>
          <w:noProof/>
          <w:rtl/>
        </w:rPr>
        <w:t>יש לךהתייחס במלל ל</w:t>
      </w:r>
      <w:r w:rsidR="006415E1">
        <w:rPr>
          <w:rFonts w:hint="cs"/>
          <w:noProof/>
          <w:rtl/>
        </w:rPr>
        <w:t>כל איור ומשוואה בסוגריים לרשום</w:t>
      </w:r>
      <w:r w:rsidR="006415E1">
        <w:rPr>
          <w:rFonts w:hint="cs"/>
          <w:noProof/>
          <w:rtl/>
        </w:rPr>
        <w:t xml:space="preserve"> לאיזו משווואה מתייחסים</w:t>
      </w:r>
    </w:p>
  </w:comment>
  <w:comment w:id="376" w:author="Yael Edan" w:date="2019-09-22T13:25:00Z" w:initials="YE">
    <w:p w14:paraId="046D45E2" w14:textId="0A1682B7" w:rsidR="00941041" w:rsidRDefault="00941041">
      <w:pPr>
        <w:pStyle w:val="CommentText"/>
      </w:pPr>
      <w:r>
        <w:rPr>
          <w:rStyle w:val="CommentReference"/>
        </w:rPr>
        <w:annotationRef/>
      </w:r>
      <w:r w:rsidR="006415E1">
        <w:rPr>
          <w:rFonts w:hint="cs"/>
          <w:noProof/>
        </w:rPr>
        <w:t>ADD 2018-219 REFERENCE</w:t>
      </w:r>
    </w:p>
  </w:comment>
  <w:comment w:id="471" w:author="Yael Edan" w:date="2019-09-22T13:32:00Z" w:initials="YE">
    <w:p w14:paraId="7CAFE7A5" w14:textId="0356AAC4" w:rsidR="008D67EC" w:rsidRDefault="008D67EC">
      <w:pPr>
        <w:pStyle w:val="CommentText"/>
      </w:pPr>
      <w:r>
        <w:rPr>
          <w:rStyle w:val="CommentReference"/>
        </w:rPr>
        <w:annotationRef/>
      </w:r>
      <w:r w:rsidR="006415E1">
        <w:rPr>
          <w:rFonts w:hint="cs"/>
          <w:noProof/>
          <w:rtl/>
        </w:rPr>
        <w:t>דף חדש רק לראש פרק חדש!</w:t>
      </w:r>
    </w:p>
  </w:comment>
  <w:comment w:id="566" w:author="Yael Edan" w:date="2019-09-22T13:45:00Z" w:initials="YE">
    <w:p w14:paraId="76578B26" w14:textId="3D9E535A" w:rsidR="002B358D" w:rsidRDefault="002B358D">
      <w:pPr>
        <w:pStyle w:val="CommentText"/>
      </w:pPr>
      <w:r>
        <w:rPr>
          <w:rStyle w:val="CommentReference"/>
        </w:rPr>
        <w:annotationRef/>
      </w:r>
      <w:r w:rsidR="006415E1">
        <w:rPr>
          <w:noProof/>
        </w:rPr>
        <w:t>below u call this syetm !!! change here to system??!?!?</w:t>
      </w:r>
    </w:p>
  </w:comment>
  <w:comment w:id="653" w:author="Yael Edan" w:date="2019-09-22T13:53:00Z" w:initials="YE">
    <w:p w14:paraId="6216496F" w14:textId="0C0C006B" w:rsidR="00E50D0F" w:rsidRDefault="00E50D0F">
      <w:pPr>
        <w:pStyle w:val="CommentText"/>
        <w:rPr>
          <w:rFonts w:hint="cs"/>
          <w:rtl/>
        </w:rPr>
      </w:pPr>
      <w:r>
        <w:rPr>
          <w:rStyle w:val="CommentReference"/>
        </w:rPr>
        <w:annotationRef/>
      </w:r>
      <w:r w:rsidR="006415E1">
        <w:rPr>
          <w:noProof/>
        </w:rPr>
        <w:t>u use three different terms: system model methods - decide and change in all text to be coherent!</w:t>
      </w:r>
    </w:p>
  </w:comment>
  <w:comment w:id="652" w:author="Yael Edan" w:date="2019-09-22T13:52:00Z" w:initials="YE">
    <w:p w14:paraId="677664C9" w14:textId="7F36C740" w:rsidR="002B358D" w:rsidRDefault="002B358D">
      <w:pPr>
        <w:pStyle w:val="CommentText"/>
      </w:pPr>
      <w:r>
        <w:rPr>
          <w:rStyle w:val="CommentReference"/>
        </w:rPr>
        <w:annotationRef/>
      </w:r>
      <w:r w:rsidR="006415E1">
        <w:rPr>
          <w:rFonts w:hint="cs"/>
          <w:noProof/>
        </w:rPr>
        <w:t>THIS SHOULD BE MOVED TO CONCLUSIONS DOES NOT BELONG IN METHODS</w:t>
      </w:r>
    </w:p>
  </w:comment>
  <w:comment w:id="685" w:author="Yael Edan" w:date="2019-09-22T13:56:00Z" w:initials="YE">
    <w:p w14:paraId="0305B839" w14:textId="69E777BE" w:rsidR="00F87F62" w:rsidRDefault="00F87F62">
      <w:pPr>
        <w:pStyle w:val="CommentText"/>
      </w:pPr>
      <w:r>
        <w:rPr>
          <w:rStyle w:val="CommentReference"/>
        </w:rPr>
        <w:annotationRef/>
      </w:r>
      <w:r w:rsidR="006415E1">
        <w:rPr>
          <w:noProof/>
        </w:rPr>
        <w:t>please include not double space!!!</w:t>
      </w:r>
    </w:p>
  </w:comment>
  <w:comment w:id="714" w:author="Aharon" w:date="2019-09-18T15:32:00Z" w:initials="A">
    <w:p w14:paraId="5EEB8396" w14:textId="490264E2" w:rsidR="00290C8F" w:rsidRPr="00A76A24" w:rsidRDefault="00290C8F" w:rsidP="00A76A24">
      <w:pPr>
        <w:pStyle w:val="CommentText"/>
        <w:rPr>
          <w:rtl/>
        </w:rPr>
      </w:pPr>
      <w:r>
        <w:rPr>
          <w:rStyle w:val="CommentReference"/>
        </w:rPr>
        <w:annotationRef/>
      </w:r>
      <w:r>
        <w:rPr>
          <w:rStyle w:val="CommentReference"/>
        </w:rPr>
        <w:annotationRef/>
      </w:r>
      <w:r>
        <w:rPr>
          <w:rFonts w:hint="cs"/>
          <w:rtl/>
        </w:rPr>
        <w:t>יפתח ביקש לפרט בקצרה גם על המערכת הראשונה על מנת לשמש כ"פרומו" למערכת החדשה.</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FDDB63" w15:done="0"/>
  <w15:commentEx w15:paraId="2C35929C" w15:done="0"/>
  <w15:commentEx w15:paraId="01CA4C32" w15:done="0"/>
  <w15:commentEx w15:paraId="7AEED5CA" w15:done="0"/>
  <w15:commentEx w15:paraId="08EC9470" w15:done="0"/>
  <w15:commentEx w15:paraId="21AC8559" w15:done="0"/>
  <w15:commentEx w15:paraId="7AB5A23B" w15:done="0"/>
  <w15:commentEx w15:paraId="046D45E2" w15:done="0"/>
  <w15:commentEx w15:paraId="7CAFE7A5" w15:done="0"/>
  <w15:commentEx w15:paraId="76578B26" w15:done="0"/>
  <w15:commentEx w15:paraId="6216496F" w15:done="0"/>
  <w15:commentEx w15:paraId="677664C9" w15:done="0"/>
  <w15:commentEx w15:paraId="0305B839" w15:done="0"/>
  <w15:commentEx w15:paraId="5EEB83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EB8396" w16cid:durableId="212CCCA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82F605" w14:textId="77777777" w:rsidR="006415E1" w:rsidRDefault="006415E1" w:rsidP="0063481D">
      <w:pPr>
        <w:spacing w:after="0" w:line="240" w:lineRule="auto"/>
      </w:pPr>
      <w:r>
        <w:separator/>
      </w:r>
    </w:p>
  </w:endnote>
  <w:endnote w:type="continuationSeparator" w:id="0">
    <w:p w14:paraId="7B5A7868" w14:textId="77777777" w:rsidR="006415E1" w:rsidRDefault="006415E1" w:rsidP="00634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w:panose1 w:val="02040604050505020304"/>
    <w:charset w:val="00"/>
    <w:family w:val="roman"/>
    <w:pitch w:val="variable"/>
    <w:sig w:usb0="00000287" w:usb1="00000000" w:usb2="00000000" w:usb3="00000000" w:csb0="0000009F" w:csb1="00000000"/>
  </w:font>
  <w:font w:name="TeXGyreHeros-Regular">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80271687"/>
      <w:docPartObj>
        <w:docPartGallery w:val="Page Numbers (Bottom of Page)"/>
        <w:docPartUnique/>
      </w:docPartObj>
    </w:sdtPr>
    <w:sdtEndPr>
      <w:rPr>
        <w:b/>
        <w:bCs/>
      </w:rPr>
    </w:sdtEndPr>
    <w:sdtContent>
      <w:p w14:paraId="6426227E" w14:textId="3C28EC3D" w:rsidR="00290C8F" w:rsidRDefault="00290C8F" w:rsidP="007F12F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87F62" w:rsidRPr="00F87F62">
          <w:rPr>
            <w:b/>
            <w:bCs/>
            <w:noProof/>
          </w:rPr>
          <w:t>vii</w:t>
        </w:r>
        <w:r>
          <w:rPr>
            <w:b/>
            <w:bCs/>
            <w:noProof/>
          </w:rPr>
          <w:fldChar w:fldCharType="end"/>
        </w:r>
        <w:r>
          <w:rPr>
            <w:b/>
            <w:bCs/>
          </w:rPr>
          <w:t xml:space="preserve"> </w:t>
        </w:r>
        <w:r w:rsidRPr="007F12F5">
          <w:rPr>
            <w:b/>
            <w:bCs/>
            <w:color w:val="4472C4" w:themeColor="accent1"/>
            <w:sz w:val="36"/>
            <w:szCs w:val="36"/>
          </w:rPr>
          <w:t>|</w:t>
        </w:r>
        <w:r>
          <w:rPr>
            <w:b/>
            <w:bCs/>
          </w:rPr>
          <w:t xml:space="preserve"> </w:t>
        </w:r>
      </w:p>
    </w:sdtContent>
  </w:sdt>
  <w:p w14:paraId="3900D2B2" w14:textId="2F436C21" w:rsidR="00290C8F" w:rsidRDefault="00290C8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822309986"/>
      <w:docPartObj>
        <w:docPartGallery w:val="Page Numbers (Bottom of Page)"/>
        <w:docPartUnique/>
      </w:docPartObj>
    </w:sdtPr>
    <w:sdtEndPr>
      <w:rPr>
        <w:b/>
        <w:bCs/>
      </w:rPr>
    </w:sdtEndPr>
    <w:sdtContent>
      <w:p w14:paraId="3C3097E0" w14:textId="454EFD58" w:rsidR="00290C8F" w:rsidRDefault="00290C8F" w:rsidP="007F12F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B2CD9" w:rsidRPr="005B2CD9">
          <w:rPr>
            <w:b/>
            <w:bCs/>
            <w:noProof/>
            <w:rtl/>
          </w:rPr>
          <w:t>112</w:t>
        </w:r>
        <w:r>
          <w:rPr>
            <w:b/>
            <w:bCs/>
            <w:noProof/>
          </w:rPr>
          <w:fldChar w:fldCharType="end"/>
        </w:r>
        <w:r>
          <w:rPr>
            <w:b/>
            <w:bCs/>
          </w:rPr>
          <w:t xml:space="preserve"> </w:t>
        </w:r>
        <w:r w:rsidRPr="007F12F5">
          <w:rPr>
            <w:b/>
            <w:bCs/>
            <w:color w:val="4472C4" w:themeColor="accent1"/>
            <w:sz w:val="36"/>
            <w:szCs w:val="36"/>
          </w:rPr>
          <w:t>|</w:t>
        </w:r>
        <w:r>
          <w:rPr>
            <w:b/>
            <w:bCs/>
          </w:rPr>
          <w:t xml:space="preserve"> </w:t>
        </w:r>
      </w:p>
    </w:sdtContent>
  </w:sdt>
  <w:p w14:paraId="2F3F464A" w14:textId="77777777" w:rsidR="00290C8F" w:rsidRDefault="00290C8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F962DB" w14:textId="048F98D9" w:rsidR="00290C8F" w:rsidRDefault="00290C8F" w:rsidP="007F12F5">
    <w:pPr>
      <w:pStyle w:val="Footer"/>
      <w:pBdr>
        <w:top w:val="single" w:sz="4" w:space="1" w:color="D9D9D9" w:themeColor="background1" w:themeShade="D9"/>
      </w:pBdr>
      <w:rPr>
        <w:b/>
        <w:bCs/>
      </w:rPr>
    </w:pPr>
  </w:p>
  <w:p w14:paraId="71525DE5" w14:textId="77777777" w:rsidR="00290C8F" w:rsidRDefault="00290C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B7BC1F" w14:textId="77777777" w:rsidR="006415E1" w:rsidRDefault="006415E1" w:rsidP="0063481D">
      <w:pPr>
        <w:spacing w:after="0" w:line="240" w:lineRule="auto"/>
      </w:pPr>
      <w:r>
        <w:separator/>
      </w:r>
    </w:p>
  </w:footnote>
  <w:footnote w:type="continuationSeparator" w:id="0">
    <w:p w14:paraId="5549FBB2" w14:textId="77777777" w:rsidR="006415E1" w:rsidRDefault="006415E1" w:rsidP="006348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A1188"/>
    <w:multiLevelType w:val="hybridMultilevel"/>
    <w:tmpl w:val="5E6CB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161958"/>
    <w:multiLevelType w:val="hybridMultilevel"/>
    <w:tmpl w:val="FF6C9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545C7B"/>
    <w:multiLevelType w:val="hybridMultilevel"/>
    <w:tmpl w:val="D7D47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8B73777"/>
    <w:multiLevelType w:val="hybridMultilevel"/>
    <w:tmpl w:val="0974F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IdMacAtCleanup w:val="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ael Edan">
    <w15:presenceInfo w15:providerId="None" w15:userId="Yael Edan"/>
  </w15:person>
  <w15:person w15:author="Aharon">
    <w15:presenceInfo w15:providerId="None" w15:userId="Aha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gutterAtTop/>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DYwMLQEImNLAxMDIyUdpeDU4uLM/DyQAsNaAIUSVvksAAAA"/>
  </w:docVars>
  <w:rsids>
    <w:rsidRoot w:val="0063481D"/>
    <w:rsid w:val="00006028"/>
    <w:rsid w:val="00006766"/>
    <w:rsid w:val="00006996"/>
    <w:rsid w:val="00007348"/>
    <w:rsid w:val="00007383"/>
    <w:rsid w:val="00014F2E"/>
    <w:rsid w:val="00015A80"/>
    <w:rsid w:val="00023469"/>
    <w:rsid w:val="00030895"/>
    <w:rsid w:val="000308E3"/>
    <w:rsid w:val="000342BA"/>
    <w:rsid w:val="00037575"/>
    <w:rsid w:val="00040851"/>
    <w:rsid w:val="0004093F"/>
    <w:rsid w:val="00042696"/>
    <w:rsid w:val="00042891"/>
    <w:rsid w:val="00045739"/>
    <w:rsid w:val="00045C75"/>
    <w:rsid w:val="00051484"/>
    <w:rsid w:val="00051B7F"/>
    <w:rsid w:val="0005695B"/>
    <w:rsid w:val="000573B2"/>
    <w:rsid w:val="000607EB"/>
    <w:rsid w:val="00064193"/>
    <w:rsid w:val="00064A79"/>
    <w:rsid w:val="00064E93"/>
    <w:rsid w:val="00067273"/>
    <w:rsid w:val="000706BD"/>
    <w:rsid w:val="00070B16"/>
    <w:rsid w:val="00070DFB"/>
    <w:rsid w:val="0007367E"/>
    <w:rsid w:val="0007440B"/>
    <w:rsid w:val="00074938"/>
    <w:rsid w:val="000751F9"/>
    <w:rsid w:val="00075A21"/>
    <w:rsid w:val="00083635"/>
    <w:rsid w:val="000839C2"/>
    <w:rsid w:val="0008517C"/>
    <w:rsid w:val="00085558"/>
    <w:rsid w:val="00085A98"/>
    <w:rsid w:val="00085E90"/>
    <w:rsid w:val="000871A6"/>
    <w:rsid w:val="000911C4"/>
    <w:rsid w:val="000949CC"/>
    <w:rsid w:val="000A21B2"/>
    <w:rsid w:val="000A47B4"/>
    <w:rsid w:val="000A4F79"/>
    <w:rsid w:val="000B47E0"/>
    <w:rsid w:val="000B6625"/>
    <w:rsid w:val="000C0C3D"/>
    <w:rsid w:val="000C55EF"/>
    <w:rsid w:val="000C7384"/>
    <w:rsid w:val="000C7FE6"/>
    <w:rsid w:val="000D007B"/>
    <w:rsid w:val="000D0DFA"/>
    <w:rsid w:val="000D5144"/>
    <w:rsid w:val="000D64C3"/>
    <w:rsid w:val="000E012A"/>
    <w:rsid w:val="000E02B0"/>
    <w:rsid w:val="000E536A"/>
    <w:rsid w:val="000E543A"/>
    <w:rsid w:val="000F2179"/>
    <w:rsid w:val="000F68EC"/>
    <w:rsid w:val="000F6F7E"/>
    <w:rsid w:val="000F7401"/>
    <w:rsid w:val="0010190C"/>
    <w:rsid w:val="00103929"/>
    <w:rsid w:val="00103FED"/>
    <w:rsid w:val="00105CBF"/>
    <w:rsid w:val="001075F4"/>
    <w:rsid w:val="0011004A"/>
    <w:rsid w:val="00117912"/>
    <w:rsid w:val="001203BF"/>
    <w:rsid w:val="00120F94"/>
    <w:rsid w:val="00122177"/>
    <w:rsid w:val="00123CE0"/>
    <w:rsid w:val="00131636"/>
    <w:rsid w:val="00131FA7"/>
    <w:rsid w:val="001401F7"/>
    <w:rsid w:val="0014022E"/>
    <w:rsid w:val="00140A71"/>
    <w:rsid w:val="001410D8"/>
    <w:rsid w:val="001419CD"/>
    <w:rsid w:val="001440BE"/>
    <w:rsid w:val="001445A8"/>
    <w:rsid w:val="00145348"/>
    <w:rsid w:val="001455FF"/>
    <w:rsid w:val="0014768F"/>
    <w:rsid w:val="00152973"/>
    <w:rsid w:val="00157CB2"/>
    <w:rsid w:val="0016149A"/>
    <w:rsid w:val="00163BA1"/>
    <w:rsid w:val="00167FCA"/>
    <w:rsid w:val="00170FBB"/>
    <w:rsid w:val="00174738"/>
    <w:rsid w:val="00174AF0"/>
    <w:rsid w:val="00176E31"/>
    <w:rsid w:val="00177255"/>
    <w:rsid w:val="001827E7"/>
    <w:rsid w:val="001943C5"/>
    <w:rsid w:val="001A31BD"/>
    <w:rsid w:val="001A3527"/>
    <w:rsid w:val="001A5F9D"/>
    <w:rsid w:val="001A74B6"/>
    <w:rsid w:val="001A7B84"/>
    <w:rsid w:val="001B0F01"/>
    <w:rsid w:val="001B11BF"/>
    <w:rsid w:val="001B1966"/>
    <w:rsid w:val="001B1F0A"/>
    <w:rsid w:val="001B4292"/>
    <w:rsid w:val="001B5424"/>
    <w:rsid w:val="001B58D0"/>
    <w:rsid w:val="001C4423"/>
    <w:rsid w:val="001C7328"/>
    <w:rsid w:val="001D18A7"/>
    <w:rsid w:val="001D474A"/>
    <w:rsid w:val="001E10EE"/>
    <w:rsid w:val="001E16ED"/>
    <w:rsid w:val="001E251C"/>
    <w:rsid w:val="001E35D2"/>
    <w:rsid w:val="001E4BF6"/>
    <w:rsid w:val="001E7BD3"/>
    <w:rsid w:val="001F0F91"/>
    <w:rsid w:val="001F20F7"/>
    <w:rsid w:val="001F2C2E"/>
    <w:rsid w:val="001F4044"/>
    <w:rsid w:val="001F599C"/>
    <w:rsid w:val="001F6A15"/>
    <w:rsid w:val="00203177"/>
    <w:rsid w:val="0020606F"/>
    <w:rsid w:val="00206873"/>
    <w:rsid w:val="0020783D"/>
    <w:rsid w:val="00211F0B"/>
    <w:rsid w:val="00212133"/>
    <w:rsid w:val="00212DFA"/>
    <w:rsid w:val="002153F6"/>
    <w:rsid w:val="00215480"/>
    <w:rsid w:val="00220A52"/>
    <w:rsid w:val="00220E21"/>
    <w:rsid w:val="00222E46"/>
    <w:rsid w:val="00225F96"/>
    <w:rsid w:val="00226A4E"/>
    <w:rsid w:val="002272F0"/>
    <w:rsid w:val="0023104B"/>
    <w:rsid w:val="00231A83"/>
    <w:rsid w:val="00233BE3"/>
    <w:rsid w:val="0023404D"/>
    <w:rsid w:val="00240017"/>
    <w:rsid w:val="00243246"/>
    <w:rsid w:val="00243CA3"/>
    <w:rsid w:val="00245402"/>
    <w:rsid w:val="00245FC1"/>
    <w:rsid w:val="00251EE5"/>
    <w:rsid w:val="002565EE"/>
    <w:rsid w:val="0026278C"/>
    <w:rsid w:val="002656A4"/>
    <w:rsid w:val="00266610"/>
    <w:rsid w:val="002667DB"/>
    <w:rsid w:val="00266FB2"/>
    <w:rsid w:val="00267652"/>
    <w:rsid w:val="0027068D"/>
    <w:rsid w:val="00270F26"/>
    <w:rsid w:val="00270F84"/>
    <w:rsid w:val="002748E8"/>
    <w:rsid w:val="002764AD"/>
    <w:rsid w:val="00276A2A"/>
    <w:rsid w:val="00282B47"/>
    <w:rsid w:val="0028382E"/>
    <w:rsid w:val="00283932"/>
    <w:rsid w:val="00290C8F"/>
    <w:rsid w:val="00295D85"/>
    <w:rsid w:val="002A26D0"/>
    <w:rsid w:val="002A2B5D"/>
    <w:rsid w:val="002A747F"/>
    <w:rsid w:val="002B2B9B"/>
    <w:rsid w:val="002B358D"/>
    <w:rsid w:val="002B4E6A"/>
    <w:rsid w:val="002B7DFE"/>
    <w:rsid w:val="002C0380"/>
    <w:rsid w:val="002C51A8"/>
    <w:rsid w:val="002C78B8"/>
    <w:rsid w:val="002C7981"/>
    <w:rsid w:val="002D317D"/>
    <w:rsid w:val="002D323B"/>
    <w:rsid w:val="002D4CEC"/>
    <w:rsid w:val="002D7DBD"/>
    <w:rsid w:val="002E191F"/>
    <w:rsid w:val="002E2F4E"/>
    <w:rsid w:val="002E734A"/>
    <w:rsid w:val="002E742C"/>
    <w:rsid w:val="002E7FF5"/>
    <w:rsid w:val="002F0875"/>
    <w:rsid w:val="002F1970"/>
    <w:rsid w:val="002F78AE"/>
    <w:rsid w:val="003014FB"/>
    <w:rsid w:val="0030566D"/>
    <w:rsid w:val="00306154"/>
    <w:rsid w:val="0030709A"/>
    <w:rsid w:val="00313FE1"/>
    <w:rsid w:val="0031443F"/>
    <w:rsid w:val="00315F30"/>
    <w:rsid w:val="00316ECD"/>
    <w:rsid w:val="00321001"/>
    <w:rsid w:val="00323A3E"/>
    <w:rsid w:val="00330DE9"/>
    <w:rsid w:val="0033304B"/>
    <w:rsid w:val="00336E8B"/>
    <w:rsid w:val="00340E5F"/>
    <w:rsid w:val="00343763"/>
    <w:rsid w:val="00347124"/>
    <w:rsid w:val="00350BED"/>
    <w:rsid w:val="00350EB1"/>
    <w:rsid w:val="00351FB8"/>
    <w:rsid w:val="003547F0"/>
    <w:rsid w:val="003565C4"/>
    <w:rsid w:val="003574BC"/>
    <w:rsid w:val="00363B25"/>
    <w:rsid w:val="00365E8F"/>
    <w:rsid w:val="00370FEC"/>
    <w:rsid w:val="003724F9"/>
    <w:rsid w:val="00375EC7"/>
    <w:rsid w:val="00376B4D"/>
    <w:rsid w:val="003850E9"/>
    <w:rsid w:val="003946A6"/>
    <w:rsid w:val="00395B1F"/>
    <w:rsid w:val="003A35C9"/>
    <w:rsid w:val="003A4B6E"/>
    <w:rsid w:val="003B0B74"/>
    <w:rsid w:val="003B0CFA"/>
    <w:rsid w:val="003B1244"/>
    <w:rsid w:val="003C110F"/>
    <w:rsid w:val="003C224A"/>
    <w:rsid w:val="003D0D69"/>
    <w:rsid w:val="003D767E"/>
    <w:rsid w:val="003E479B"/>
    <w:rsid w:val="003E536F"/>
    <w:rsid w:val="003E68FF"/>
    <w:rsid w:val="003F09A9"/>
    <w:rsid w:val="003F1AFF"/>
    <w:rsid w:val="003F32C6"/>
    <w:rsid w:val="003F62FC"/>
    <w:rsid w:val="00402BE9"/>
    <w:rsid w:val="00402D38"/>
    <w:rsid w:val="00406041"/>
    <w:rsid w:val="00406071"/>
    <w:rsid w:val="00407BD9"/>
    <w:rsid w:val="00417027"/>
    <w:rsid w:val="00417199"/>
    <w:rsid w:val="00422D2C"/>
    <w:rsid w:val="00422E99"/>
    <w:rsid w:val="0042331E"/>
    <w:rsid w:val="00424572"/>
    <w:rsid w:val="0042790D"/>
    <w:rsid w:val="004338E1"/>
    <w:rsid w:val="004431B7"/>
    <w:rsid w:val="00443FFF"/>
    <w:rsid w:val="00447F44"/>
    <w:rsid w:val="00452071"/>
    <w:rsid w:val="0045352B"/>
    <w:rsid w:val="0045456C"/>
    <w:rsid w:val="004559E5"/>
    <w:rsid w:val="00456110"/>
    <w:rsid w:val="00460D4D"/>
    <w:rsid w:val="004637CA"/>
    <w:rsid w:val="00465B0C"/>
    <w:rsid w:val="004676C9"/>
    <w:rsid w:val="0046779D"/>
    <w:rsid w:val="00471E74"/>
    <w:rsid w:val="0047348D"/>
    <w:rsid w:val="00474B4F"/>
    <w:rsid w:val="004778A6"/>
    <w:rsid w:val="00481F24"/>
    <w:rsid w:val="00482FEC"/>
    <w:rsid w:val="00487C3C"/>
    <w:rsid w:val="00490D7E"/>
    <w:rsid w:val="00490F04"/>
    <w:rsid w:val="004A0C94"/>
    <w:rsid w:val="004A2A8A"/>
    <w:rsid w:val="004A309C"/>
    <w:rsid w:val="004A4DB3"/>
    <w:rsid w:val="004A703E"/>
    <w:rsid w:val="004B188B"/>
    <w:rsid w:val="004B2CC5"/>
    <w:rsid w:val="004B3F3D"/>
    <w:rsid w:val="004B474E"/>
    <w:rsid w:val="004B5051"/>
    <w:rsid w:val="004B6AB9"/>
    <w:rsid w:val="004C109B"/>
    <w:rsid w:val="004C2851"/>
    <w:rsid w:val="004C41C4"/>
    <w:rsid w:val="004C53C0"/>
    <w:rsid w:val="004C634B"/>
    <w:rsid w:val="004C704C"/>
    <w:rsid w:val="004D38FA"/>
    <w:rsid w:val="004D70E2"/>
    <w:rsid w:val="004E12D4"/>
    <w:rsid w:val="004E28B9"/>
    <w:rsid w:val="004E31FD"/>
    <w:rsid w:val="004E7B57"/>
    <w:rsid w:val="004F08ED"/>
    <w:rsid w:val="004F4763"/>
    <w:rsid w:val="004F5015"/>
    <w:rsid w:val="004F55F7"/>
    <w:rsid w:val="004F65BC"/>
    <w:rsid w:val="004F6978"/>
    <w:rsid w:val="00500BE6"/>
    <w:rsid w:val="00503D08"/>
    <w:rsid w:val="00511F6D"/>
    <w:rsid w:val="00512908"/>
    <w:rsid w:val="00512DC3"/>
    <w:rsid w:val="0051635F"/>
    <w:rsid w:val="00522F0D"/>
    <w:rsid w:val="00524198"/>
    <w:rsid w:val="00524ED5"/>
    <w:rsid w:val="00533FBF"/>
    <w:rsid w:val="00536E59"/>
    <w:rsid w:val="00536F2D"/>
    <w:rsid w:val="00540AE3"/>
    <w:rsid w:val="00546655"/>
    <w:rsid w:val="005518AE"/>
    <w:rsid w:val="00552198"/>
    <w:rsid w:val="0055389E"/>
    <w:rsid w:val="00556651"/>
    <w:rsid w:val="00556D62"/>
    <w:rsid w:val="00557839"/>
    <w:rsid w:val="0056535A"/>
    <w:rsid w:val="00566066"/>
    <w:rsid w:val="005668F1"/>
    <w:rsid w:val="00566F3F"/>
    <w:rsid w:val="00571503"/>
    <w:rsid w:val="005727E1"/>
    <w:rsid w:val="00577F10"/>
    <w:rsid w:val="005819B3"/>
    <w:rsid w:val="0058659C"/>
    <w:rsid w:val="00591CD4"/>
    <w:rsid w:val="005927D3"/>
    <w:rsid w:val="0059370B"/>
    <w:rsid w:val="0059405E"/>
    <w:rsid w:val="005A02E1"/>
    <w:rsid w:val="005A1CC6"/>
    <w:rsid w:val="005A4C02"/>
    <w:rsid w:val="005A6B75"/>
    <w:rsid w:val="005A7A85"/>
    <w:rsid w:val="005B0151"/>
    <w:rsid w:val="005B085E"/>
    <w:rsid w:val="005B2602"/>
    <w:rsid w:val="005B2CD9"/>
    <w:rsid w:val="005B4128"/>
    <w:rsid w:val="005B4BD3"/>
    <w:rsid w:val="005B57BE"/>
    <w:rsid w:val="005B59B0"/>
    <w:rsid w:val="005B5A54"/>
    <w:rsid w:val="005C1946"/>
    <w:rsid w:val="005C1F3E"/>
    <w:rsid w:val="005C2F19"/>
    <w:rsid w:val="005C574C"/>
    <w:rsid w:val="005C60A8"/>
    <w:rsid w:val="005D22C6"/>
    <w:rsid w:val="005D3916"/>
    <w:rsid w:val="005D5D27"/>
    <w:rsid w:val="005D7BA5"/>
    <w:rsid w:val="005E0609"/>
    <w:rsid w:val="005E19B5"/>
    <w:rsid w:val="005E721F"/>
    <w:rsid w:val="005F179B"/>
    <w:rsid w:val="005F1B75"/>
    <w:rsid w:val="005F44AF"/>
    <w:rsid w:val="005F7744"/>
    <w:rsid w:val="00604520"/>
    <w:rsid w:val="006078CF"/>
    <w:rsid w:val="00610F84"/>
    <w:rsid w:val="00615E33"/>
    <w:rsid w:val="0061644F"/>
    <w:rsid w:val="00616E4C"/>
    <w:rsid w:val="0061738F"/>
    <w:rsid w:val="00617F29"/>
    <w:rsid w:val="00622ACE"/>
    <w:rsid w:val="00624686"/>
    <w:rsid w:val="00625F17"/>
    <w:rsid w:val="006305D6"/>
    <w:rsid w:val="00630890"/>
    <w:rsid w:val="00631DBA"/>
    <w:rsid w:val="006337F6"/>
    <w:rsid w:val="0063481D"/>
    <w:rsid w:val="00636873"/>
    <w:rsid w:val="00637BCE"/>
    <w:rsid w:val="006415E1"/>
    <w:rsid w:val="0064241F"/>
    <w:rsid w:val="006435CE"/>
    <w:rsid w:val="00643606"/>
    <w:rsid w:val="006453EE"/>
    <w:rsid w:val="006468C4"/>
    <w:rsid w:val="00646F1B"/>
    <w:rsid w:val="00646FF2"/>
    <w:rsid w:val="00647E54"/>
    <w:rsid w:val="006509BA"/>
    <w:rsid w:val="00650A6F"/>
    <w:rsid w:val="00651D4F"/>
    <w:rsid w:val="006538C1"/>
    <w:rsid w:val="0065794C"/>
    <w:rsid w:val="00663A14"/>
    <w:rsid w:val="00664E1F"/>
    <w:rsid w:val="00666752"/>
    <w:rsid w:val="006704A8"/>
    <w:rsid w:val="00670777"/>
    <w:rsid w:val="00670A15"/>
    <w:rsid w:val="00670E53"/>
    <w:rsid w:val="0067138E"/>
    <w:rsid w:val="00671E93"/>
    <w:rsid w:val="006720AD"/>
    <w:rsid w:val="006725A0"/>
    <w:rsid w:val="0067498E"/>
    <w:rsid w:val="006755D4"/>
    <w:rsid w:val="00676D75"/>
    <w:rsid w:val="006854E9"/>
    <w:rsid w:val="0069173B"/>
    <w:rsid w:val="00692EF6"/>
    <w:rsid w:val="00693F11"/>
    <w:rsid w:val="00694034"/>
    <w:rsid w:val="00694F0B"/>
    <w:rsid w:val="00694F5B"/>
    <w:rsid w:val="00695150"/>
    <w:rsid w:val="00695F51"/>
    <w:rsid w:val="006975D6"/>
    <w:rsid w:val="00697612"/>
    <w:rsid w:val="00697711"/>
    <w:rsid w:val="006A2272"/>
    <w:rsid w:val="006A31E2"/>
    <w:rsid w:val="006A4CE0"/>
    <w:rsid w:val="006A563A"/>
    <w:rsid w:val="006B0A26"/>
    <w:rsid w:val="006B1CF0"/>
    <w:rsid w:val="006B449A"/>
    <w:rsid w:val="006B6246"/>
    <w:rsid w:val="006B6327"/>
    <w:rsid w:val="006C3F48"/>
    <w:rsid w:val="006C6388"/>
    <w:rsid w:val="006D3059"/>
    <w:rsid w:val="006D5A78"/>
    <w:rsid w:val="006E09E4"/>
    <w:rsid w:val="006E5BCA"/>
    <w:rsid w:val="006E69FD"/>
    <w:rsid w:val="006F0D61"/>
    <w:rsid w:val="006F58B9"/>
    <w:rsid w:val="006F7FB6"/>
    <w:rsid w:val="00701565"/>
    <w:rsid w:val="00701B65"/>
    <w:rsid w:val="00704285"/>
    <w:rsid w:val="007127AB"/>
    <w:rsid w:val="00712C4D"/>
    <w:rsid w:val="00714263"/>
    <w:rsid w:val="00716CFF"/>
    <w:rsid w:val="00717B6D"/>
    <w:rsid w:val="00720927"/>
    <w:rsid w:val="007220B8"/>
    <w:rsid w:val="00722555"/>
    <w:rsid w:val="007277D5"/>
    <w:rsid w:val="0073245C"/>
    <w:rsid w:val="007326DA"/>
    <w:rsid w:val="007329D7"/>
    <w:rsid w:val="00732DD5"/>
    <w:rsid w:val="007336D5"/>
    <w:rsid w:val="007344B7"/>
    <w:rsid w:val="00734930"/>
    <w:rsid w:val="00734E12"/>
    <w:rsid w:val="00735D50"/>
    <w:rsid w:val="007368A8"/>
    <w:rsid w:val="00736938"/>
    <w:rsid w:val="00736BE5"/>
    <w:rsid w:val="007413CA"/>
    <w:rsid w:val="007415EE"/>
    <w:rsid w:val="00741B47"/>
    <w:rsid w:val="00742F5D"/>
    <w:rsid w:val="007435B1"/>
    <w:rsid w:val="007500F3"/>
    <w:rsid w:val="0075397D"/>
    <w:rsid w:val="0075423A"/>
    <w:rsid w:val="0076028C"/>
    <w:rsid w:val="007614C7"/>
    <w:rsid w:val="007704F3"/>
    <w:rsid w:val="00770CD3"/>
    <w:rsid w:val="007723B4"/>
    <w:rsid w:val="007724D3"/>
    <w:rsid w:val="00774D31"/>
    <w:rsid w:val="00777E26"/>
    <w:rsid w:val="00780A30"/>
    <w:rsid w:val="00781E9D"/>
    <w:rsid w:val="007825BB"/>
    <w:rsid w:val="0078502D"/>
    <w:rsid w:val="00785E6E"/>
    <w:rsid w:val="00793019"/>
    <w:rsid w:val="007947AC"/>
    <w:rsid w:val="00796E8C"/>
    <w:rsid w:val="0079717A"/>
    <w:rsid w:val="007A0EB0"/>
    <w:rsid w:val="007A1359"/>
    <w:rsid w:val="007A4CA0"/>
    <w:rsid w:val="007A5244"/>
    <w:rsid w:val="007A69FB"/>
    <w:rsid w:val="007A7C97"/>
    <w:rsid w:val="007B2734"/>
    <w:rsid w:val="007B2B07"/>
    <w:rsid w:val="007B3198"/>
    <w:rsid w:val="007B49D8"/>
    <w:rsid w:val="007B68BC"/>
    <w:rsid w:val="007C5787"/>
    <w:rsid w:val="007C5892"/>
    <w:rsid w:val="007C6833"/>
    <w:rsid w:val="007D50DD"/>
    <w:rsid w:val="007D5492"/>
    <w:rsid w:val="007D79E5"/>
    <w:rsid w:val="007E02BC"/>
    <w:rsid w:val="007E312E"/>
    <w:rsid w:val="007E44A4"/>
    <w:rsid w:val="007E552C"/>
    <w:rsid w:val="007E7575"/>
    <w:rsid w:val="007F12F5"/>
    <w:rsid w:val="007F2396"/>
    <w:rsid w:val="007F41AC"/>
    <w:rsid w:val="007F64CB"/>
    <w:rsid w:val="008013B0"/>
    <w:rsid w:val="0080149E"/>
    <w:rsid w:val="00810625"/>
    <w:rsid w:val="0081184D"/>
    <w:rsid w:val="008136F5"/>
    <w:rsid w:val="00813AA4"/>
    <w:rsid w:val="00814F2A"/>
    <w:rsid w:val="008232FB"/>
    <w:rsid w:val="00827A0F"/>
    <w:rsid w:val="00827DC0"/>
    <w:rsid w:val="008354A7"/>
    <w:rsid w:val="00836871"/>
    <w:rsid w:val="00840D4D"/>
    <w:rsid w:val="00840FE5"/>
    <w:rsid w:val="00847AFA"/>
    <w:rsid w:val="0086721B"/>
    <w:rsid w:val="0087428E"/>
    <w:rsid w:val="00877304"/>
    <w:rsid w:val="008773BC"/>
    <w:rsid w:val="00883C9C"/>
    <w:rsid w:val="00893C94"/>
    <w:rsid w:val="00894978"/>
    <w:rsid w:val="008953D0"/>
    <w:rsid w:val="00895F9B"/>
    <w:rsid w:val="00897452"/>
    <w:rsid w:val="008A157B"/>
    <w:rsid w:val="008A19EC"/>
    <w:rsid w:val="008A664E"/>
    <w:rsid w:val="008A6905"/>
    <w:rsid w:val="008A70CE"/>
    <w:rsid w:val="008B3051"/>
    <w:rsid w:val="008B5AF2"/>
    <w:rsid w:val="008B64E7"/>
    <w:rsid w:val="008C1396"/>
    <w:rsid w:val="008C4960"/>
    <w:rsid w:val="008C7B8C"/>
    <w:rsid w:val="008D0AE6"/>
    <w:rsid w:val="008D5D06"/>
    <w:rsid w:val="008D6615"/>
    <w:rsid w:val="008D67EC"/>
    <w:rsid w:val="008D72FE"/>
    <w:rsid w:val="008E50EF"/>
    <w:rsid w:val="008E599F"/>
    <w:rsid w:val="008F44F3"/>
    <w:rsid w:val="008F4A86"/>
    <w:rsid w:val="00901779"/>
    <w:rsid w:val="00901858"/>
    <w:rsid w:val="00902648"/>
    <w:rsid w:val="00902F68"/>
    <w:rsid w:val="009048BA"/>
    <w:rsid w:val="00906472"/>
    <w:rsid w:val="00910D33"/>
    <w:rsid w:val="009115B6"/>
    <w:rsid w:val="00911799"/>
    <w:rsid w:val="00912B7D"/>
    <w:rsid w:val="00914958"/>
    <w:rsid w:val="00916F4E"/>
    <w:rsid w:val="00921047"/>
    <w:rsid w:val="009226EF"/>
    <w:rsid w:val="009248DF"/>
    <w:rsid w:val="00926B4D"/>
    <w:rsid w:val="009277BE"/>
    <w:rsid w:val="00932B55"/>
    <w:rsid w:val="009335EF"/>
    <w:rsid w:val="00935947"/>
    <w:rsid w:val="00936486"/>
    <w:rsid w:val="0094103A"/>
    <w:rsid w:val="00941041"/>
    <w:rsid w:val="00946561"/>
    <w:rsid w:val="00947710"/>
    <w:rsid w:val="009503EF"/>
    <w:rsid w:val="00950CBD"/>
    <w:rsid w:val="009521AA"/>
    <w:rsid w:val="00952204"/>
    <w:rsid w:val="00953507"/>
    <w:rsid w:val="00953903"/>
    <w:rsid w:val="00954F61"/>
    <w:rsid w:val="00956E54"/>
    <w:rsid w:val="00957415"/>
    <w:rsid w:val="00960EF7"/>
    <w:rsid w:val="0096537F"/>
    <w:rsid w:val="009718D1"/>
    <w:rsid w:val="00974375"/>
    <w:rsid w:val="0097576C"/>
    <w:rsid w:val="0097583B"/>
    <w:rsid w:val="0097633E"/>
    <w:rsid w:val="0097654C"/>
    <w:rsid w:val="009807A5"/>
    <w:rsid w:val="00981724"/>
    <w:rsid w:val="00984654"/>
    <w:rsid w:val="00990C38"/>
    <w:rsid w:val="0099156E"/>
    <w:rsid w:val="00991919"/>
    <w:rsid w:val="00991C7B"/>
    <w:rsid w:val="0099306F"/>
    <w:rsid w:val="00996CE1"/>
    <w:rsid w:val="00996F18"/>
    <w:rsid w:val="009976C2"/>
    <w:rsid w:val="009977C3"/>
    <w:rsid w:val="009A1928"/>
    <w:rsid w:val="009A1D5D"/>
    <w:rsid w:val="009A2438"/>
    <w:rsid w:val="009A5625"/>
    <w:rsid w:val="009B3017"/>
    <w:rsid w:val="009B4D33"/>
    <w:rsid w:val="009B73D4"/>
    <w:rsid w:val="009B783C"/>
    <w:rsid w:val="009C232B"/>
    <w:rsid w:val="009C4103"/>
    <w:rsid w:val="009C48FC"/>
    <w:rsid w:val="009C4902"/>
    <w:rsid w:val="009C5263"/>
    <w:rsid w:val="009C593E"/>
    <w:rsid w:val="009D4807"/>
    <w:rsid w:val="009D4DBD"/>
    <w:rsid w:val="009D6070"/>
    <w:rsid w:val="009D7156"/>
    <w:rsid w:val="009D7B37"/>
    <w:rsid w:val="009E2E64"/>
    <w:rsid w:val="009E450F"/>
    <w:rsid w:val="009E5238"/>
    <w:rsid w:val="009F3159"/>
    <w:rsid w:val="009F7216"/>
    <w:rsid w:val="009F7935"/>
    <w:rsid w:val="009F7C43"/>
    <w:rsid w:val="00A03F05"/>
    <w:rsid w:val="00A129A1"/>
    <w:rsid w:val="00A12C64"/>
    <w:rsid w:val="00A13A74"/>
    <w:rsid w:val="00A205AA"/>
    <w:rsid w:val="00A2086A"/>
    <w:rsid w:val="00A20DC7"/>
    <w:rsid w:val="00A2478D"/>
    <w:rsid w:val="00A25E80"/>
    <w:rsid w:val="00A26D56"/>
    <w:rsid w:val="00A34561"/>
    <w:rsid w:val="00A34A1A"/>
    <w:rsid w:val="00A36357"/>
    <w:rsid w:val="00A4422A"/>
    <w:rsid w:val="00A45564"/>
    <w:rsid w:val="00A455D1"/>
    <w:rsid w:val="00A45F3B"/>
    <w:rsid w:val="00A501BA"/>
    <w:rsid w:val="00A52909"/>
    <w:rsid w:val="00A537B3"/>
    <w:rsid w:val="00A567D5"/>
    <w:rsid w:val="00A60738"/>
    <w:rsid w:val="00A67A6F"/>
    <w:rsid w:val="00A72185"/>
    <w:rsid w:val="00A754EA"/>
    <w:rsid w:val="00A755D3"/>
    <w:rsid w:val="00A76A24"/>
    <w:rsid w:val="00A76F05"/>
    <w:rsid w:val="00A77752"/>
    <w:rsid w:val="00A817D8"/>
    <w:rsid w:val="00A823B4"/>
    <w:rsid w:val="00A82BF1"/>
    <w:rsid w:val="00A864ED"/>
    <w:rsid w:val="00A879A2"/>
    <w:rsid w:val="00A87B73"/>
    <w:rsid w:val="00A87FD7"/>
    <w:rsid w:val="00A900DC"/>
    <w:rsid w:val="00A939FF"/>
    <w:rsid w:val="00A94247"/>
    <w:rsid w:val="00A94891"/>
    <w:rsid w:val="00A94996"/>
    <w:rsid w:val="00A969FE"/>
    <w:rsid w:val="00AA04CC"/>
    <w:rsid w:val="00AA1EE9"/>
    <w:rsid w:val="00AA6074"/>
    <w:rsid w:val="00AA6F94"/>
    <w:rsid w:val="00AB099E"/>
    <w:rsid w:val="00AB12CD"/>
    <w:rsid w:val="00AB6290"/>
    <w:rsid w:val="00AC3DC4"/>
    <w:rsid w:val="00AC3FF4"/>
    <w:rsid w:val="00AC6D9D"/>
    <w:rsid w:val="00AD4522"/>
    <w:rsid w:val="00AD6620"/>
    <w:rsid w:val="00AD68FB"/>
    <w:rsid w:val="00AE0A39"/>
    <w:rsid w:val="00AE5D8F"/>
    <w:rsid w:val="00AE6850"/>
    <w:rsid w:val="00AE7DBB"/>
    <w:rsid w:val="00AF075A"/>
    <w:rsid w:val="00AF0C4A"/>
    <w:rsid w:val="00AF11C9"/>
    <w:rsid w:val="00AF287C"/>
    <w:rsid w:val="00AF2C64"/>
    <w:rsid w:val="00AF4F85"/>
    <w:rsid w:val="00AF5C08"/>
    <w:rsid w:val="00AF6573"/>
    <w:rsid w:val="00B024C6"/>
    <w:rsid w:val="00B06014"/>
    <w:rsid w:val="00B06463"/>
    <w:rsid w:val="00B10E83"/>
    <w:rsid w:val="00B12D42"/>
    <w:rsid w:val="00B20394"/>
    <w:rsid w:val="00B20F5A"/>
    <w:rsid w:val="00B214CA"/>
    <w:rsid w:val="00B21512"/>
    <w:rsid w:val="00B21580"/>
    <w:rsid w:val="00B22BAD"/>
    <w:rsid w:val="00B2345E"/>
    <w:rsid w:val="00B23873"/>
    <w:rsid w:val="00B26355"/>
    <w:rsid w:val="00B305ED"/>
    <w:rsid w:val="00B32256"/>
    <w:rsid w:val="00B32E88"/>
    <w:rsid w:val="00B32F7A"/>
    <w:rsid w:val="00B35674"/>
    <w:rsid w:val="00B35749"/>
    <w:rsid w:val="00B36246"/>
    <w:rsid w:val="00B426A2"/>
    <w:rsid w:val="00B45880"/>
    <w:rsid w:val="00B47748"/>
    <w:rsid w:val="00B515AD"/>
    <w:rsid w:val="00B52BC8"/>
    <w:rsid w:val="00B5444F"/>
    <w:rsid w:val="00B60416"/>
    <w:rsid w:val="00B60E53"/>
    <w:rsid w:val="00B618CA"/>
    <w:rsid w:val="00B62163"/>
    <w:rsid w:val="00B62326"/>
    <w:rsid w:val="00B64799"/>
    <w:rsid w:val="00B66E46"/>
    <w:rsid w:val="00B67C73"/>
    <w:rsid w:val="00B67FA7"/>
    <w:rsid w:val="00B7604E"/>
    <w:rsid w:val="00B76339"/>
    <w:rsid w:val="00B7649B"/>
    <w:rsid w:val="00B82D58"/>
    <w:rsid w:val="00B838D4"/>
    <w:rsid w:val="00B83AFE"/>
    <w:rsid w:val="00B85152"/>
    <w:rsid w:val="00B85D6D"/>
    <w:rsid w:val="00B9062E"/>
    <w:rsid w:val="00B929E5"/>
    <w:rsid w:val="00B94D60"/>
    <w:rsid w:val="00B956FE"/>
    <w:rsid w:val="00B964C6"/>
    <w:rsid w:val="00BA1AC1"/>
    <w:rsid w:val="00BA1BC8"/>
    <w:rsid w:val="00BA3502"/>
    <w:rsid w:val="00BA486B"/>
    <w:rsid w:val="00BA70A2"/>
    <w:rsid w:val="00BB192D"/>
    <w:rsid w:val="00BC0F5A"/>
    <w:rsid w:val="00BC1516"/>
    <w:rsid w:val="00BC34FD"/>
    <w:rsid w:val="00BC4EB7"/>
    <w:rsid w:val="00BC542A"/>
    <w:rsid w:val="00BC64A6"/>
    <w:rsid w:val="00BC6E77"/>
    <w:rsid w:val="00BC7A29"/>
    <w:rsid w:val="00BD059C"/>
    <w:rsid w:val="00BD2726"/>
    <w:rsid w:val="00BD350F"/>
    <w:rsid w:val="00BD4D5A"/>
    <w:rsid w:val="00BD6531"/>
    <w:rsid w:val="00BD7DB9"/>
    <w:rsid w:val="00BE10E8"/>
    <w:rsid w:val="00BE4661"/>
    <w:rsid w:val="00BE6B96"/>
    <w:rsid w:val="00BF1501"/>
    <w:rsid w:val="00BF2880"/>
    <w:rsid w:val="00BF4FC2"/>
    <w:rsid w:val="00BF623A"/>
    <w:rsid w:val="00C01B7D"/>
    <w:rsid w:val="00C04231"/>
    <w:rsid w:val="00C04A5B"/>
    <w:rsid w:val="00C04E61"/>
    <w:rsid w:val="00C06331"/>
    <w:rsid w:val="00C068FF"/>
    <w:rsid w:val="00C069DD"/>
    <w:rsid w:val="00C06ED5"/>
    <w:rsid w:val="00C0750F"/>
    <w:rsid w:val="00C07B14"/>
    <w:rsid w:val="00C1388E"/>
    <w:rsid w:val="00C2729D"/>
    <w:rsid w:val="00C31F5B"/>
    <w:rsid w:val="00C33B88"/>
    <w:rsid w:val="00C414F7"/>
    <w:rsid w:val="00C44AD0"/>
    <w:rsid w:val="00C459E6"/>
    <w:rsid w:val="00C46540"/>
    <w:rsid w:val="00C50D96"/>
    <w:rsid w:val="00C532C5"/>
    <w:rsid w:val="00C55AC5"/>
    <w:rsid w:val="00C5742F"/>
    <w:rsid w:val="00C60ADF"/>
    <w:rsid w:val="00C60DEB"/>
    <w:rsid w:val="00C61A2C"/>
    <w:rsid w:val="00C63630"/>
    <w:rsid w:val="00C64977"/>
    <w:rsid w:val="00C64CBA"/>
    <w:rsid w:val="00C7000C"/>
    <w:rsid w:val="00C71DEC"/>
    <w:rsid w:val="00C76DF9"/>
    <w:rsid w:val="00C80DBA"/>
    <w:rsid w:val="00C82032"/>
    <w:rsid w:val="00C82CFE"/>
    <w:rsid w:val="00C84BEE"/>
    <w:rsid w:val="00C9053B"/>
    <w:rsid w:val="00C90EC7"/>
    <w:rsid w:val="00C920F0"/>
    <w:rsid w:val="00C92F8F"/>
    <w:rsid w:val="00C9733D"/>
    <w:rsid w:val="00CA04E3"/>
    <w:rsid w:val="00CA5E33"/>
    <w:rsid w:val="00CB6529"/>
    <w:rsid w:val="00CC2752"/>
    <w:rsid w:val="00CC2CFD"/>
    <w:rsid w:val="00CC4BB2"/>
    <w:rsid w:val="00CD1E2C"/>
    <w:rsid w:val="00CD1F7F"/>
    <w:rsid w:val="00CD3E3D"/>
    <w:rsid w:val="00CD5669"/>
    <w:rsid w:val="00CD5EB5"/>
    <w:rsid w:val="00CE04DD"/>
    <w:rsid w:val="00CE3EF7"/>
    <w:rsid w:val="00CE4E43"/>
    <w:rsid w:val="00CE664A"/>
    <w:rsid w:val="00CE6668"/>
    <w:rsid w:val="00CE7B79"/>
    <w:rsid w:val="00CE7F16"/>
    <w:rsid w:val="00CF0208"/>
    <w:rsid w:val="00CF16CF"/>
    <w:rsid w:val="00CF7A59"/>
    <w:rsid w:val="00D00C64"/>
    <w:rsid w:val="00D0243C"/>
    <w:rsid w:val="00D036DE"/>
    <w:rsid w:val="00D03DBC"/>
    <w:rsid w:val="00D06ADF"/>
    <w:rsid w:val="00D0770C"/>
    <w:rsid w:val="00D1035B"/>
    <w:rsid w:val="00D1733A"/>
    <w:rsid w:val="00D1736D"/>
    <w:rsid w:val="00D17544"/>
    <w:rsid w:val="00D209D3"/>
    <w:rsid w:val="00D20E54"/>
    <w:rsid w:val="00D21723"/>
    <w:rsid w:val="00D22E7B"/>
    <w:rsid w:val="00D25F0C"/>
    <w:rsid w:val="00D317EC"/>
    <w:rsid w:val="00D37BE9"/>
    <w:rsid w:val="00D41144"/>
    <w:rsid w:val="00D4175B"/>
    <w:rsid w:val="00D43105"/>
    <w:rsid w:val="00D54833"/>
    <w:rsid w:val="00D56C73"/>
    <w:rsid w:val="00D56DBF"/>
    <w:rsid w:val="00D62EDA"/>
    <w:rsid w:val="00D6619A"/>
    <w:rsid w:val="00D67EA3"/>
    <w:rsid w:val="00D71DEB"/>
    <w:rsid w:val="00D73FFC"/>
    <w:rsid w:val="00D74AD6"/>
    <w:rsid w:val="00D7512F"/>
    <w:rsid w:val="00D8180F"/>
    <w:rsid w:val="00D83F9C"/>
    <w:rsid w:val="00D83FD8"/>
    <w:rsid w:val="00D85A53"/>
    <w:rsid w:val="00D87DF2"/>
    <w:rsid w:val="00D92528"/>
    <w:rsid w:val="00D95939"/>
    <w:rsid w:val="00D962A6"/>
    <w:rsid w:val="00D973CF"/>
    <w:rsid w:val="00DA0EAA"/>
    <w:rsid w:val="00DA1FC3"/>
    <w:rsid w:val="00DA3778"/>
    <w:rsid w:val="00DA4ACC"/>
    <w:rsid w:val="00DA4D3F"/>
    <w:rsid w:val="00DA7E31"/>
    <w:rsid w:val="00DB02E0"/>
    <w:rsid w:val="00DB08CC"/>
    <w:rsid w:val="00DB2244"/>
    <w:rsid w:val="00DB22B9"/>
    <w:rsid w:val="00DB4659"/>
    <w:rsid w:val="00DB4F2C"/>
    <w:rsid w:val="00DB7880"/>
    <w:rsid w:val="00DB7D06"/>
    <w:rsid w:val="00DC02D5"/>
    <w:rsid w:val="00DC1AEB"/>
    <w:rsid w:val="00DC1F70"/>
    <w:rsid w:val="00DC26F6"/>
    <w:rsid w:val="00DC4010"/>
    <w:rsid w:val="00DC43F4"/>
    <w:rsid w:val="00DC6C87"/>
    <w:rsid w:val="00DC7672"/>
    <w:rsid w:val="00DD185B"/>
    <w:rsid w:val="00DD437B"/>
    <w:rsid w:val="00DD64AB"/>
    <w:rsid w:val="00DE20F4"/>
    <w:rsid w:val="00DE2B1B"/>
    <w:rsid w:val="00DE3E89"/>
    <w:rsid w:val="00DE41A5"/>
    <w:rsid w:val="00DE73BE"/>
    <w:rsid w:val="00DF43B0"/>
    <w:rsid w:val="00DF7235"/>
    <w:rsid w:val="00DF7738"/>
    <w:rsid w:val="00E036FE"/>
    <w:rsid w:val="00E056A3"/>
    <w:rsid w:val="00E06941"/>
    <w:rsid w:val="00E108F0"/>
    <w:rsid w:val="00E16749"/>
    <w:rsid w:val="00E1740C"/>
    <w:rsid w:val="00E17452"/>
    <w:rsid w:val="00E22DEF"/>
    <w:rsid w:val="00E26B51"/>
    <w:rsid w:val="00E27132"/>
    <w:rsid w:val="00E31EF8"/>
    <w:rsid w:val="00E3535F"/>
    <w:rsid w:val="00E374CE"/>
    <w:rsid w:val="00E42FF5"/>
    <w:rsid w:val="00E43A91"/>
    <w:rsid w:val="00E50D0F"/>
    <w:rsid w:val="00E50E35"/>
    <w:rsid w:val="00E52015"/>
    <w:rsid w:val="00E637DA"/>
    <w:rsid w:val="00E66F55"/>
    <w:rsid w:val="00E75438"/>
    <w:rsid w:val="00E76E38"/>
    <w:rsid w:val="00E81566"/>
    <w:rsid w:val="00E835AC"/>
    <w:rsid w:val="00E842D7"/>
    <w:rsid w:val="00E878A5"/>
    <w:rsid w:val="00E928A5"/>
    <w:rsid w:val="00E959A2"/>
    <w:rsid w:val="00E96520"/>
    <w:rsid w:val="00E96C4D"/>
    <w:rsid w:val="00EA03D3"/>
    <w:rsid w:val="00EA4B36"/>
    <w:rsid w:val="00EB2129"/>
    <w:rsid w:val="00EB4D0E"/>
    <w:rsid w:val="00EC31A3"/>
    <w:rsid w:val="00EC5EAD"/>
    <w:rsid w:val="00EC7494"/>
    <w:rsid w:val="00ED044C"/>
    <w:rsid w:val="00ED6EAA"/>
    <w:rsid w:val="00ED7044"/>
    <w:rsid w:val="00EE0BD4"/>
    <w:rsid w:val="00EE52C6"/>
    <w:rsid w:val="00EE532E"/>
    <w:rsid w:val="00EF0E7F"/>
    <w:rsid w:val="00EF2769"/>
    <w:rsid w:val="00EF3316"/>
    <w:rsid w:val="00EF3842"/>
    <w:rsid w:val="00EF6202"/>
    <w:rsid w:val="00EF6227"/>
    <w:rsid w:val="00EF68E9"/>
    <w:rsid w:val="00EF709C"/>
    <w:rsid w:val="00F04D5B"/>
    <w:rsid w:val="00F273BB"/>
    <w:rsid w:val="00F30860"/>
    <w:rsid w:val="00F316EB"/>
    <w:rsid w:val="00F34A66"/>
    <w:rsid w:val="00F5346A"/>
    <w:rsid w:val="00F54862"/>
    <w:rsid w:val="00F54D64"/>
    <w:rsid w:val="00F56873"/>
    <w:rsid w:val="00F629D2"/>
    <w:rsid w:val="00F65CCD"/>
    <w:rsid w:val="00F65D3F"/>
    <w:rsid w:val="00F666D3"/>
    <w:rsid w:val="00F7022A"/>
    <w:rsid w:val="00F76591"/>
    <w:rsid w:val="00F80C67"/>
    <w:rsid w:val="00F85848"/>
    <w:rsid w:val="00F85E89"/>
    <w:rsid w:val="00F87F62"/>
    <w:rsid w:val="00F87FB7"/>
    <w:rsid w:val="00F9036E"/>
    <w:rsid w:val="00F9374D"/>
    <w:rsid w:val="00F93C10"/>
    <w:rsid w:val="00F94D52"/>
    <w:rsid w:val="00F95246"/>
    <w:rsid w:val="00F95351"/>
    <w:rsid w:val="00F96ED4"/>
    <w:rsid w:val="00F970A9"/>
    <w:rsid w:val="00FA2E3A"/>
    <w:rsid w:val="00FA3221"/>
    <w:rsid w:val="00FA3823"/>
    <w:rsid w:val="00FB110D"/>
    <w:rsid w:val="00FB344E"/>
    <w:rsid w:val="00FB35B5"/>
    <w:rsid w:val="00FB3A36"/>
    <w:rsid w:val="00FB5E0A"/>
    <w:rsid w:val="00FC08BD"/>
    <w:rsid w:val="00FC1CD8"/>
    <w:rsid w:val="00FC553F"/>
    <w:rsid w:val="00FD027D"/>
    <w:rsid w:val="00FD3B66"/>
    <w:rsid w:val="00FD5829"/>
    <w:rsid w:val="00FD71E7"/>
    <w:rsid w:val="00FD745C"/>
    <w:rsid w:val="00FE2A1B"/>
    <w:rsid w:val="00FF01EE"/>
    <w:rsid w:val="00FF14D6"/>
    <w:rsid w:val="00FF2774"/>
    <w:rsid w:val="00FF6193"/>
    <w:rsid w:val="00FF77E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5A4493"/>
  <w15:chartTrackingRefBased/>
  <w15:docId w15:val="{C6F1FF09-BD5D-43AA-92AA-DE1B126B0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17C"/>
    <w:pPr>
      <w:bidi/>
    </w:pPr>
  </w:style>
  <w:style w:type="paragraph" w:styleId="Heading1">
    <w:name w:val="heading 1"/>
    <w:basedOn w:val="Normal"/>
    <w:next w:val="Normal"/>
    <w:link w:val="Heading1Char"/>
    <w:qFormat/>
    <w:rsid w:val="00D431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D431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2667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E0A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63481D"/>
    <w:pPr>
      <w:tabs>
        <w:tab w:val="center" w:pos="4153"/>
        <w:tab w:val="right" w:pos="8306"/>
      </w:tabs>
      <w:spacing w:after="0" w:line="240" w:lineRule="auto"/>
    </w:pPr>
  </w:style>
  <w:style w:type="character" w:customStyle="1" w:styleId="HeaderChar">
    <w:name w:val="Header Char"/>
    <w:basedOn w:val="DefaultParagraphFont"/>
    <w:link w:val="Header"/>
    <w:rsid w:val="0063481D"/>
  </w:style>
  <w:style w:type="paragraph" w:styleId="Footer">
    <w:name w:val="footer"/>
    <w:basedOn w:val="Normal"/>
    <w:link w:val="FooterChar"/>
    <w:unhideWhenUsed/>
    <w:rsid w:val="0063481D"/>
    <w:pPr>
      <w:tabs>
        <w:tab w:val="center" w:pos="4153"/>
        <w:tab w:val="right" w:pos="8306"/>
      </w:tabs>
      <w:spacing w:after="0" w:line="240" w:lineRule="auto"/>
    </w:pPr>
  </w:style>
  <w:style w:type="character" w:customStyle="1" w:styleId="FooterChar">
    <w:name w:val="Footer Char"/>
    <w:basedOn w:val="DefaultParagraphFont"/>
    <w:link w:val="Footer"/>
    <w:rsid w:val="0063481D"/>
  </w:style>
  <w:style w:type="paragraph" w:styleId="ListParagraph">
    <w:name w:val="List Paragraph"/>
    <w:basedOn w:val="Normal"/>
    <w:uiPriority w:val="34"/>
    <w:qFormat/>
    <w:rsid w:val="0063481D"/>
    <w:pPr>
      <w:ind w:left="720"/>
      <w:contextualSpacing/>
    </w:pPr>
  </w:style>
  <w:style w:type="paragraph" w:styleId="NoSpacing">
    <w:name w:val="No Spacing"/>
    <w:uiPriority w:val="1"/>
    <w:qFormat/>
    <w:rsid w:val="001075F4"/>
    <w:pPr>
      <w:bidi/>
      <w:spacing w:after="0" w:line="240" w:lineRule="auto"/>
    </w:pPr>
  </w:style>
  <w:style w:type="character" w:styleId="Hyperlink">
    <w:name w:val="Hyperlink"/>
    <w:basedOn w:val="DefaultParagraphFont"/>
    <w:uiPriority w:val="99"/>
    <w:unhideWhenUsed/>
    <w:rsid w:val="00BE6B96"/>
    <w:rPr>
      <w:color w:val="0000FF"/>
      <w:u w:val="single"/>
    </w:rPr>
  </w:style>
  <w:style w:type="character" w:styleId="FollowedHyperlink">
    <w:name w:val="FollowedHyperlink"/>
    <w:basedOn w:val="DefaultParagraphFont"/>
    <w:unhideWhenUsed/>
    <w:rsid w:val="007E7575"/>
    <w:rPr>
      <w:color w:val="954F72" w:themeColor="followedHyperlink"/>
      <w:u w:val="single"/>
    </w:rPr>
  </w:style>
  <w:style w:type="paragraph" w:customStyle="1" w:styleId="MCBody">
    <w:name w:val="MC Body"/>
    <w:next w:val="Normal"/>
    <w:rsid w:val="002B2B9B"/>
    <w:pPr>
      <w:spacing w:before="120" w:after="0" w:line="240" w:lineRule="auto"/>
      <w:jc w:val="both"/>
    </w:pPr>
    <w:rPr>
      <w:rFonts w:ascii="Times New Roman" w:eastAsia="Times New Roman" w:hAnsi="Times New Roman" w:cs="Times New Roman"/>
      <w:sz w:val="20"/>
      <w:szCs w:val="20"/>
      <w:lang w:bidi="ar-SA"/>
    </w:rPr>
  </w:style>
  <w:style w:type="character" w:customStyle="1" w:styleId="Heading1Char">
    <w:name w:val="Heading 1 Char"/>
    <w:basedOn w:val="DefaultParagraphFont"/>
    <w:link w:val="Heading1"/>
    <w:uiPriority w:val="9"/>
    <w:rsid w:val="00D431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431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2667DB"/>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qFormat/>
    <w:rsid w:val="00DA1FC3"/>
    <w:rPr>
      <w:b/>
      <w:bCs/>
    </w:rPr>
  </w:style>
  <w:style w:type="character" w:customStyle="1" w:styleId="Heading4Char">
    <w:name w:val="Heading 4 Char"/>
    <w:basedOn w:val="DefaultParagraphFont"/>
    <w:link w:val="Heading4"/>
    <w:uiPriority w:val="9"/>
    <w:rsid w:val="00AE0A3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8A6905"/>
    <w:rPr>
      <w:color w:val="808080"/>
    </w:rPr>
  </w:style>
  <w:style w:type="paragraph" w:styleId="NormalWeb">
    <w:name w:val="Normal (Web)"/>
    <w:basedOn w:val="Normal"/>
    <w:uiPriority w:val="99"/>
    <w:unhideWhenUsed/>
    <w:rsid w:val="003B0B7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C4423"/>
    <w:rPr>
      <w:i/>
      <w:iCs/>
    </w:rPr>
  </w:style>
  <w:style w:type="character" w:customStyle="1" w:styleId="mi">
    <w:name w:val="mi"/>
    <w:basedOn w:val="DefaultParagraphFont"/>
    <w:rsid w:val="007947AC"/>
  </w:style>
  <w:style w:type="character" w:customStyle="1" w:styleId="mjxassistivemathml">
    <w:name w:val="mjx_assistive_mathml"/>
    <w:basedOn w:val="DefaultParagraphFont"/>
    <w:rsid w:val="007947AC"/>
  </w:style>
  <w:style w:type="character" w:customStyle="1" w:styleId="gt-baf-back">
    <w:name w:val="gt-baf-back"/>
    <w:basedOn w:val="DefaultParagraphFont"/>
    <w:rsid w:val="0079717A"/>
  </w:style>
  <w:style w:type="character" w:customStyle="1" w:styleId="mjx-char">
    <w:name w:val="mjx-char"/>
    <w:basedOn w:val="DefaultParagraphFont"/>
    <w:rsid w:val="00ED6EAA"/>
  </w:style>
  <w:style w:type="paragraph" w:customStyle="1" w:styleId="TableParagraph">
    <w:name w:val="Table Paragraph"/>
    <w:basedOn w:val="Normal"/>
    <w:uiPriority w:val="1"/>
    <w:qFormat/>
    <w:rsid w:val="00402D38"/>
    <w:pPr>
      <w:widowControl w:val="0"/>
      <w:autoSpaceDE w:val="0"/>
      <w:autoSpaceDN w:val="0"/>
      <w:bidi w:val="0"/>
      <w:spacing w:after="0" w:line="240" w:lineRule="auto"/>
    </w:pPr>
    <w:rPr>
      <w:rFonts w:ascii="Arial" w:eastAsia="Arial" w:hAnsi="Arial" w:cs="Arial"/>
      <w:lang w:bidi="en-US"/>
    </w:rPr>
  </w:style>
  <w:style w:type="paragraph" w:styleId="BalloonText">
    <w:name w:val="Balloon Text"/>
    <w:basedOn w:val="Normal"/>
    <w:link w:val="BalloonTextChar"/>
    <w:unhideWhenUsed/>
    <w:rsid w:val="00E815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E81566"/>
    <w:rPr>
      <w:rFonts w:ascii="Segoe UI" w:hAnsi="Segoe UI" w:cs="Segoe UI"/>
      <w:sz w:val="18"/>
      <w:szCs w:val="18"/>
    </w:rPr>
  </w:style>
  <w:style w:type="paragraph" w:styleId="Title">
    <w:name w:val="Title"/>
    <w:basedOn w:val="Normal"/>
    <w:link w:val="TitleChar"/>
    <w:autoRedefine/>
    <w:uiPriority w:val="10"/>
    <w:qFormat/>
    <w:rsid w:val="00F87F62"/>
    <w:pPr>
      <w:bidi w:val="0"/>
      <w:spacing w:after="0" w:line="360" w:lineRule="auto"/>
      <w:pPrChange w:id="0" w:author="Yael Edan" w:date="2019-09-22T13:57:00Z">
        <w:pPr>
          <w:spacing w:line="360" w:lineRule="auto"/>
        </w:pPr>
      </w:pPrChange>
    </w:pPr>
    <w:rPr>
      <w:rFonts w:eastAsiaTheme="majorEastAsia" w:cstheme="minorHAnsi"/>
      <w:color w:val="000000"/>
      <w:sz w:val="48"/>
      <w:szCs w:val="48"/>
      <w:rPrChange w:id="0" w:author="Yael Edan" w:date="2019-09-22T13:57:00Z">
        <w:rPr>
          <w:rFonts w:asciiTheme="minorHAnsi" w:eastAsiaTheme="majorEastAsia" w:hAnsiTheme="minorHAnsi" w:cstheme="minorHAnsi"/>
          <w:color w:val="000000"/>
          <w:sz w:val="48"/>
          <w:szCs w:val="48"/>
          <w:lang w:val="en-US" w:eastAsia="en-US" w:bidi="he-IL"/>
        </w:rPr>
      </w:rPrChange>
    </w:rPr>
  </w:style>
  <w:style w:type="character" w:customStyle="1" w:styleId="TitleChar">
    <w:name w:val="Title Char"/>
    <w:basedOn w:val="DefaultParagraphFont"/>
    <w:link w:val="Title"/>
    <w:uiPriority w:val="10"/>
    <w:rsid w:val="00F87F62"/>
    <w:rPr>
      <w:rFonts w:eastAsiaTheme="majorEastAsia" w:cstheme="minorHAnsi"/>
      <w:color w:val="000000"/>
      <w:sz w:val="48"/>
      <w:szCs w:val="48"/>
    </w:rPr>
  </w:style>
  <w:style w:type="character" w:styleId="CommentReference">
    <w:name w:val="annotation reference"/>
    <w:basedOn w:val="DefaultParagraphFont"/>
    <w:unhideWhenUsed/>
    <w:rsid w:val="00E31EF8"/>
    <w:rPr>
      <w:sz w:val="16"/>
      <w:szCs w:val="16"/>
    </w:rPr>
  </w:style>
  <w:style w:type="paragraph" w:styleId="TOCHeading">
    <w:name w:val="TOC Heading"/>
    <w:basedOn w:val="Heading1"/>
    <w:next w:val="Normal"/>
    <w:uiPriority w:val="39"/>
    <w:unhideWhenUsed/>
    <w:qFormat/>
    <w:rsid w:val="000C55EF"/>
    <w:pPr>
      <w:bidi w:val="0"/>
      <w:outlineLvl w:val="9"/>
    </w:pPr>
    <w:rPr>
      <w:lang w:bidi="ar-SA"/>
    </w:rPr>
  </w:style>
  <w:style w:type="paragraph" w:styleId="TOC1">
    <w:name w:val="toc 1"/>
    <w:basedOn w:val="Normal"/>
    <w:next w:val="Normal"/>
    <w:autoRedefine/>
    <w:uiPriority w:val="39"/>
    <w:unhideWhenUsed/>
    <w:rsid w:val="000C55EF"/>
    <w:pPr>
      <w:spacing w:after="100"/>
    </w:pPr>
  </w:style>
  <w:style w:type="paragraph" w:styleId="TOC2">
    <w:name w:val="toc 2"/>
    <w:basedOn w:val="Normal"/>
    <w:next w:val="Normal"/>
    <w:autoRedefine/>
    <w:uiPriority w:val="39"/>
    <w:unhideWhenUsed/>
    <w:rsid w:val="000C55EF"/>
    <w:pPr>
      <w:spacing w:after="100"/>
      <w:ind w:left="220"/>
    </w:pPr>
  </w:style>
  <w:style w:type="paragraph" w:styleId="TOC3">
    <w:name w:val="toc 3"/>
    <w:basedOn w:val="Normal"/>
    <w:next w:val="Normal"/>
    <w:autoRedefine/>
    <w:uiPriority w:val="39"/>
    <w:unhideWhenUsed/>
    <w:rsid w:val="000C55EF"/>
    <w:pPr>
      <w:spacing w:after="100"/>
      <w:ind w:left="440"/>
    </w:pPr>
  </w:style>
  <w:style w:type="paragraph" w:styleId="TOC4">
    <w:name w:val="toc 4"/>
    <w:basedOn w:val="Normal"/>
    <w:next w:val="Normal"/>
    <w:autoRedefine/>
    <w:uiPriority w:val="39"/>
    <w:unhideWhenUsed/>
    <w:rsid w:val="009807A5"/>
    <w:pPr>
      <w:spacing w:after="100"/>
      <w:ind w:left="660"/>
    </w:pPr>
  </w:style>
  <w:style w:type="paragraph" w:customStyle="1" w:styleId="PRAG">
    <w:name w:val="PRAG"/>
    <w:basedOn w:val="Normal"/>
    <w:qFormat/>
    <w:rsid w:val="00902F68"/>
    <w:pPr>
      <w:bidi w:val="0"/>
    </w:pPr>
    <w:rPr>
      <w:rFonts w:asciiTheme="majorBidi" w:hAnsiTheme="majorBidi"/>
      <w:sz w:val="20"/>
    </w:rPr>
  </w:style>
  <w:style w:type="paragraph" w:styleId="Caption">
    <w:name w:val="caption"/>
    <w:basedOn w:val="Normal"/>
    <w:next w:val="Normal"/>
    <w:uiPriority w:val="35"/>
    <w:unhideWhenUsed/>
    <w:qFormat/>
    <w:rsid w:val="00780A30"/>
    <w:pPr>
      <w:spacing w:after="200" w:line="240" w:lineRule="auto"/>
    </w:pPr>
    <w:rPr>
      <w:rFonts w:cstheme="minorHAnsi"/>
      <w:i/>
      <w:iCs/>
      <w:color w:val="44546A" w:themeColor="text2"/>
      <w:sz w:val="18"/>
    </w:rPr>
  </w:style>
  <w:style w:type="paragraph" w:styleId="CommentText">
    <w:name w:val="annotation text"/>
    <w:basedOn w:val="Normal"/>
    <w:link w:val="CommentTextChar"/>
    <w:unhideWhenUsed/>
    <w:rsid w:val="000D0DFA"/>
    <w:pPr>
      <w:spacing w:line="240" w:lineRule="auto"/>
    </w:pPr>
    <w:rPr>
      <w:sz w:val="20"/>
      <w:szCs w:val="20"/>
    </w:rPr>
  </w:style>
  <w:style w:type="character" w:customStyle="1" w:styleId="CommentTextChar">
    <w:name w:val="Comment Text Char"/>
    <w:basedOn w:val="DefaultParagraphFont"/>
    <w:link w:val="CommentText"/>
    <w:rsid w:val="000D0DFA"/>
    <w:rPr>
      <w:sz w:val="20"/>
      <w:szCs w:val="20"/>
    </w:rPr>
  </w:style>
  <w:style w:type="paragraph" w:styleId="CommentSubject">
    <w:name w:val="annotation subject"/>
    <w:basedOn w:val="CommentText"/>
    <w:next w:val="CommentText"/>
    <w:link w:val="CommentSubjectChar"/>
    <w:unhideWhenUsed/>
    <w:rsid w:val="000D0DFA"/>
    <w:rPr>
      <w:b/>
      <w:bCs/>
    </w:rPr>
  </w:style>
  <w:style w:type="character" w:customStyle="1" w:styleId="CommentSubjectChar">
    <w:name w:val="Comment Subject Char"/>
    <w:basedOn w:val="CommentTextChar"/>
    <w:link w:val="CommentSubject"/>
    <w:rsid w:val="000D0DFA"/>
    <w:rPr>
      <w:b/>
      <w:bCs/>
      <w:sz w:val="20"/>
      <w:szCs w:val="20"/>
    </w:rPr>
  </w:style>
  <w:style w:type="paragraph" w:styleId="Revision">
    <w:name w:val="Revision"/>
    <w:hidden/>
    <w:uiPriority w:val="99"/>
    <w:semiHidden/>
    <w:rsid w:val="00AF075A"/>
    <w:pPr>
      <w:spacing w:after="0" w:line="240" w:lineRule="auto"/>
    </w:pPr>
  </w:style>
  <w:style w:type="character" w:styleId="LineNumber">
    <w:name w:val="line number"/>
    <w:basedOn w:val="DefaultParagraphFont"/>
    <w:uiPriority w:val="99"/>
    <w:semiHidden/>
    <w:unhideWhenUsed/>
    <w:rsid w:val="00D17544"/>
  </w:style>
  <w:style w:type="paragraph" w:styleId="TableofFigures">
    <w:name w:val="table of figures"/>
    <w:basedOn w:val="Normal"/>
    <w:next w:val="Normal"/>
    <w:uiPriority w:val="99"/>
    <w:unhideWhenUsed/>
    <w:rsid w:val="000B6625"/>
    <w:pPr>
      <w:spacing w:after="0"/>
      <w:ind w:left="440" w:hanging="440"/>
    </w:pPr>
    <w:rPr>
      <w:rFonts w:cstheme="minorHAnsi"/>
      <w:caps/>
      <w:sz w:val="20"/>
      <w:szCs w:val="20"/>
    </w:rPr>
  </w:style>
  <w:style w:type="table" w:styleId="TableGrid">
    <w:name w:val="Table Grid"/>
    <w:basedOn w:val="TableNormal"/>
    <w:uiPriority w:val="39"/>
    <w:rsid w:val="007850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D962A6"/>
  </w:style>
  <w:style w:type="character" w:customStyle="1" w:styleId="UnresolvedMention">
    <w:name w:val="Unresolved Mention"/>
    <w:basedOn w:val="DefaultParagraphFont"/>
    <w:uiPriority w:val="99"/>
    <w:semiHidden/>
    <w:unhideWhenUsed/>
    <w:rsid w:val="00306154"/>
    <w:rPr>
      <w:color w:val="605E5C"/>
      <w:shd w:val="clear" w:color="auto" w:fill="E1DFDD"/>
    </w:rPr>
  </w:style>
  <w:style w:type="paragraph" w:customStyle="1" w:styleId="Default">
    <w:name w:val="Default"/>
    <w:rsid w:val="00306154"/>
    <w:pPr>
      <w:autoSpaceDE w:val="0"/>
      <w:autoSpaceDN w:val="0"/>
      <w:adjustRightInd w:val="0"/>
      <w:spacing w:after="0" w:line="240" w:lineRule="auto"/>
    </w:pPr>
    <w:rPr>
      <w:rFonts w:ascii="Times New Roman" w:eastAsia="Calibri" w:hAnsi="Times New Roman" w:cs="Times New Roman"/>
      <w:color w:val="000000"/>
      <w:sz w:val="24"/>
      <w:szCs w:val="24"/>
    </w:rPr>
  </w:style>
  <w:style w:type="numbering" w:customStyle="1" w:styleId="NoList1">
    <w:name w:val="No List1"/>
    <w:next w:val="NoList"/>
    <w:uiPriority w:val="99"/>
    <w:semiHidden/>
    <w:unhideWhenUsed/>
    <w:rsid w:val="00734E12"/>
  </w:style>
  <w:style w:type="paragraph" w:customStyle="1" w:styleId="MCTitle">
    <w:name w:val="MC Title"/>
    <w:basedOn w:val="Normal"/>
    <w:next w:val="Normal"/>
    <w:rsid w:val="00734E12"/>
    <w:pPr>
      <w:bidi w:val="0"/>
      <w:spacing w:after="0" w:line="240" w:lineRule="auto"/>
      <w:jc w:val="center"/>
    </w:pPr>
    <w:rPr>
      <w:rFonts w:ascii="Times New Roman" w:eastAsia="Times New Roman" w:hAnsi="Times New Roman" w:cs="Times New Roman"/>
      <w:b/>
      <w:sz w:val="36"/>
      <w:szCs w:val="20"/>
      <w:lang w:bidi="ar-SA"/>
    </w:rPr>
  </w:style>
  <w:style w:type="paragraph" w:customStyle="1" w:styleId="MCemail">
    <w:name w:val="MC email"/>
    <w:basedOn w:val="Normal"/>
    <w:rsid w:val="00734E12"/>
    <w:pPr>
      <w:bidi w:val="0"/>
      <w:spacing w:after="0" w:line="240" w:lineRule="auto"/>
      <w:jc w:val="center"/>
    </w:pPr>
    <w:rPr>
      <w:rFonts w:ascii="Times New Roman" w:eastAsia="Times New Roman" w:hAnsi="Times New Roman" w:cs="Times New Roman"/>
      <w:sz w:val="18"/>
      <w:szCs w:val="20"/>
      <w:lang w:bidi="ar-SA"/>
    </w:rPr>
  </w:style>
  <w:style w:type="paragraph" w:customStyle="1" w:styleId="MCTableHead">
    <w:name w:val="MC Table Head"/>
    <w:basedOn w:val="MCBody"/>
    <w:rsid w:val="00734E12"/>
    <w:pPr>
      <w:spacing w:after="120"/>
      <w:jc w:val="center"/>
    </w:pPr>
    <w:rPr>
      <w:sz w:val="16"/>
    </w:rPr>
  </w:style>
  <w:style w:type="paragraph" w:customStyle="1" w:styleId="MCBodySP">
    <w:name w:val="MC Body SP"/>
    <w:basedOn w:val="MCBody"/>
    <w:rsid w:val="00734E12"/>
    <w:pPr>
      <w:spacing w:before="0"/>
      <w:ind w:firstLine="288"/>
      <w:jc w:val="left"/>
    </w:pPr>
  </w:style>
  <w:style w:type="paragraph" w:customStyle="1" w:styleId="MCTableText">
    <w:name w:val="MC Table Text"/>
    <w:basedOn w:val="MCBody"/>
    <w:rsid w:val="00734E12"/>
    <w:pPr>
      <w:spacing w:before="0"/>
      <w:jc w:val="left"/>
    </w:pPr>
  </w:style>
  <w:style w:type="paragraph" w:customStyle="1" w:styleId="MCSectionHead">
    <w:name w:val="MC Section Head"/>
    <w:basedOn w:val="MCBody"/>
    <w:next w:val="MCSectionSubhead"/>
    <w:rsid w:val="00734E12"/>
    <w:rPr>
      <w:b/>
    </w:rPr>
  </w:style>
  <w:style w:type="paragraph" w:customStyle="1" w:styleId="MCSectionSubhead">
    <w:name w:val="MC Section Subhead"/>
    <w:basedOn w:val="MCBody"/>
    <w:next w:val="MCBody"/>
    <w:rsid w:val="00734E12"/>
    <w:rPr>
      <w:i/>
    </w:rPr>
  </w:style>
  <w:style w:type="paragraph" w:customStyle="1" w:styleId="MCFigureCaption">
    <w:name w:val="MC Figure Caption"/>
    <w:basedOn w:val="MCBody"/>
    <w:next w:val="MCBodySP"/>
    <w:rsid w:val="00734E12"/>
    <w:pPr>
      <w:jc w:val="center"/>
    </w:pPr>
    <w:rPr>
      <w:sz w:val="18"/>
    </w:rPr>
  </w:style>
  <w:style w:type="paragraph" w:customStyle="1" w:styleId="MCReference">
    <w:name w:val="MC Reference"/>
    <w:basedOn w:val="MCBody"/>
    <w:rsid w:val="00734E12"/>
    <w:pPr>
      <w:spacing w:before="0"/>
      <w:jc w:val="left"/>
    </w:pPr>
    <w:rPr>
      <w:sz w:val="16"/>
    </w:rPr>
  </w:style>
  <w:style w:type="paragraph" w:styleId="BodyText">
    <w:name w:val="Body Text"/>
    <w:basedOn w:val="Normal"/>
    <w:link w:val="BodyTextChar"/>
    <w:rsid w:val="00734E12"/>
    <w:pPr>
      <w:bidi w:val="0"/>
      <w:spacing w:before="120" w:after="0" w:line="240" w:lineRule="auto"/>
      <w:jc w:val="both"/>
    </w:pPr>
    <w:rPr>
      <w:rFonts w:ascii="Times New Roman" w:eastAsia="Times New Roman" w:hAnsi="Times New Roman" w:cs="Times New Roman"/>
      <w:sz w:val="20"/>
      <w:szCs w:val="20"/>
      <w:lang w:bidi="ar-SA"/>
    </w:rPr>
  </w:style>
  <w:style w:type="character" w:customStyle="1" w:styleId="BodyTextChar">
    <w:name w:val="Body Text Char"/>
    <w:basedOn w:val="DefaultParagraphFont"/>
    <w:link w:val="BodyText"/>
    <w:rsid w:val="00734E12"/>
    <w:rPr>
      <w:rFonts w:ascii="Times New Roman" w:eastAsia="Times New Roman" w:hAnsi="Times New Roman" w:cs="Times New Roman"/>
      <w:sz w:val="20"/>
      <w:szCs w:val="20"/>
      <w:lang w:bidi="ar-SA"/>
    </w:rPr>
  </w:style>
  <w:style w:type="paragraph" w:customStyle="1" w:styleId="MCAuthor">
    <w:name w:val="MC Author"/>
    <w:basedOn w:val="MCBody"/>
    <w:next w:val="MCAuthorAffiliation"/>
    <w:rsid w:val="00734E12"/>
    <w:pPr>
      <w:spacing w:before="0"/>
      <w:jc w:val="center"/>
    </w:pPr>
    <w:rPr>
      <w:b/>
    </w:rPr>
  </w:style>
  <w:style w:type="paragraph" w:customStyle="1" w:styleId="MCAuthorAffiliation">
    <w:name w:val="MC Author Affiliation"/>
    <w:basedOn w:val="MCBody"/>
    <w:next w:val="Normal"/>
    <w:rsid w:val="00734E12"/>
    <w:pPr>
      <w:spacing w:before="0"/>
      <w:jc w:val="center"/>
    </w:pPr>
    <w:rPr>
      <w:rFonts w:ascii="Times" w:hAnsi="Times"/>
      <w:i/>
      <w:sz w:val="16"/>
    </w:rPr>
  </w:style>
  <w:style w:type="paragraph" w:styleId="BodyText2">
    <w:name w:val="Body Text 2"/>
    <w:basedOn w:val="Normal"/>
    <w:link w:val="BodyText2Char"/>
    <w:rsid w:val="00734E12"/>
    <w:pPr>
      <w:bidi w:val="0"/>
      <w:spacing w:after="0" w:line="240" w:lineRule="auto"/>
    </w:pPr>
    <w:rPr>
      <w:rFonts w:ascii="Times New Roman" w:eastAsia="Times New Roman" w:hAnsi="Times New Roman" w:cs="Times New Roman"/>
      <w:sz w:val="44"/>
      <w:szCs w:val="20"/>
      <w:lang w:bidi="ar-SA"/>
    </w:rPr>
  </w:style>
  <w:style w:type="character" w:customStyle="1" w:styleId="BodyText2Char">
    <w:name w:val="Body Text 2 Char"/>
    <w:basedOn w:val="DefaultParagraphFont"/>
    <w:link w:val="BodyText2"/>
    <w:rsid w:val="00734E12"/>
    <w:rPr>
      <w:rFonts w:ascii="Times New Roman" w:eastAsia="Times New Roman" w:hAnsi="Times New Roman" w:cs="Times New Roman"/>
      <w:sz w:val="44"/>
      <w:szCs w:val="20"/>
      <w:lang w:bidi="ar-SA"/>
    </w:rPr>
  </w:style>
  <w:style w:type="paragraph" w:customStyle="1" w:styleId="MCCopyright">
    <w:name w:val="MC Copyright"/>
    <w:basedOn w:val="Normal"/>
    <w:next w:val="MCOCIS"/>
    <w:rsid w:val="00734E12"/>
    <w:pPr>
      <w:bidi w:val="0"/>
      <w:spacing w:after="0" w:line="240" w:lineRule="auto"/>
      <w:ind w:left="720" w:right="648"/>
      <w:jc w:val="both"/>
    </w:pPr>
    <w:rPr>
      <w:rFonts w:ascii="Times" w:eastAsia="Times New Roman" w:hAnsi="Times" w:cs="Times New Roman"/>
      <w:sz w:val="18"/>
      <w:szCs w:val="20"/>
      <w:lang w:bidi="ar-SA"/>
    </w:rPr>
  </w:style>
  <w:style w:type="paragraph" w:customStyle="1" w:styleId="MCOCIS">
    <w:name w:val="MC OCIS"/>
    <w:basedOn w:val="MCCopyright"/>
    <w:rsid w:val="00734E12"/>
    <w:rPr>
      <w:rFonts w:ascii="Times New Roman" w:hAnsi="Times New Roman"/>
      <w:sz w:val="16"/>
    </w:rPr>
  </w:style>
  <w:style w:type="paragraph" w:customStyle="1" w:styleId="bodytext0">
    <w:name w:val="bodytext"/>
    <w:basedOn w:val="Normal"/>
    <w:rsid w:val="00734E12"/>
    <w:pPr>
      <w:bidi w:val="0"/>
      <w:spacing w:before="100" w:beforeAutospacing="1" w:after="100" w:afterAutospacing="1" w:line="240" w:lineRule="auto"/>
      <w:ind w:left="450"/>
    </w:pPr>
    <w:rPr>
      <w:rFonts w:ascii="Verdana" w:eastAsia="Times New Roman" w:hAnsi="Verdana" w:cs="Times New Roman"/>
      <w:color w:val="666666"/>
      <w:sz w:val="17"/>
      <w:szCs w:val="17"/>
      <w:lang w:bidi="ar-SA"/>
    </w:rPr>
  </w:style>
  <w:style w:type="paragraph" w:customStyle="1" w:styleId="MCAbstract">
    <w:name w:val="MC Abstract"/>
    <w:basedOn w:val="Normal"/>
    <w:rsid w:val="00734E12"/>
    <w:pPr>
      <w:bidi w:val="0"/>
      <w:spacing w:after="0" w:line="240" w:lineRule="auto"/>
      <w:ind w:left="720" w:right="720"/>
      <w:jc w:val="both"/>
    </w:pPr>
    <w:rPr>
      <w:rFonts w:ascii="Times New Roman" w:eastAsia="Times New Roman" w:hAnsi="Times New Roman" w:cs="Times New Roman"/>
      <w:sz w:val="20"/>
      <w:szCs w:val="20"/>
      <w:lang w:bidi="ar-SA"/>
    </w:rPr>
  </w:style>
  <w:style w:type="character" w:customStyle="1" w:styleId="UnresolvedMention1">
    <w:name w:val="Unresolved Mention1"/>
    <w:uiPriority w:val="99"/>
    <w:semiHidden/>
    <w:unhideWhenUsed/>
    <w:rsid w:val="00734E12"/>
    <w:rPr>
      <w:color w:val="605E5C"/>
      <w:shd w:val="clear" w:color="auto" w:fill="E1DFDD"/>
    </w:rPr>
  </w:style>
  <w:style w:type="table" w:customStyle="1" w:styleId="TableGrid1">
    <w:name w:val="Table Grid1"/>
    <w:basedOn w:val="TableNormal"/>
    <w:next w:val="TableGrid"/>
    <w:uiPriority w:val="39"/>
    <w:rsid w:val="00734E12"/>
    <w:pPr>
      <w:spacing w:after="0" w:line="240" w:lineRule="auto"/>
    </w:pPr>
    <w:rPr>
      <w:rFonts w:ascii="Calibri" w:eastAsia="Calibri" w:hAnsi="Calibri" w:cs="Arial"/>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uiPriority w:val="19"/>
    <w:qFormat/>
    <w:rsid w:val="00734E12"/>
    <w:rPr>
      <w:i/>
      <w:iCs/>
      <w:color w:val="404040"/>
    </w:rPr>
  </w:style>
  <w:style w:type="paragraph" w:customStyle="1" w:styleId="head3">
    <w:name w:val="head 3"/>
    <w:basedOn w:val="Normal"/>
    <w:link w:val="head3Char"/>
    <w:qFormat/>
    <w:rsid w:val="00734E12"/>
    <w:pPr>
      <w:bidi w:val="0"/>
      <w:spacing w:after="0" w:line="240" w:lineRule="auto"/>
    </w:pPr>
    <w:rPr>
      <w:rFonts w:ascii="Times New Roman" w:eastAsia="Times New Roman" w:hAnsi="Times New Roman" w:cs="Times New Roman"/>
      <w:sz w:val="20"/>
      <w:szCs w:val="20"/>
      <w:lang w:bidi="ar-SA"/>
    </w:rPr>
  </w:style>
  <w:style w:type="character" w:customStyle="1" w:styleId="head3Char">
    <w:name w:val="head 3 Char"/>
    <w:link w:val="head3"/>
    <w:rsid w:val="00734E12"/>
    <w:rPr>
      <w:rFonts w:ascii="Times New Roman" w:eastAsia="Times New Roman" w:hAnsi="Times New Roman" w:cs="Times New Roman"/>
      <w:sz w:val="20"/>
      <w:szCs w:val="20"/>
      <w:lang w:bidi="ar-SA"/>
    </w:rPr>
  </w:style>
  <w:style w:type="character" w:customStyle="1" w:styleId="highwire-citation-authors">
    <w:name w:val="highwire-citation-authors"/>
    <w:basedOn w:val="DefaultParagraphFont"/>
    <w:rsid w:val="00734E12"/>
  </w:style>
  <w:style w:type="character" w:customStyle="1" w:styleId="highwire-citation-author">
    <w:name w:val="highwire-citation-author"/>
    <w:basedOn w:val="DefaultParagraphFont"/>
    <w:rsid w:val="00734E12"/>
  </w:style>
  <w:style w:type="character" w:customStyle="1" w:styleId="Title1">
    <w:name w:val="Title1"/>
    <w:basedOn w:val="DefaultParagraphFont"/>
    <w:rsid w:val="00734E12"/>
  </w:style>
  <w:style w:type="character" w:customStyle="1" w:styleId="highwire-cite-metadata-journal">
    <w:name w:val="highwire-cite-metadata-journal"/>
    <w:basedOn w:val="DefaultParagraphFont"/>
    <w:rsid w:val="00734E12"/>
  </w:style>
  <w:style w:type="character" w:customStyle="1" w:styleId="highwire-cite-metadata-date">
    <w:name w:val="highwire-cite-metadata-date"/>
    <w:basedOn w:val="DefaultParagraphFont"/>
    <w:rsid w:val="00734E12"/>
  </w:style>
  <w:style w:type="character" w:customStyle="1" w:styleId="highwire-cite-metadata-volume">
    <w:name w:val="highwire-cite-metadata-volume"/>
    <w:basedOn w:val="DefaultParagraphFont"/>
    <w:rsid w:val="00734E12"/>
  </w:style>
  <w:style w:type="character" w:customStyle="1" w:styleId="highwire-cite-metadata-issue">
    <w:name w:val="highwire-cite-metadata-issue"/>
    <w:basedOn w:val="DefaultParagraphFont"/>
    <w:rsid w:val="00734E12"/>
  </w:style>
  <w:style w:type="character" w:customStyle="1" w:styleId="highwire-cite-metadata-pages">
    <w:name w:val="highwire-cite-metadata-pages"/>
    <w:basedOn w:val="DefaultParagraphFont"/>
    <w:rsid w:val="00734E12"/>
  </w:style>
  <w:style w:type="character" w:customStyle="1" w:styleId="highwire-cite-metadata-doi">
    <w:name w:val="highwire-cite-metadata-doi"/>
    <w:basedOn w:val="DefaultParagraphFont"/>
    <w:rsid w:val="00734E12"/>
  </w:style>
  <w:style w:type="character" w:customStyle="1" w:styleId="journaltitle">
    <w:name w:val="journaltitle"/>
    <w:basedOn w:val="DefaultParagraphFont"/>
    <w:rsid w:val="00734E12"/>
  </w:style>
  <w:style w:type="paragraph" w:customStyle="1" w:styleId="icon--meta-keyline">
    <w:name w:val="icon--meta-keyline"/>
    <w:basedOn w:val="Normal"/>
    <w:rsid w:val="00734E12"/>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rticlecitationyear">
    <w:name w:val="articlecitation_year"/>
    <w:basedOn w:val="DefaultParagraphFont"/>
    <w:rsid w:val="00734E12"/>
  </w:style>
  <w:style w:type="character" w:customStyle="1" w:styleId="articlecitationvolume">
    <w:name w:val="articlecitation_volume"/>
    <w:basedOn w:val="DefaultParagraphFont"/>
    <w:rsid w:val="00734E12"/>
  </w:style>
  <w:style w:type="character" w:customStyle="1" w:styleId="articlecitationpages">
    <w:name w:val="articlecitation_pages"/>
    <w:basedOn w:val="DefaultParagraphFont"/>
    <w:rsid w:val="00734E12"/>
  </w:style>
  <w:style w:type="character" w:customStyle="1" w:styleId="u-inline-block">
    <w:name w:val="u-inline-block"/>
    <w:basedOn w:val="DefaultParagraphFont"/>
    <w:rsid w:val="00734E12"/>
  </w:style>
  <w:style w:type="character" w:customStyle="1" w:styleId="nlm-given-names">
    <w:name w:val="nlm-given-names"/>
    <w:basedOn w:val="DefaultParagraphFont"/>
    <w:rsid w:val="00734E12"/>
  </w:style>
  <w:style w:type="character" w:customStyle="1" w:styleId="nlm-surname">
    <w:name w:val="nlm-surname"/>
    <w:basedOn w:val="DefaultParagraphFont"/>
    <w:rsid w:val="00734E12"/>
  </w:style>
  <w:style w:type="character" w:customStyle="1" w:styleId="label">
    <w:name w:val="label"/>
    <w:basedOn w:val="DefaultParagraphFont"/>
    <w:rsid w:val="00734E12"/>
  </w:style>
  <w:style w:type="table" w:customStyle="1" w:styleId="ListTable3-Accent61">
    <w:name w:val="List Table 3 - Accent 61"/>
    <w:basedOn w:val="TableNormal"/>
    <w:next w:val="ListTable3-Accent6"/>
    <w:uiPriority w:val="48"/>
    <w:rsid w:val="00734E12"/>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GridTable5Dark-Accent61">
    <w:name w:val="Grid Table 5 Dark - Accent 61"/>
    <w:basedOn w:val="TableNormal"/>
    <w:next w:val="GridTable5Dark-Accent6"/>
    <w:uiPriority w:val="50"/>
    <w:rsid w:val="00734E12"/>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GridTable4-Accent61">
    <w:name w:val="Grid Table 4 - Accent 61"/>
    <w:basedOn w:val="TableNormal"/>
    <w:next w:val="GridTable4-Accent6"/>
    <w:uiPriority w:val="49"/>
    <w:rsid w:val="00734E12"/>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ListTable4-Accent51">
    <w:name w:val="List Table 4 - Accent 51"/>
    <w:basedOn w:val="TableNormal"/>
    <w:next w:val="ListTable4-Accent5"/>
    <w:uiPriority w:val="49"/>
    <w:rsid w:val="00734E12"/>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TableNormal1">
    <w:name w:val="Table Normal1"/>
    <w:basedOn w:val="Normal"/>
    <w:autoRedefine/>
    <w:rsid w:val="00734E12"/>
    <w:pPr>
      <w:bidi w:val="0"/>
      <w:spacing w:before="120" w:after="120" w:line="360" w:lineRule="auto"/>
      <w:ind w:left="720" w:firstLine="340"/>
      <w:jc w:val="both"/>
    </w:pPr>
    <w:rPr>
      <w:rFonts w:ascii="Times New Roman" w:eastAsia="Times New Roman" w:hAnsi="Times New Roman" w:cs="Times New Roman"/>
      <w:sz w:val="24"/>
      <w:szCs w:val="24"/>
      <w:lang w:bidi="ar-SA"/>
    </w:rPr>
  </w:style>
  <w:style w:type="table" w:styleId="ListTable3-Accent6">
    <w:name w:val="List Table 3 Accent 6"/>
    <w:basedOn w:val="TableNormal"/>
    <w:uiPriority w:val="48"/>
    <w:rsid w:val="00734E12"/>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6">
    <w:name w:val="Grid Table 5 Dark Accent 6"/>
    <w:basedOn w:val="TableNormal"/>
    <w:uiPriority w:val="50"/>
    <w:rsid w:val="00734E1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734E1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734E1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NoList2">
    <w:name w:val="No List2"/>
    <w:next w:val="NoList"/>
    <w:uiPriority w:val="99"/>
    <w:semiHidden/>
    <w:unhideWhenUsed/>
    <w:rsid w:val="00EE532E"/>
  </w:style>
  <w:style w:type="table" w:customStyle="1" w:styleId="TableGrid2">
    <w:name w:val="Table Grid2"/>
    <w:basedOn w:val="TableNormal"/>
    <w:next w:val="TableGrid"/>
    <w:uiPriority w:val="39"/>
    <w:rsid w:val="00EE532E"/>
    <w:pPr>
      <w:spacing w:after="0" w:line="240" w:lineRule="auto"/>
    </w:pPr>
    <w:rPr>
      <w:rFonts w:ascii="Calibri" w:eastAsia="Calibri" w:hAnsi="Calibri" w:cs="Arial"/>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3-Accent62">
    <w:name w:val="List Table 3 - Accent 62"/>
    <w:basedOn w:val="TableNormal"/>
    <w:next w:val="ListTable3-Accent6"/>
    <w:uiPriority w:val="48"/>
    <w:rsid w:val="00EE532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GridTable5Dark-Accent62">
    <w:name w:val="Grid Table 5 Dark - Accent 62"/>
    <w:basedOn w:val="TableNormal"/>
    <w:next w:val="GridTable5Dark-Accent6"/>
    <w:uiPriority w:val="50"/>
    <w:rsid w:val="00EE532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GridTable4-Accent62">
    <w:name w:val="Grid Table 4 - Accent 62"/>
    <w:basedOn w:val="TableNormal"/>
    <w:next w:val="GridTable4-Accent6"/>
    <w:uiPriority w:val="49"/>
    <w:rsid w:val="00EE532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ListTable4-Accent52">
    <w:name w:val="List Table 4 - Accent 52"/>
    <w:basedOn w:val="TableNormal"/>
    <w:next w:val="ListTable4-Accent5"/>
    <w:uiPriority w:val="49"/>
    <w:rsid w:val="00EE532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GridTable1Light1">
    <w:name w:val="Grid Table 1 Light1"/>
    <w:basedOn w:val="TableNormal"/>
    <w:next w:val="GridTable1Light"/>
    <w:uiPriority w:val="46"/>
    <w:rsid w:val="00EE532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PlainTable51">
    <w:name w:val="Plain Table 51"/>
    <w:basedOn w:val="TableNormal"/>
    <w:next w:val="PlainTable5"/>
    <w:uiPriority w:val="45"/>
    <w:rsid w:val="00EE532E"/>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GridLight1">
    <w:name w:val="Table Grid Light1"/>
    <w:basedOn w:val="TableNormal"/>
    <w:next w:val="TableGridLight"/>
    <w:uiPriority w:val="40"/>
    <w:rsid w:val="00EE532E"/>
    <w:pPr>
      <w:spacing w:after="0" w:line="240" w:lineRule="auto"/>
    </w:pPr>
    <w:rPr>
      <w:rFonts w:ascii="Times New Roman" w:eastAsia="Times New Roman" w:hAnsi="Times New Roman"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highlight">
    <w:name w:val="highlight"/>
    <w:basedOn w:val="DefaultParagraphFont"/>
    <w:rsid w:val="00EE532E"/>
  </w:style>
  <w:style w:type="paragraph" w:styleId="HTMLPreformatted">
    <w:name w:val="HTML Preformatted"/>
    <w:basedOn w:val="Normal"/>
    <w:link w:val="HTMLPreformattedChar"/>
    <w:uiPriority w:val="99"/>
    <w:unhideWhenUsed/>
    <w:rsid w:val="00EE53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E532E"/>
    <w:rPr>
      <w:rFonts w:ascii="Courier New" w:eastAsia="Times New Roman" w:hAnsi="Courier New" w:cs="Courier New"/>
      <w:sz w:val="20"/>
      <w:szCs w:val="20"/>
    </w:rPr>
  </w:style>
  <w:style w:type="table" w:customStyle="1" w:styleId="PlainTable31">
    <w:name w:val="Plain Table 31"/>
    <w:basedOn w:val="TableNormal"/>
    <w:next w:val="PlainTable3"/>
    <w:uiPriority w:val="43"/>
    <w:rsid w:val="00EE532E"/>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next w:val="PlainTable4"/>
    <w:uiPriority w:val="44"/>
    <w:rsid w:val="00EE532E"/>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UnresolvedMention2">
    <w:name w:val="Unresolved Mention2"/>
    <w:basedOn w:val="DefaultParagraphFont"/>
    <w:uiPriority w:val="99"/>
    <w:semiHidden/>
    <w:unhideWhenUsed/>
    <w:rsid w:val="00EE532E"/>
    <w:rPr>
      <w:color w:val="605E5C"/>
      <w:shd w:val="clear" w:color="auto" w:fill="E1DFDD"/>
    </w:rPr>
  </w:style>
  <w:style w:type="table" w:customStyle="1" w:styleId="PlainTable11">
    <w:name w:val="Plain Table 11"/>
    <w:basedOn w:val="TableNormal"/>
    <w:next w:val="PlainTable1"/>
    <w:uiPriority w:val="41"/>
    <w:rsid w:val="00EE532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
    <w:name w:val="Grid Table 1 Light"/>
    <w:basedOn w:val="TableNormal"/>
    <w:uiPriority w:val="46"/>
    <w:rsid w:val="00EE532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EE53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EE53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EE53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EE53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EE53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6883">
      <w:bodyDiv w:val="1"/>
      <w:marLeft w:val="0"/>
      <w:marRight w:val="0"/>
      <w:marTop w:val="0"/>
      <w:marBottom w:val="0"/>
      <w:divBdr>
        <w:top w:val="none" w:sz="0" w:space="0" w:color="auto"/>
        <w:left w:val="none" w:sz="0" w:space="0" w:color="auto"/>
        <w:bottom w:val="none" w:sz="0" w:space="0" w:color="auto"/>
        <w:right w:val="none" w:sz="0" w:space="0" w:color="auto"/>
      </w:divBdr>
    </w:div>
    <w:div w:id="46414491">
      <w:bodyDiv w:val="1"/>
      <w:marLeft w:val="0"/>
      <w:marRight w:val="0"/>
      <w:marTop w:val="0"/>
      <w:marBottom w:val="0"/>
      <w:divBdr>
        <w:top w:val="none" w:sz="0" w:space="0" w:color="auto"/>
        <w:left w:val="none" w:sz="0" w:space="0" w:color="auto"/>
        <w:bottom w:val="none" w:sz="0" w:space="0" w:color="auto"/>
        <w:right w:val="none" w:sz="0" w:space="0" w:color="auto"/>
      </w:divBdr>
      <w:divsChild>
        <w:div w:id="1378160907">
          <w:marLeft w:val="0"/>
          <w:marRight w:val="0"/>
          <w:marTop w:val="0"/>
          <w:marBottom w:val="0"/>
          <w:divBdr>
            <w:top w:val="none" w:sz="0" w:space="0" w:color="auto"/>
            <w:left w:val="none" w:sz="0" w:space="0" w:color="auto"/>
            <w:bottom w:val="none" w:sz="0" w:space="0" w:color="auto"/>
            <w:right w:val="none" w:sz="0" w:space="0" w:color="auto"/>
          </w:divBdr>
          <w:divsChild>
            <w:div w:id="270864908">
              <w:marLeft w:val="0"/>
              <w:marRight w:val="0"/>
              <w:marTop w:val="0"/>
              <w:marBottom w:val="0"/>
              <w:divBdr>
                <w:top w:val="none" w:sz="0" w:space="0" w:color="auto"/>
                <w:left w:val="none" w:sz="0" w:space="0" w:color="auto"/>
                <w:bottom w:val="none" w:sz="0" w:space="0" w:color="auto"/>
                <w:right w:val="none" w:sz="0" w:space="0" w:color="auto"/>
              </w:divBdr>
              <w:divsChild>
                <w:div w:id="292252286">
                  <w:marLeft w:val="0"/>
                  <w:marRight w:val="0"/>
                  <w:marTop w:val="0"/>
                  <w:marBottom w:val="0"/>
                  <w:divBdr>
                    <w:top w:val="none" w:sz="0" w:space="0" w:color="auto"/>
                    <w:left w:val="none" w:sz="0" w:space="0" w:color="auto"/>
                    <w:bottom w:val="none" w:sz="0" w:space="0" w:color="auto"/>
                    <w:right w:val="none" w:sz="0" w:space="0" w:color="auto"/>
                  </w:divBdr>
                  <w:divsChild>
                    <w:div w:id="1374426654">
                      <w:marLeft w:val="0"/>
                      <w:marRight w:val="0"/>
                      <w:marTop w:val="0"/>
                      <w:marBottom w:val="0"/>
                      <w:divBdr>
                        <w:top w:val="none" w:sz="0" w:space="0" w:color="auto"/>
                        <w:left w:val="none" w:sz="0" w:space="0" w:color="auto"/>
                        <w:bottom w:val="none" w:sz="0" w:space="0" w:color="auto"/>
                        <w:right w:val="none" w:sz="0" w:space="0" w:color="auto"/>
                      </w:divBdr>
                      <w:divsChild>
                        <w:div w:id="1381322056">
                          <w:marLeft w:val="0"/>
                          <w:marRight w:val="0"/>
                          <w:marTop w:val="0"/>
                          <w:marBottom w:val="0"/>
                          <w:divBdr>
                            <w:top w:val="none" w:sz="0" w:space="0" w:color="auto"/>
                            <w:left w:val="none" w:sz="0" w:space="0" w:color="auto"/>
                            <w:bottom w:val="none" w:sz="0" w:space="0" w:color="auto"/>
                            <w:right w:val="none" w:sz="0" w:space="0" w:color="auto"/>
                          </w:divBdr>
                        </w:div>
                        <w:div w:id="1555266072">
                          <w:marLeft w:val="0"/>
                          <w:marRight w:val="0"/>
                          <w:marTop w:val="0"/>
                          <w:marBottom w:val="120"/>
                          <w:divBdr>
                            <w:top w:val="none" w:sz="0" w:space="0" w:color="auto"/>
                            <w:left w:val="none" w:sz="0" w:space="0" w:color="auto"/>
                            <w:bottom w:val="none" w:sz="0" w:space="0" w:color="auto"/>
                            <w:right w:val="none" w:sz="0" w:space="0" w:color="auto"/>
                          </w:divBdr>
                        </w:div>
                        <w:div w:id="671950566">
                          <w:marLeft w:val="0"/>
                          <w:marRight w:val="0"/>
                          <w:marTop w:val="0"/>
                          <w:marBottom w:val="0"/>
                          <w:divBdr>
                            <w:top w:val="none" w:sz="0" w:space="0" w:color="auto"/>
                            <w:left w:val="none" w:sz="0" w:space="0" w:color="auto"/>
                            <w:bottom w:val="none" w:sz="0" w:space="0" w:color="auto"/>
                            <w:right w:val="none" w:sz="0" w:space="0" w:color="auto"/>
                          </w:divBdr>
                          <w:divsChild>
                            <w:div w:id="1681544596">
                              <w:marLeft w:val="300"/>
                              <w:marRight w:val="0"/>
                              <w:marTop w:val="180"/>
                              <w:marBottom w:val="0"/>
                              <w:divBdr>
                                <w:top w:val="none" w:sz="0" w:space="0" w:color="auto"/>
                                <w:left w:val="none" w:sz="0" w:space="0" w:color="auto"/>
                                <w:bottom w:val="none" w:sz="0" w:space="0" w:color="auto"/>
                                <w:right w:val="none" w:sz="0" w:space="0" w:color="auto"/>
                              </w:divBdr>
                              <w:divsChild>
                                <w:div w:id="2780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693517">
          <w:marLeft w:val="0"/>
          <w:marRight w:val="0"/>
          <w:marTop w:val="0"/>
          <w:marBottom w:val="0"/>
          <w:divBdr>
            <w:top w:val="none" w:sz="0" w:space="0" w:color="auto"/>
            <w:left w:val="none" w:sz="0" w:space="0" w:color="auto"/>
            <w:bottom w:val="none" w:sz="0" w:space="0" w:color="auto"/>
            <w:right w:val="none" w:sz="0" w:space="0" w:color="auto"/>
          </w:divBdr>
          <w:divsChild>
            <w:div w:id="1387876888">
              <w:marLeft w:val="0"/>
              <w:marRight w:val="0"/>
              <w:marTop w:val="0"/>
              <w:marBottom w:val="0"/>
              <w:divBdr>
                <w:top w:val="none" w:sz="0" w:space="0" w:color="auto"/>
                <w:left w:val="none" w:sz="0" w:space="0" w:color="auto"/>
                <w:bottom w:val="none" w:sz="0" w:space="0" w:color="auto"/>
                <w:right w:val="none" w:sz="0" w:space="0" w:color="auto"/>
              </w:divBdr>
              <w:divsChild>
                <w:div w:id="2114671080">
                  <w:marLeft w:val="0"/>
                  <w:marRight w:val="0"/>
                  <w:marTop w:val="0"/>
                  <w:marBottom w:val="0"/>
                  <w:divBdr>
                    <w:top w:val="none" w:sz="0" w:space="0" w:color="auto"/>
                    <w:left w:val="none" w:sz="0" w:space="0" w:color="auto"/>
                    <w:bottom w:val="none" w:sz="0" w:space="0" w:color="auto"/>
                    <w:right w:val="none" w:sz="0" w:space="0" w:color="auto"/>
                  </w:divBdr>
                  <w:divsChild>
                    <w:div w:id="824470228">
                      <w:marLeft w:val="0"/>
                      <w:marRight w:val="0"/>
                      <w:marTop w:val="0"/>
                      <w:marBottom w:val="0"/>
                      <w:divBdr>
                        <w:top w:val="none" w:sz="0" w:space="0" w:color="auto"/>
                        <w:left w:val="none" w:sz="0" w:space="0" w:color="auto"/>
                        <w:bottom w:val="none" w:sz="0" w:space="0" w:color="auto"/>
                        <w:right w:val="none" w:sz="0" w:space="0" w:color="auto"/>
                      </w:divBdr>
                      <w:divsChild>
                        <w:div w:id="161448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65193">
      <w:bodyDiv w:val="1"/>
      <w:marLeft w:val="0"/>
      <w:marRight w:val="0"/>
      <w:marTop w:val="0"/>
      <w:marBottom w:val="0"/>
      <w:divBdr>
        <w:top w:val="none" w:sz="0" w:space="0" w:color="auto"/>
        <w:left w:val="none" w:sz="0" w:space="0" w:color="auto"/>
        <w:bottom w:val="none" w:sz="0" w:space="0" w:color="auto"/>
        <w:right w:val="none" w:sz="0" w:space="0" w:color="auto"/>
      </w:divBdr>
    </w:div>
    <w:div w:id="124852187">
      <w:bodyDiv w:val="1"/>
      <w:marLeft w:val="0"/>
      <w:marRight w:val="0"/>
      <w:marTop w:val="0"/>
      <w:marBottom w:val="0"/>
      <w:divBdr>
        <w:top w:val="none" w:sz="0" w:space="0" w:color="auto"/>
        <w:left w:val="none" w:sz="0" w:space="0" w:color="auto"/>
        <w:bottom w:val="none" w:sz="0" w:space="0" w:color="auto"/>
        <w:right w:val="none" w:sz="0" w:space="0" w:color="auto"/>
      </w:divBdr>
      <w:divsChild>
        <w:div w:id="822694141">
          <w:marLeft w:val="0"/>
          <w:marRight w:val="0"/>
          <w:marTop w:val="0"/>
          <w:marBottom w:val="0"/>
          <w:divBdr>
            <w:top w:val="none" w:sz="0" w:space="0" w:color="auto"/>
            <w:left w:val="none" w:sz="0" w:space="0" w:color="auto"/>
            <w:bottom w:val="none" w:sz="0" w:space="0" w:color="auto"/>
            <w:right w:val="none" w:sz="0" w:space="0" w:color="auto"/>
          </w:divBdr>
        </w:div>
        <w:div w:id="477259856">
          <w:marLeft w:val="0"/>
          <w:marRight w:val="0"/>
          <w:marTop w:val="0"/>
          <w:marBottom w:val="0"/>
          <w:divBdr>
            <w:top w:val="none" w:sz="0" w:space="0" w:color="auto"/>
            <w:left w:val="none" w:sz="0" w:space="0" w:color="auto"/>
            <w:bottom w:val="none" w:sz="0" w:space="0" w:color="auto"/>
            <w:right w:val="none" w:sz="0" w:space="0" w:color="auto"/>
          </w:divBdr>
        </w:div>
        <w:div w:id="2061511944">
          <w:marLeft w:val="0"/>
          <w:marRight w:val="0"/>
          <w:marTop w:val="0"/>
          <w:marBottom w:val="0"/>
          <w:divBdr>
            <w:top w:val="none" w:sz="0" w:space="0" w:color="auto"/>
            <w:left w:val="none" w:sz="0" w:space="0" w:color="auto"/>
            <w:bottom w:val="none" w:sz="0" w:space="0" w:color="auto"/>
            <w:right w:val="none" w:sz="0" w:space="0" w:color="auto"/>
          </w:divBdr>
        </w:div>
        <w:div w:id="716053065">
          <w:marLeft w:val="0"/>
          <w:marRight w:val="0"/>
          <w:marTop w:val="0"/>
          <w:marBottom w:val="0"/>
          <w:divBdr>
            <w:top w:val="none" w:sz="0" w:space="0" w:color="auto"/>
            <w:left w:val="none" w:sz="0" w:space="0" w:color="auto"/>
            <w:bottom w:val="none" w:sz="0" w:space="0" w:color="auto"/>
            <w:right w:val="none" w:sz="0" w:space="0" w:color="auto"/>
          </w:divBdr>
        </w:div>
        <w:div w:id="2009284228">
          <w:marLeft w:val="0"/>
          <w:marRight w:val="0"/>
          <w:marTop w:val="0"/>
          <w:marBottom w:val="0"/>
          <w:divBdr>
            <w:top w:val="none" w:sz="0" w:space="0" w:color="auto"/>
            <w:left w:val="none" w:sz="0" w:space="0" w:color="auto"/>
            <w:bottom w:val="none" w:sz="0" w:space="0" w:color="auto"/>
            <w:right w:val="none" w:sz="0" w:space="0" w:color="auto"/>
          </w:divBdr>
        </w:div>
        <w:div w:id="1616981048">
          <w:marLeft w:val="0"/>
          <w:marRight w:val="0"/>
          <w:marTop w:val="0"/>
          <w:marBottom w:val="0"/>
          <w:divBdr>
            <w:top w:val="none" w:sz="0" w:space="0" w:color="auto"/>
            <w:left w:val="none" w:sz="0" w:space="0" w:color="auto"/>
            <w:bottom w:val="none" w:sz="0" w:space="0" w:color="auto"/>
            <w:right w:val="none" w:sz="0" w:space="0" w:color="auto"/>
          </w:divBdr>
        </w:div>
      </w:divsChild>
    </w:div>
    <w:div w:id="145971911">
      <w:bodyDiv w:val="1"/>
      <w:marLeft w:val="0"/>
      <w:marRight w:val="0"/>
      <w:marTop w:val="0"/>
      <w:marBottom w:val="0"/>
      <w:divBdr>
        <w:top w:val="none" w:sz="0" w:space="0" w:color="auto"/>
        <w:left w:val="none" w:sz="0" w:space="0" w:color="auto"/>
        <w:bottom w:val="none" w:sz="0" w:space="0" w:color="auto"/>
        <w:right w:val="none" w:sz="0" w:space="0" w:color="auto"/>
      </w:divBdr>
      <w:divsChild>
        <w:div w:id="983705625">
          <w:marLeft w:val="0"/>
          <w:marRight w:val="0"/>
          <w:marTop w:val="0"/>
          <w:marBottom w:val="0"/>
          <w:divBdr>
            <w:top w:val="none" w:sz="0" w:space="0" w:color="auto"/>
            <w:left w:val="none" w:sz="0" w:space="0" w:color="auto"/>
            <w:bottom w:val="none" w:sz="0" w:space="0" w:color="auto"/>
            <w:right w:val="none" w:sz="0" w:space="0" w:color="auto"/>
          </w:divBdr>
        </w:div>
        <w:div w:id="1588493143">
          <w:marLeft w:val="0"/>
          <w:marRight w:val="0"/>
          <w:marTop w:val="0"/>
          <w:marBottom w:val="0"/>
          <w:divBdr>
            <w:top w:val="none" w:sz="0" w:space="0" w:color="auto"/>
            <w:left w:val="none" w:sz="0" w:space="0" w:color="auto"/>
            <w:bottom w:val="none" w:sz="0" w:space="0" w:color="auto"/>
            <w:right w:val="none" w:sz="0" w:space="0" w:color="auto"/>
          </w:divBdr>
        </w:div>
        <w:div w:id="1570532685">
          <w:marLeft w:val="0"/>
          <w:marRight w:val="0"/>
          <w:marTop w:val="0"/>
          <w:marBottom w:val="0"/>
          <w:divBdr>
            <w:top w:val="none" w:sz="0" w:space="0" w:color="auto"/>
            <w:left w:val="none" w:sz="0" w:space="0" w:color="auto"/>
            <w:bottom w:val="none" w:sz="0" w:space="0" w:color="auto"/>
            <w:right w:val="none" w:sz="0" w:space="0" w:color="auto"/>
          </w:divBdr>
        </w:div>
        <w:div w:id="1250427237">
          <w:marLeft w:val="0"/>
          <w:marRight w:val="0"/>
          <w:marTop w:val="0"/>
          <w:marBottom w:val="0"/>
          <w:divBdr>
            <w:top w:val="none" w:sz="0" w:space="0" w:color="auto"/>
            <w:left w:val="none" w:sz="0" w:space="0" w:color="auto"/>
            <w:bottom w:val="none" w:sz="0" w:space="0" w:color="auto"/>
            <w:right w:val="none" w:sz="0" w:space="0" w:color="auto"/>
          </w:divBdr>
        </w:div>
      </w:divsChild>
    </w:div>
    <w:div w:id="151877855">
      <w:bodyDiv w:val="1"/>
      <w:marLeft w:val="0"/>
      <w:marRight w:val="0"/>
      <w:marTop w:val="0"/>
      <w:marBottom w:val="0"/>
      <w:divBdr>
        <w:top w:val="none" w:sz="0" w:space="0" w:color="auto"/>
        <w:left w:val="none" w:sz="0" w:space="0" w:color="auto"/>
        <w:bottom w:val="none" w:sz="0" w:space="0" w:color="auto"/>
        <w:right w:val="none" w:sz="0" w:space="0" w:color="auto"/>
      </w:divBdr>
    </w:div>
    <w:div w:id="257636612">
      <w:bodyDiv w:val="1"/>
      <w:marLeft w:val="0"/>
      <w:marRight w:val="0"/>
      <w:marTop w:val="0"/>
      <w:marBottom w:val="0"/>
      <w:divBdr>
        <w:top w:val="none" w:sz="0" w:space="0" w:color="auto"/>
        <w:left w:val="none" w:sz="0" w:space="0" w:color="auto"/>
        <w:bottom w:val="none" w:sz="0" w:space="0" w:color="auto"/>
        <w:right w:val="none" w:sz="0" w:space="0" w:color="auto"/>
      </w:divBdr>
      <w:divsChild>
        <w:div w:id="929970569">
          <w:marLeft w:val="0"/>
          <w:marRight w:val="0"/>
          <w:marTop w:val="0"/>
          <w:marBottom w:val="0"/>
          <w:divBdr>
            <w:top w:val="none" w:sz="0" w:space="0" w:color="auto"/>
            <w:left w:val="none" w:sz="0" w:space="0" w:color="auto"/>
            <w:bottom w:val="none" w:sz="0" w:space="0" w:color="auto"/>
            <w:right w:val="none" w:sz="0" w:space="0" w:color="auto"/>
          </w:divBdr>
        </w:div>
        <w:div w:id="1618637431">
          <w:marLeft w:val="0"/>
          <w:marRight w:val="0"/>
          <w:marTop w:val="0"/>
          <w:marBottom w:val="0"/>
          <w:divBdr>
            <w:top w:val="none" w:sz="0" w:space="0" w:color="auto"/>
            <w:left w:val="none" w:sz="0" w:space="0" w:color="auto"/>
            <w:bottom w:val="none" w:sz="0" w:space="0" w:color="auto"/>
            <w:right w:val="none" w:sz="0" w:space="0" w:color="auto"/>
          </w:divBdr>
        </w:div>
        <w:div w:id="1796755805">
          <w:marLeft w:val="0"/>
          <w:marRight w:val="0"/>
          <w:marTop w:val="0"/>
          <w:marBottom w:val="0"/>
          <w:divBdr>
            <w:top w:val="none" w:sz="0" w:space="0" w:color="auto"/>
            <w:left w:val="none" w:sz="0" w:space="0" w:color="auto"/>
            <w:bottom w:val="none" w:sz="0" w:space="0" w:color="auto"/>
            <w:right w:val="none" w:sz="0" w:space="0" w:color="auto"/>
          </w:divBdr>
        </w:div>
      </w:divsChild>
    </w:div>
    <w:div w:id="297033881">
      <w:bodyDiv w:val="1"/>
      <w:marLeft w:val="0"/>
      <w:marRight w:val="0"/>
      <w:marTop w:val="0"/>
      <w:marBottom w:val="0"/>
      <w:divBdr>
        <w:top w:val="none" w:sz="0" w:space="0" w:color="auto"/>
        <w:left w:val="none" w:sz="0" w:space="0" w:color="auto"/>
        <w:bottom w:val="none" w:sz="0" w:space="0" w:color="auto"/>
        <w:right w:val="none" w:sz="0" w:space="0" w:color="auto"/>
      </w:divBdr>
    </w:div>
    <w:div w:id="575477376">
      <w:bodyDiv w:val="1"/>
      <w:marLeft w:val="0"/>
      <w:marRight w:val="0"/>
      <w:marTop w:val="0"/>
      <w:marBottom w:val="0"/>
      <w:divBdr>
        <w:top w:val="none" w:sz="0" w:space="0" w:color="auto"/>
        <w:left w:val="none" w:sz="0" w:space="0" w:color="auto"/>
        <w:bottom w:val="none" w:sz="0" w:space="0" w:color="auto"/>
        <w:right w:val="none" w:sz="0" w:space="0" w:color="auto"/>
      </w:divBdr>
      <w:divsChild>
        <w:div w:id="631374013">
          <w:marLeft w:val="0"/>
          <w:marRight w:val="0"/>
          <w:marTop w:val="0"/>
          <w:marBottom w:val="0"/>
          <w:divBdr>
            <w:top w:val="none" w:sz="0" w:space="0" w:color="auto"/>
            <w:left w:val="none" w:sz="0" w:space="0" w:color="auto"/>
            <w:bottom w:val="none" w:sz="0" w:space="0" w:color="auto"/>
            <w:right w:val="none" w:sz="0" w:space="0" w:color="auto"/>
          </w:divBdr>
        </w:div>
        <w:div w:id="1700818574">
          <w:marLeft w:val="0"/>
          <w:marRight w:val="0"/>
          <w:marTop w:val="0"/>
          <w:marBottom w:val="0"/>
          <w:divBdr>
            <w:top w:val="none" w:sz="0" w:space="0" w:color="auto"/>
            <w:left w:val="none" w:sz="0" w:space="0" w:color="auto"/>
            <w:bottom w:val="none" w:sz="0" w:space="0" w:color="auto"/>
            <w:right w:val="none" w:sz="0" w:space="0" w:color="auto"/>
          </w:divBdr>
        </w:div>
        <w:div w:id="1583023902">
          <w:marLeft w:val="0"/>
          <w:marRight w:val="0"/>
          <w:marTop w:val="0"/>
          <w:marBottom w:val="0"/>
          <w:divBdr>
            <w:top w:val="none" w:sz="0" w:space="0" w:color="auto"/>
            <w:left w:val="none" w:sz="0" w:space="0" w:color="auto"/>
            <w:bottom w:val="none" w:sz="0" w:space="0" w:color="auto"/>
            <w:right w:val="none" w:sz="0" w:space="0" w:color="auto"/>
          </w:divBdr>
        </w:div>
      </w:divsChild>
    </w:div>
    <w:div w:id="669724394">
      <w:bodyDiv w:val="1"/>
      <w:marLeft w:val="0"/>
      <w:marRight w:val="0"/>
      <w:marTop w:val="0"/>
      <w:marBottom w:val="0"/>
      <w:divBdr>
        <w:top w:val="none" w:sz="0" w:space="0" w:color="auto"/>
        <w:left w:val="none" w:sz="0" w:space="0" w:color="auto"/>
        <w:bottom w:val="none" w:sz="0" w:space="0" w:color="auto"/>
        <w:right w:val="none" w:sz="0" w:space="0" w:color="auto"/>
      </w:divBdr>
    </w:div>
    <w:div w:id="737245917">
      <w:bodyDiv w:val="1"/>
      <w:marLeft w:val="0"/>
      <w:marRight w:val="0"/>
      <w:marTop w:val="0"/>
      <w:marBottom w:val="0"/>
      <w:divBdr>
        <w:top w:val="none" w:sz="0" w:space="0" w:color="auto"/>
        <w:left w:val="none" w:sz="0" w:space="0" w:color="auto"/>
        <w:bottom w:val="none" w:sz="0" w:space="0" w:color="auto"/>
        <w:right w:val="none" w:sz="0" w:space="0" w:color="auto"/>
      </w:divBdr>
    </w:div>
    <w:div w:id="773552677">
      <w:bodyDiv w:val="1"/>
      <w:marLeft w:val="0"/>
      <w:marRight w:val="0"/>
      <w:marTop w:val="0"/>
      <w:marBottom w:val="0"/>
      <w:divBdr>
        <w:top w:val="none" w:sz="0" w:space="0" w:color="auto"/>
        <w:left w:val="none" w:sz="0" w:space="0" w:color="auto"/>
        <w:bottom w:val="none" w:sz="0" w:space="0" w:color="auto"/>
        <w:right w:val="none" w:sz="0" w:space="0" w:color="auto"/>
      </w:divBdr>
    </w:div>
    <w:div w:id="782068929">
      <w:bodyDiv w:val="1"/>
      <w:marLeft w:val="0"/>
      <w:marRight w:val="0"/>
      <w:marTop w:val="0"/>
      <w:marBottom w:val="0"/>
      <w:divBdr>
        <w:top w:val="none" w:sz="0" w:space="0" w:color="auto"/>
        <w:left w:val="none" w:sz="0" w:space="0" w:color="auto"/>
        <w:bottom w:val="none" w:sz="0" w:space="0" w:color="auto"/>
        <w:right w:val="none" w:sz="0" w:space="0" w:color="auto"/>
      </w:divBdr>
    </w:div>
    <w:div w:id="806777690">
      <w:bodyDiv w:val="1"/>
      <w:marLeft w:val="0"/>
      <w:marRight w:val="0"/>
      <w:marTop w:val="0"/>
      <w:marBottom w:val="0"/>
      <w:divBdr>
        <w:top w:val="none" w:sz="0" w:space="0" w:color="auto"/>
        <w:left w:val="none" w:sz="0" w:space="0" w:color="auto"/>
        <w:bottom w:val="none" w:sz="0" w:space="0" w:color="auto"/>
        <w:right w:val="none" w:sz="0" w:space="0" w:color="auto"/>
      </w:divBdr>
      <w:divsChild>
        <w:div w:id="1988853546">
          <w:marLeft w:val="0"/>
          <w:marRight w:val="0"/>
          <w:marTop w:val="0"/>
          <w:marBottom w:val="0"/>
          <w:divBdr>
            <w:top w:val="none" w:sz="0" w:space="0" w:color="auto"/>
            <w:left w:val="none" w:sz="0" w:space="0" w:color="auto"/>
            <w:bottom w:val="none" w:sz="0" w:space="0" w:color="auto"/>
            <w:right w:val="none" w:sz="0" w:space="0" w:color="auto"/>
          </w:divBdr>
        </w:div>
        <w:div w:id="604308657">
          <w:marLeft w:val="0"/>
          <w:marRight w:val="0"/>
          <w:marTop w:val="0"/>
          <w:marBottom w:val="0"/>
          <w:divBdr>
            <w:top w:val="none" w:sz="0" w:space="0" w:color="auto"/>
            <w:left w:val="none" w:sz="0" w:space="0" w:color="auto"/>
            <w:bottom w:val="none" w:sz="0" w:space="0" w:color="auto"/>
            <w:right w:val="none" w:sz="0" w:space="0" w:color="auto"/>
          </w:divBdr>
        </w:div>
        <w:div w:id="52772676">
          <w:marLeft w:val="0"/>
          <w:marRight w:val="0"/>
          <w:marTop w:val="0"/>
          <w:marBottom w:val="0"/>
          <w:divBdr>
            <w:top w:val="none" w:sz="0" w:space="0" w:color="auto"/>
            <w:left w:val="none" w:sz="0" w:space="0" w:color="auto"/>
            <w:bottom w:val="none" w:sz="0" w:space="0" w:color="auto"/>
            <w:right w:val="none" w:sz="0" w:space="0" w:color="auto"/>
          </w:divBdr>
        </w:div>
        <w:div w:id="637805872">
          <w:marLeft w:val="0"/>
          <w:marRight w:val="0"/>
          <w:marTop w:val="0"/>
          <w:marBottom w:val="0"/>
          <w:divBdr>
            <w:top w:val="none" w:sz="0" w:space="0" w:color="auto"/>
            <w:left w:val="none" w:sz="0" w:space="0" w:color="auto"/>
            <w:bottom w:val="none" w:sz="0" w:space="0" w:color="auto"/>
            <w:right w:val="none" w:sz="0" w:space="0" w:color="auto"/>
          </w:divBdr>
        </w:div>
        <w:div w:id="593244316">
          <w:marLeft w:val="0"/>
          <w:marRight w:val="0"/>
          <w:marTop w:val="0"/>
          <w:marBottom w:val="0"/>
          <w:divBdr>
            <w:top w:val="none" w:sz="0" w:space="0" w:color="auto"/>
            <w:left w:val="none" w:sz="0" w:space="0" w:color="auto"/>
            <w:bottom w:val="none" w:sz="0" w:space="0" w:color="auto"/>
            <w:right w:val="none" w:sz="0" w:space="0" w:color="auto"/>
          </w:divBdr>
        </w:div>
        <w:div w:id="1707215480">
          <w:marLeft w:val="0"/>
          <w:marRight w:val="0"/>
          <w:marTop w:val="0"/>
          <w:marBottom w:val="0"/>
          <w:divBdr>
            <w:top w:val="none" w:sz="0" w:space="0" w:color="auto"/>
            <w:left w:val="none" w:sz="0" w:space="0" w:color="auto"/>
            <w:bottom w:val="none" w:sz="0" w:space="0" w:color="auto"/>
            <w:right w:val="none" w:sz="0" w:space="0" w:color="auto"/>
          </w:divBdr>
        </w:div>
        <w:div w:id="937911765">
          <w:marLeft w:val="0"/>
          <w:marRight w:val="0"/>
          <w:marTop w:val="0"/>
          <w:marBottom w:val="0"/>
          <w:divBdr>
            <w:top w:val="none" w:sz="0" w:space="0" w:color="auto"/>
            <w:left w:val="none" w:sz="0" w:space="0" w:color="auto"/>
            <w:bottom w:val="none" w:sz="0" w:space="0" w:color="auto"/>
            <w:right w:val="none" w:sz="0" w:space="0" w:color="auto"/>
          </w:divBdr>
        </w:div>
      </w:divsChild>
    </w:div>
    <w:div w:id="812721151">
      <w:bodyDiv w:val="1"/>
      <w:marLeft w:val="0"/>
      <w:marRight w:val="0"/>
      <w:marTop w:val="0"/>
      <w:marBottom w:val="0"/>
      <w:divBdr>
        <w:top w:val="none" w:sz="0" w:space="0" w:color="auto"/>
        <w:left w:val="none" w:sz="0" w:space="0" w:color="auto"/>
        <w:bottom w:val="none" w:sz="0" w:space="0" w:color="auto"/>
        <w:right w:val="none" w:sz="0" w:space="0" w:color="auto"/>
      </w:divBdr>
      <w:divsChild>
        <w:div w:id="164325402">
          <w:marLeft w:val="0"/>
          <w:marRight w:val="0"/>
          <w:marTop w:val="0"/>
          <w:marBottom w:val="0"/>
          <w:divBdr>
            <w:top w:val="none" w:sz="0" w:space="0" w:color="auto"/>
            <w:left w:val="none" w:sz="0" w:space="0" w:color="auto"/>
            <w:bottom w:val="none" w:sz="0" w:space="0" w:color="auto"/>
            <w:right w:val="none" w:sz="0" w:space="0" w:color="auto"/>
          </w:divBdr>
        </w:div>
        <w:div w:id="1607804476">
          <w:marLeft w:val="0"/>
          <w:marRight w:val="0"/>
          <w:marTop w:val="0"/>
          <w:marBottom w:val="0"/>
          <w:divBdr>
            <w:top w:val="none" w:sz="0" w:space="0" w:color="auto"/>
            <w:left w:val="none" w:sz="0" w:space="0" w:color="auto"/>
            <w:bottom w:val="none" w:sz="0" w:space="0" w:color="auto"/>
            <w:right w:val="none" w:sz="0" w:space="0" w:color="auto"/>
          </w:divBdr>
        </w:div>
        <w:div w:id="1465391280">
          <w:marLeft w:val="0"/>
          <w:marRight w:val="0"/>
          <w:marTop w:val="0"/>
          <w:marBottom w:val="0"/>
          <w:divBdr>
            <w:top w:val="none" w:sz="0" w:space="0" w:color="auto"/>
            <w:left w:val="none" w:sz="0" w:space="0" w:color="auto"/>
            <w:bottom w:val="none" w:sz="0" w:space="0" w:color="auto"/>
            <w:right w:val="none" w:sz="0" w:space="0" w:color="auto"/>
          </w:divBdr>
        </w:div>
      </w:divsChild>
    </w:div>
    <w:div w:id="870070558">
      <w:bodyDiv w:val="1"/>
      <w:marLeft w:val="0"/>
      <w:marRight w:val="0"/>
      <w:marTop w:val="0"/>
      <w:marBottom w:val="0"/>
      <w:divBdr>
        <w:top w:val="none" w:sz="0" w:space="0" w:color="auto"/>
        <w:left w:val="none" w:sz="0" w:space="0" w:color="auto"/>
        <w:bottom w:val="none" w:sz="0" w:space="0" w:color="auto"/>
        <w:right w:val="none" w:sz="0" w:space="0" w:color="auto"/>
      </w:divBdr>
    </w:div>
    <w:div w:id="927813235">
      <w:bodyDiv w:val="1"/>
      <w:marLeft w:val="0"/>
      <w:marRight w:val="0"/>
      <w:marTop w:val="0"/>
      <w:marBottom w:val="0"/>
      <w:divBdr>
        <w:top w:val="none" w:sz="0" w:space="0" w:color="auto"/>
        <w:left w:val="none" w:sz="0" w:space="0" w:color="auto"/>
        <w:bottom w:val="none" w:sz="0" w:space="0" w:color="auto"/>
        <w:right w:val="none" w:sz="0" w:space="0" w:color="auto"/>
      </w:divBdr>
      <w:divsChild>
        <w:div w:id="1112938305">
          <w:marLeft w:val="0"/>
          <w:marRight w:val="547"/>
          <w:marTop w:val="0"/>
          <w:marBottom w:val="0"/>
          <w:divBdr>
            <w:top w:val="none" w:sz="0" w:space="0" w:color="auto"/>
            <w:left w:val="none" w:sz="0" w:space="0" w:color="auto"/>
            <w:bottom w:val="none" w:sz="0" w:space="0" w:color="auto"/>
            <w:right w:val="none" w:sz="0" w:space="0" w:color="auto"/>
          </w:divBdr>
        </w:div>
      </w:divsChild>
    </w:div>
    <w:div w:id="1019817675">
      <w:bodyDiv w:val="1"/>
      <w:marLeft w:val="0"/>
      <w:marRight w:val="0"/>
      <w:marTop w:val="0"/>
      <w:marBottom w:val="0"/>
      <w:divBdr>
        <w:top w:val="none" w:sz="0" w:space="0" w:color="auto"/>
        <w:left w:val="none" w:sz="0" w:space="0" w:color="auto"/>
        <w:bottom w:val="none" w:sz="0" w:space="0" w:color="auto"/>
        <w:right w:val="none" w:sz="0" w:space="0" w:color="auto"/>
      </w:divBdr>
    </w:div>
    <w:div w:id="1040789390">
      <w:bodyDiv w:val="1"/>
      <w:marLeft w:val="0"/>
      <w:marRight w:val="0"/>
      <w:marTop w:val="0"/>
      <w:marBottom w:val="0"/>
      <w:divBdr>
        <w:top w:val="none" w:sz="0" w:space="0" w:color="auto"/>
        <w:left w:val="none" w:sz="0" w:space="0" w:color="auto"/>
        <w:bottom w:val="none" w:sz="0" w:space="0" w:color="auto"/>
        <w:right w:val="none" w:sz="0" w:space="0" w:color="auto"/>
      </w:divBdr>
      <w:divsChild>
        <w:div w:id="939721863">
          <w:marLeft w:val="360"/>
          <w:marRight w:val="0"/>
          <w:marTop w:val="200"/>
          <w:marBottom w:val="0"/>
          <w:divBdr>
            <w:top w:val="none" w:sz="0" w:space="0" w:color="auto"/>
            <w:left w:val="none" w:sz="0" w:space="0" w:color="auto"/>
            <w:bottom w:val="none" w:sz="0" w:space="0" w:color="auto"/>
            <w:right w:val="none" w:sz="0" w:space="0" w:color="auto"/>
          </w:divBdr>
        </w:div>
      </w:divsChild>
    </w:div>
    <w:div w:id="1069961158">
      <w:bodyDiv w:val="1"/>
      <w:marLeft w:val="0"/>
      <w:marRight w:val="0"/>
      <w:marTop w:val="0"/>
      <w:marBottom w:val="0"/>
      <w:divBdr>
        <w:top w:val="none" w:sz="0" w:space="0" w:color="auto"/>
        <w:left w:val="none" w:sz="0" w:space="0" w:color="auto"/>
        <w:bottom w:val="none" w:sz="0" w:space="0" w:color="auto"/>
        <w:right w:val="none" w:sz="0" w:space="0" w:color="auto"/>
      </w:divBdr>
    </w:div>
    <w:div w:id="1083143660">
      <w:bodyDiv w:val="1"/>
      <w:marLeft w:val="0"/>
      <w:marRight w:val="0"/>
      <w:marTop w:val="0"/>
      <w:marBottom w:val="0"/>
      <w:divBdr>
        <w:top w:val="none" w:sz="0" w:space="0" w:color="auto"/>
        <w:left w:val="none" w:sz="0" w:space="0" w:color="auto"/>
        <w:bottom w:val="none" w:sz="0" w:space="0" w:color="auto"/>
        <w:right w:val="none" w:sz="0" w:space="0" w:color="auto"/>
      </w:divBdr>
    </w:div>
    <w:div w:id="1183785636">
      <w:bodyDiv w:val="1"/>
      <w:marLeft w:val="0"/>
      <w:marRight w:val="0"/>
      <w:marTop w:val="0"/>
      <w:marBottom w:val="0"/>
      <w:divBdr>
        <w:top w:val="none" w:sz="0" w:space="0" w:color="auto"/>
        <w:left w:val="none" w:sz="0" w:space="0" w:color="auto"/>
        <w:bottom w:val="none" w:sz="0" w:space="0" w:color="auto"/>
        <w:right w:val="none" w:sz="0" w:space="0" w:color="auto"/>
      </w:divBdr>
      <w:divsChild>
        <w:div w:id="314259866">
          <w:marLeft w:val="0"/>
          <w:marRight w:val="0"/>
          <w:marTop w:val="195"/>
          <w:marBottom w:val="195"/>
          <w:divBdr>
            <w:top w:val="none" w:sz="0" w:space="0" w:color="auto"/>
            <w:left w:val="none" w:sz="0" w:space="0" w:color="auto"/>
            <w:bottom w:val="none" w:sz="0" w:space="0" w:color="auto"/>
            <w:right w:val="none" w:sz="0" w:space="0" w:color="auto"/>
          </w:divBdr>
          <w:divsChild>
            <w:div w:id="1811169638">
              <w:marLeft w:val="0"/>
              <w:marRight w:val="0"/>
              <w:marTop w:val="0"/>
              <w:marBottom w:val="0"/>
              <w:divBdr>
                <w:top w:val="none" w:sz="0" w:space="0" w:color="auto"/>
                <w:left w:val="none" w:sz="0" w:space="0" w:color="auto"/>
                <w:bottom w:val="none" w:sz="0" w:space="0" w:color="auto"/>
                <w:right w:val="none" w:sz="0" w:space="0" w:color="auto"/>
              </w:divBdr>
              <w:divsChild>
                <w:div w:id="1543321743">
                  <w:marLeft w:val="0"/>
                  <w:marRight w:val="0"/>
                  <w:marTop w:val="0"/>
                  <w:marBottom w:val="0"/>
                  <w:divBdr>
                    <w:top w:val="none" w:sz="0" w:space="0" w:color="auto"/>
                    <w:left w:val="none" w:sz="0" w:space="0" w:color="auto"/>
                    <w:bottom w:val="none" w:sz="0" w:space="0" w:color="auto"/>
                    <w:right w:val="none" w:sz="0" w:space="0" w:color="auto"/>
                  </w:divBdr>
                </w:div>
                <w:div w:id="1468544684">
                  <w:marLeft w:val="0"/>
                  <w:marRight w:val="0"/>
                  <w:marTop w:val="0"/>
                  <w:marBottom w:val="0"/>
                  <w:divBdr>
                    <w:top w:val="none" w:sz="0" w:space="0" w:color="auto"/>
                    <w:left w:val="none" w:sz="0" w:space="0" w:color="auto"/>
                    <w:bottom w:val="none" w:sz="0" w:space="0" w:color="auto"/>
                    <w:right w:val="none" w:sz="0" w:space="0" w:color="auto"/>
                  </w:divBdr>
                </w:div>
                <w:div w:id="1992362438">
                  <w:marLeft w:val="0"/>
                  <w:marRight w:val="0"/>
                  <w:marTop w:val="0"/>
                  <w:marBottom w:val="0"/>
                  <w:divBdr>
                    <w:top w:val="none" w:sz="0" w:space="0" w:color="auto"/>
                    <w:left w:val="none" w:sz="0" w:space="0" w:color="auto"/>
                    <w:bottom w:val="none" w:sz="0" w:space="0" w:color="auto"/>
                    <w:right w:val="none" w:sz="0" w:space="0" w:color="auto"/>
                  </w:divBdr>
                </w:div>
                <w:div w:id="2028752108">
                  <w:marLeft w:val="0"/>
                  <w:marRight w:val="0"/>
                  <w:marTop w:val="0"/>
                  <w:marBottom w:val="0"/>
                  <w:divBdr>
                    <w:top w:val="none" w:sz="0" w:space="0" w:color="auto"/>
                    <w:left w:val="none" w:sz="0" w:space="0" w:color="auto"/>
                    <w:bottom w:val="none" w:sz="0" w:space="0" w:color="auto"/>
                    <w:right w:val="none" w:sz="0" w:space="0" w:color="auto"/>
                  </w:divBdr>
                </w:div>
                <w:div w:id="373428025">
                  <w:marLeft w:val="0"/>
                  <w:marRight w:val="0"/>
                  <w:marTop w:val="0"/>
                  <w:marBottom w:val="0"/>
                  <w:divBdr>
                    <w:top w:val="none" w:sz="0" w:space="0" w:color="auto"/>
                    <w:left w:val="none" w:sz="0" w:space="0" w:color="auto"/>
                    <w:bottom w:val="none" w:sz="0" w:space="0" w:color="auto"/>
                    <w:right w:val="none" w:sz="0" w:space="0" w:color="auto"/>
                  </w:divBdr>
                </w:div>
                <w:div w:id="154077181">
                  <w:marLeft w:val="0"/>
                  <w:marRight w:val="0"/>
                  <w:marTop w:val="0"/>
                  <w:marBottom w:val="0"/>
                  <w:divBdr>
                    <w:top w:val="none" w:sz="0" w:space="0" w:color="auto"/>
                    <w:left w:val="none" w:sz="0" w:space="0" w:color="auto"/>
                    <w:bottom w:val="none" w:sz="0" w:space="0" w:color="auto"/>
                    <w:right w:val="none" w:sz="0" w:space="0" w:color="auto"/>
                  </w:divBdr>
                </w:div>
                <w:div w:id="18409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1720">
          <w:marLeft w:val="0"/>
          <w:marRight w:val="0"/>
          <w:marTop w:val="195"/>
          <w:marBottom w:val="195"/>
          <w:divBdr>
            <w:top w:val="none" w:sz="0" w:space="0" w:color="auto"/>
            <w:left w:val="none" w:sz="0" w:space="0" w:color="auto"/>
            <w:bottom w:val="none" w:sz="0" w:space="0" w:color="auto"/>
            <w:right w:val="none" w:sz="0" w:space="0" w:color="auto"/>
          </w:divBdr>
          <w:divsChild>
            <w:div w:id="869142927">
              <w:marLeft w:val="0"/>
              <w:marRight w:val="0"/>
              <w:marTop w:val="0"/>
              <w:marBottom w:val="0"/>
              <w:divBdr>
                <w:top w:val="none" w:sz="0" w:space="0" w:color="auto"/>
                <w:left w:val="none" w:sz="0" w:space="0" w:color="auto"/>
                <w:bottom w:val="none" w:sz="0" w:space="0" w:color="auto"/>
                <w:right w:val="none" w:sz="0" w:space="0" w:color="auto"/>
              </w:divBdr>
              <w:divsChild>
                <w:div w:id="1847743456">
                  <w:marLeft w:val="0"/>
                  <w:marRight w:val="0"/>
                  <w:marTop w:val="0"/>
                  <w:marBottom w:val="0"/>
                  <w:divBdr>
                    <w:top w:val="none" w:sz="0" w:space="0" w:color="auto"/>
                    <w:left w:val="none" w:sz="0" w:space="0" w:color="auto"/>
                    <w:bottom w:val="none" w:sz="0" w:space="0" w:color="auto"/>
                    <w:right w:val="none" w:sz="0" w:space="0" w:color="auto"/>
                  </w:divBdr>
                </w:div>
                <w:div w:id="1717584173">
                  <w:marLeft w:val="0"/>
                  <w:marRight w:val="0"/>
                  <w:marTop w:val="0"/>
                  <w:marBottom w:val="0"/>
                  <w:divBdr>
                    <w:top w:val="none" w:sz="0" w:space="0" w:color="auto"/>
                    <w:left w:val="none" w:sz="0" w:space="0" w:color="auto"/>
                    <w:bottom w:val="none" w:sz="0" w:space="0" w:color="auto"/>
                    <w:right w:val="none" w:sz="0" w:space="0" w:color="auto"/>
                  </w:divBdr>
                </w:div>
                <w:div w:id="1930919759">
                  <w:marLeft w:val="0"/>
                  <w:marRight w:val="0"/>
                  <w:marTop w:val="0"/>
                  <w:marBottom w:val="0"/>
                  <w:divBdr>
                    <w:top w:val="none" w:sz="0" w:space="0" w:color="auto"/>
                    <w:left w:val="none" w:sz="0" w:space="0" w:color="auto"/>
                    <w:bottom w:val="none" w:sz="0" w:space="0" w:color="auto"/>
                    <w:right w:val="none" w:sz="0" w:space="0" w:color="auto"/>
                  </w:divBdr>
                </w:div>
                <w:div w:id="895513892">
                  <w:marLeft w:val="0"/>
                  <w:marRight w:val="0"/>
                  <w:marTop w:val="0"/>
                  <w:marBottom w:val="0"/>
                  <w:divBdr>
                    <w:top w:val="none" w:sz="0" w:space="0" w:color="auto"/>
                    <w:left w:val="none" w:sz="0" w:space="0" w:color="auto"/>
                    <w:bottom w:val="none" w:sz="0" w:space="0" w:color="auto"/>
                    <w:right w:val="none" w:sz="0" w:space="0" w:color="auto"/>
                  </w:divBdr>
                </w:div>
                <w:div w:id="444351481">
                  <w:marLeft w:val="0"/>
                  <w:marRight w:val="0"/>
                  <w:marTop w:val="0"/>
                  <w:marBottom w:val="0"/>
                  <w:divBdr>
                    <w:top w:val="none" w:sz="0" w:space="0" w:color="auto"/>
                    <w:left w:val="none" w:sz="0" w:space="0" w:color="auto"/>
                    <w:bottom w:val="none" w:sz="0" w:space="0" w:color="auto"/>
                    <w:right w:val="none" w:sz="0" w:space="0" w:color="auto"/>
                  </w:divBdr>
                </w:div>
                <w:div w:id="973412734">
                  <w:marLeft w:val="0"/>
                  <w:marRight w:val="0"/>
                  <w:marTop w:val="0"/>
                  <w:marBottom w:val="0"/>
                  <w:divBdr>
                    <w:top w:val="none" w:sz="0" w:space="0" w:color="auto"/>
                    <w:left w:val="none" w:sz="0" w:space="0" w:color="auto"/>
                    <w:bottom w:val="none" w:sz="0" w:space="0" w:color="auto"/>
                    <w:right w:val="none" w:sz="0" w:space="0" w:color="auto"/>
                  </w:divBdr>
                </w:div>
                <w:div w:id="18186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6633">
      <w:bodyDiv w:val="1"/>
      <w:marLeft w:val="0"/>
      <w:marRight w:val="0"/>
      <w:marTop w:val="0"/>
      <w:marBottom w:val="0"/>
      <w:divBdr>
        <w:top w:val="none" w:sz="0" w:space="0" w:color="auto"/>
        <w:left w:val="none" w:sz="0" w:space="0" w:color="auto"/>
        <w:bottom w:val="none" w:sz="0" w:space="0" w:color="auto"/>
        <w:right w:val="none" w:sz="0" w:space="0" w:color="auto"/>
      </w:divBdr>
      <w:divsChild>
        <w:div w:id="1689911587">
          <w:marLeft w:val="0"/>
          <w:marRight w:val="0"/>
          <w:marTop w:val="0"/>
          <w:marBottom w:val="0"/>
          <w:divBdr>
            <w:top w:val="none" w:sz="0" w:space="0" w:color="auto"/>
            <w:left w:val="none" w:sz="0" w:space="0" w:color="auto"/>
            <w:bottom w:val="none" w:sz="0" w:space="0" w:color="auto"/>
            <w:right w:val="none" w:sz="0" w:space="0" w:color="auto"/>
          </w:divBdr>
          <w:divsChild>
            <w:div w:id="1517573115">
              <w:marLeft w:val="0"/>
              <w:marRight w:val="0"/>
              <w:marTop w:val="0"/>
              <w:marBottom w:val="0"/>
              <w:divBdr>
                <w:top w:val="none" w:sz="0" w:space="0" w:color="auto"/>
                <w:left w:val="none" w:sz="0" w:space="0" w:color="auto"/>
                <w:bottom w:val="none" w:sz="0" w:space="0" w:color="auto"/>
                <w:right w:val="none" w:sz="0" w:space="0" w:color="auto"/>
              </w:divBdr>
              <w:divsChild>
                <w:div w:id="2006009012">
                  <w:marLeft w:val="0"/>
                  <w:marRight w:val="0"/>
                  <w:marTop w:val="240"/>
                  <w:marBottom w:val="720"/>
                  <w:divBdr>
                    <w:top w:val="none" w:sz="0" w:space="0" w:color="auto"/>
                    <w:left w:val="none" w:sz="0" w:space="0" w:color="auto"/>
                    <w:bottom w:val="none" w:sz="0" w:space="0" w:color="auto"/>
                    <w:right w:val="none" w:sz="0" w:space="0" w:color="auto"/>
                  </w:divBdr>
                </w:div>
              </w:divsChild>
            </w:div>
          </w:divsChild>
        </w:div>
        <w:div w:id="583995872">
          <w:marLeft w:val="0"/>
          <w:marRight w:val="0"/>
          <w:marTop w:val="0"/>
          <w:marBottom w:val="0"/>
          <w:divBdr>
            <w:top w:val="none" w:sz="0" w:space="0" w:color="auto"/>
            <w:left w:val="none" w:sz="0" w:space="0" w:color="auto"/>
            <w:bottom w:val="none" w:sz="0" w:space="0" w:color="auto"/>
            <w:right w:val="none" w:sz="0" w:space="0" w:color="auto"/>
          </w:divBdr>
          <w:divsChild>
            <w:div w:id="2117092728">
              <w:marLeft w:val="0"/>
              <w:marRight w:val="0"/>
              <w:marTop w:val="0"/>
              <w:marBottom w:val="0"/>
              <w:divBdr>
                <w:top w:val="none" w:sz="0" w:space="0" w:color="auto"/>
                <w:left w:val="none" w:sz="0" w:space="0" w:color="auto"/>
                <w:bottom w:val="none" w:sz="0" w:space="0" w:color="auto"/>
                <w:right w:val="none" w:sz="0" w:space="0" w:color="auto"/>
              </w:divBdr>
              <w:divsChild>
                <w:div w:id="530923921">
                  <w:marLeft w:val="0"/>
                  <w:marRight w:val="0"/>
                  <w:marTop w:val="90"/>
                  <w:marBottom w:val="0"/>
                  <w:divBdr>
                    <w:top w:val="none" w:sz="0" w:space="0" w:color="auto"/>
                    <w:left w:val="none" w:sz="0" w:space="0" w:color="auto"/>
                    <w:bottom w:val="none" w:sz="0" w:space="0" w:color="auto"/>
                    <w:right w:val="none" w:sz="0" w:space="0" w:color="auto"/>
                  </w:divBdr>
                  <w:divsChild>
                    <w:div w:id="1998224620">
                      <w:marLeft w:val="0"/>
                      <w:marRight w:val="0"/>
                      <w:marTop w:val="0"/>
                      <w:marBottom w:val="0"/>
                      <w:divBdr>
                        <w:top w:val="none" w:sz="0" w:space="0" w:color="auto"/>
                        <w:left w:val="none" w:sz="0" w:space="0" w:color="auto"/>
                        <w:bottom w:val="none" w:sz="0" w:space="0" w:color="auto"/>
                        <w:right w:val="none" w:sz="0" w:space="0" w:color="auto"/>
                      </w:divBdr>
                      <w:divsChild>
                        <w:div w:id="67692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052255">
      <w:bodyDiv w:val="1"/>
      <w:marLeft w:val="0"/>
      <w:marRight w:val="0"/>
      <w:marTop w:val="0"/>
      <w:marBottom w:val="0"/>
      <w:divBdr>
        <w:top w:val="none" w:sz="0" w:space="0" w:color="auto"/>
        <w:left w:val="none" w:sz="0" w:space="0" w:color="auto"/>
        <w:bottom w:val="none" w:sz="0" w:space="0" w:color="auto"/>
        <w:right w:val="none" w:sz="0" w:space="0" w:color="auto"/>
      </w:divBdr>
      <w:divsChild>
        <w:div w:id="1746802774">
          <w:marLeft w:val="0"/>
          <w:marRight w:val="0"/>
          <w:marTop w:val="90"/>
          <w:marBottom w:val="90"/>
          <w:divBdr>
            <w:top w:val="none" w:sz="0" w:space="0" w:color="auto"/>
            <w:left w:val="none" w:sz="0" w:space="0" w:color="auto"/>
            <w:bottom w:val="none" w:sz="0" w:space="0" w:color="auto"/>
            <w:right w:val="none" w:sz="0" w:space="0" w:color="auto"/>
          </w:divBdr>
        </w:div>
      </w:divsChild>
    </w:div>
    <w:div w:id="1399012659">
      <w:bodyDiv w:val="1"/>
      <w:marLeft w:val="0"/>
      <w:marRight w:val="0"/>
      <w:marTop w:val="0"/>
      <w:marBottom w:val="0"/>
      <w:divBdr>
        <w:top w:val="none" w:sz="0" w:space="0" w:color="auto"/>
        <w:left w:val="none" w:sz="0" w:space="0" w:color="auto"/>
        <w:bottom w:val="none" w:sz="0" w:space="0" w:color="auto"/>
        <w:right w:val="none" w:sz="0" w:space="0" w:color="auto"/>
      </w:divBdr>
      <w:divsChild>
        <w:div w:id="593707509">
          <w:marLeft w:val="0"/>
          <w:marRight w:val="0"/>
          <w:marTop w:val="0"/>
          <w:marBottom w:val="0"/>
          <w:divBdr>
            <w:top w:val="none" w:sz="0" w:space="0" w:color="auto"/>
            <w:left w:val="none" w:sz="0" w:space="0" w:color="auto"/>
            <w:bottom w:val="none" w:sz="0" w:space="0" w:color="auto"/>
            <w:right w:val="none" w:sz="0" w:space="0" w:color="auto"/>
          </w:divBdr>
        </w:div>
        <w:div w:id="1582981232">
          <w:marLeft w:val="0"/>
          <w:marRight w:val="0"/>
          <w:marTop w:val="0"/>
          <w:marBottom w:val="0"/>
          <w:divBdr>
            <w:top w:val="none" w:sz="0" w:space="0" w:color="auto"/>
            <w:left w:val="none" w:sz="0" w:space="0" w:color="auto"/>
            <w:bottom w:val="none" w:sz="0" w:space="0" w:color="auto"/>
            <w:right w:val="none" w:sz="0" w:space="0" w:color="auto"/>
          </w:divBdr>
        </w:div>
      </w:divsChild>
    </w:div>
    <w:div w:id="1433932814">
      <w:bodyDiv w:val="1"/>
      <w:marLeft w:val="0"/>
      <w:marRight w:val="0"/>
      <w:marTop w:val="0"/>
      <w:marBottom w:val="0"/>
      <w:divBdr>
        <w:top w:val="none" w:sz="0" w:space="0" w:color="auto"/>
        <w:left w:val="none" w:sz="0" w:space="0" w:color="auto"/>
        <w:bottom w:val="none" w:sz="0" w:space="0" w:color="auto"/>
        <w:right w:val="none" w:sz="0" w:space="0" w:color="auto"/>
      </w:divBdr>
    </w:div>
    <w:div w:id="1551989067">
      <w:bodyDiv w:val="1"/>
      <w:marLeft w:val="0"/>
      <w:marRight w:val="0"/>
      <w:marTop w:val="0"/>
      <w:marBottom w:val="0"/>
      <w:divBdr>
        <w:top w:val="none" w:sz="0" w:space="0" w:color="auto"/>
        <w:left w:val="none" w:sz="0" w:space="0" w:color="auto"/>
        <w:bottom w:val="none" w:sz="0" w:space="0" w:color="auto"/>
        <w:right w:val="none" w:sz="0" w:space="0" w:color="auto"/>
      </w:divBdr>
      <w:divsChild>
        <w:div w:id="1366250818">
          <w:marLeft w:val="0"/>
          <w:marRight w:val="0"/>
          <w:marTop w:val="0"/>
          <w:marBottom w:val="0"/>
          <w:divBdr>
            <w:top w:val="none" w:sz="0" w:space="0" w:color="auto"/>
            <w:left w:val="none" w:sz="0" w:space="0" w:color="auto"/>
            <w:bottom w:val="none" w:sz="0" w:space="0" w:color="auto"/>
            <w:right w:val="none" w:sz="0" w:space="0" w:color="auto"/>
          </w:divBdr>
          <w:divsChild>
            <w:div w:id="1176771741">
              <w:marLeft w:val="0"/>
              <w:marRight w:val="0"/>
              <w:marTop w:val="0"/>
              <w:marBottom w:val="0"/>
              <w:divBdr>
                <w:top w:val="none" w:sz="0" w:space="0" w:color="auto"/>
                <w:left w:val="none" w:sz="0" w:space="0" w:color="auto"/>
                <w:bottom w:val="none" w:sz="0" w:space="0" w:color="auto"/>
                <w:right w:val="none" w:sz="0" w:space="0" w:color="auto"/>
              </w:divBdr>
              <w:divsChild>
                <w:div w:id="1322271400">
                  <w:marLeft w:val="0"/>
                  <w:marRight w:val="0"/>
                  <w:marTop w:val="0"/>
                  <w:marBottom w:val="0"/>
                  <w:divBdr>
                    <w:top w:val="none" w:sz="0" w:space="0" w:color="auto"/>
                    <w:left w:val="none" w:sz="0" w:space="0" w:color="auto"/>
                    <w:bottom w:val="none" w:sz="0" w:space="0" w:color="auto"/>
                    <w:right w:val="none" w:sz="0" w:space="0" w:color="auto"/>
                  </w:divBdr>
                  <w:divsChild>
                    <w:div w:id="1208178050">
                      <w:marLeft w:val="0"/>
                      <w:marRight w:val="0"/>
                      <w:marTop w:val="0"/>
                      <w:marBottom w:val="0"/>
                      <w:divBdr>
                        <w:top w:val="none" w:sz="0" w:space="0" w:color="auto"/>
                        <w:left w:val="none" w:sz="0" w:space="0" w:color="auto"/>
                        <w:bottom w:val="none" w:sz="0" w:space="0" w:color="auto"/>
                        <w:right w:val="none" w:sz="0" w:space="0" w:color="auto"/>
                      </w:divBdr>
                    </w:div>
                    <w:div w:id="1891959305">
                      <w:marLeft w:val="0"/>
                      <w:marRight w:val="0"/>
                      <w:marTop w:val="0"/>
                      <w:marBottom w:val="0"/>
                      <w:divBdr>
                        <w:top w:val="none" w:sz="0" w:space="0" w:color="auto"/>
                        <w:left w:val="none" w:sz="0" w:space="0" w:color="auto"/>
                        <w:bottom w:val="none" w:sz="0" w:space="0" w:color="auto"/>
                        <w:right w:val="none" w:sz="0" w:space="0" w:color="auto"/>
                      </w:divBdr>
                    </w:div>
                    <w:div w:id="228656019">
                      <w:marLeft w:val="0"/>
                      <w:marRight w:val="0"/>
                      <w:marTop w:val="0"/>
                      <w:marBottom w:val="0"/>
                      <w:divBdr>
                        <w:top w:val="none" w:sz="0" w:space="0" w:color="auto"/>
                        <w:left w:val="none" w:sz="0" w:space="0" w:color="auto"/>
                        <w:bottom w:val="none" w:sz="0" w:space="0" w:color="auto"/>
                        <w:right w:val="none" w:sz="0" w:space="0" w:color="auto"/>
                      </w:divBdr>
                    </w:div>
                    <w:div w:id="829491764">
                      <w:marLeft w:val="0"/>
                      <w:marRight w:val="0"/>
                      <w:marTop w:val="0"/>
                      <w:marBottom w:val="0"/>
                      <w:divBdr>
                        <w:top w:val="none" w:sz="0" w:space="0" w:color="auto"/>
                        <w:left w:val="none" w:sz="0" w:space="0" w:color="auto"/>
                        <w:bottom w:val="none" w:sz="0" w:space="0" w:color="auto"/>
                        <w:right w:val="none" w:sz="0" w:space="0" w:color="auto"/>
                      </w:divBdr>
                    </w:div>
                    <w:div w:id="2090955697">
                      <w:marLeft w:val="0"/>
                      <w:marRight w:val="0"/>
                      <w:marTop w:val="0"/>
                      <w:marBottom w:val="0"/>
                      <w:divBdr>
                        <w:top w:val="none" w:sz="0" w:space="0" w:color="auto"/>
                        <w:left w:val="none" w:sz="0" w:space="0" w:color="auto"/>
                        <w:bottom w:val="none" w:sz="0" w:space="0" w:color="auto"/>
                        <w:right w:val="none" w:sz="0" w:space="0" w:color="auto"/>
                      </w:divBdr>
                    </w:div>
                    <w:div w:id="1901135449">
                      <w:marLeft w:val="0"/>
                      <w:marRight w:val="0"/>
                      <w:marTop w:val="0"/>
                      <w:marBottom w:val="0"/>
                      <w:divBdr>
                        <w:top w:val="none" w:sz="0" w:space="0" w:color="auto"/>
                        <w:left w:val="none" w:sz="0" w:space="0" w:color="auto"/>
                        <w:bottom w:val="none" w:sz="0" w:space="0" w:color="auto"/>
                        <w:right w:val="none" w:sz="0" w:space="0" w:color="auto"/>
                      </w:divBdr>
                    </w:div>
                    <w:div w:id="240330537">
                      <w:marLeft w:val="0"/>
                      <w:marRight w:val="0"/>
                      <w:marTop w:val="0"/>
                      <w:marBottom w:val="0"/>
                      <w:divBdr>
                        <w:top w:val="none" w:sz="0" w:space="0" w:color="auto"/>
                        <w:left w:val="none" w:sz="0" w:space="0" w:color="auto"/>
                        <w:bottom w:val="none" w:sz="0" w:space="0" w:color="auto"/>
                        <w:right w:val="none" w:sz="0" w:space="0" w:color="auto"/>
                      </w:divBdr>
                    </w:div>
                    <w:div w:id="1482969040">
                      <w:marLeft w:val="0"/>
                      <w:marRight w:val="0"/>
                      <w:marTop w:val="0"/>
                      <w:marBottom w:val="0"/>
                      <w:divBdr>
                        <w:top w:val="none" w:sz="0" w:space="0" w:color="auto"/>
                        <w:left w:val="none" w:sz="0" w:space="0" w:color="auto"/>
                        <w:bottom w:val="none" w:sz="0" w:space="0" w:color="auto"/>
                        <w:right w:val="none" w:sz="0" w:space="0" w:color="auto"/>
                      </w:divBdr>
                    </w:div>
                    <w:div w:id="1841920142">
                      <w:marLeft w:val="0"/>
                      <w:marRight w:val="0"/>
                      <w:marTop w:val="0"/>
                      <w:marBottom w:val="0"/>
                      <w:divBdr>
                        <w:top w:val="none" w:sz="0" w:space="0" w:color="auto"/>
                        <w:left w:val="none" w:sz="0" w:space="0" w:color="auto"/>
                        <w:bottom w:val="none" w:sz="0" w:space="0" w:color="auto"/>
                        <w:right w:val="none" w:sz="0" w:space="0" w:color="auto"/>
                      </w:divBdr>
                    </w:div>
                    <w:div w:id="22546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34239">
          <w:marLeft w:val="0"/>
          <w:marRight w:val="0"/>
          <w:marTop w:val="0"/>
          <w:marBottom w:val="0"/>
          <w:divBdr>
            <w:top w:val="none" w:sz="0" w:space="0" w:color="auto"/>
            <w:left w:val="none" w:sz="0" w:space="0" w:color="auto"/>
            <w:bottom w:val="none" w:sz="0" w:space="0" w:color="auto"/>
            <w:right w:val="none" w:sz="0" w:space="0" w:color="auto"/>
          </w:divBdr>
        </w:div>
        <w:div w:id="1712613986">
          <w:marLeft w:val="0"/>
          <w:marRight w:val="0"/>
          <w:marTop w:val="0"/>
          <w:marBottom w:val="0"/>
          <w:divBdr>
            <w:top w:val="none" w:sz="0" w:space="0" w:color="auto"/>
            <w:left w:val="none" w:sz="0" w:space="0" w:color="auto"/>
            <w:bottom w:val="none" w:sz="0" w:space="0" w:color="auto"/>
            <w:right w:val="none" w:sz="0" w:space="0" w:color="auto"/>
          </w:divBdr>
          <w:divsChild>
            <w:div w:id="266936365">
              <w:marLeft w:val="0"/>
              <w:marRight w:val="0"/>
              <w:marTop w:val="0"/>
              <w:marBottom w:val="0"/>
              <w:divBdr>
                <w:top w:val="none" w:sz="0" w:space="0" w:color="auto"/>
                <w:left w:val="none" w:sz="0" w:space="0" w:color="auto"/>
                <w:bottom w:val="none" w:sz="0" w:space="0" w:color="auto"/>
                <w:right w:val="none" w:sz="0" w:space="0" w:color="auto"/>
              </w:divBdr>
              <w:divsChild>
                <w:div w:id="663094473">
                  <w:marLeft w:val="0"/>
                  <w:marRight w:val="0"/>
                  <w:marTop w:val="0"/>
                  <w:marBottom w:val="0"/>
                  <w:divBdr>
                    <w:top w:val="none" w:sz="0" w:space="0" w:color="auto"/>
                    <w:left w:val="none" w:sz="0" w:space="0" w:color="auto"/>
                    <w:bottom w:val="none" w:sz="0" w:space="0" w:color="auto"/>
                    <w:right w:val="none" w:sz="0" w:space="0" w:color="auto"/>
                  </w:divBdr>
                  <w:divsChild>
                    <w:div w:id="1100106897">
                      <w:marLeft w:val="0"/>
                      <w:marRight w:val="0"/>
                      <w:marTop w:val="0"/>
                      <w:marBottom w:val="0"/>
                      <w:divBdr>
                        <w:top w:val="none" w:sz="0" w:space="0" w:color="auto"/>
                        <w:left w:val="none" w:sz="0" w:space="0" w:color="auto"/>
                        <w:bottom w:val="none" w:sz="0" w:space="0" w:color="auto"/>
                        <w:right w:val="none" w:sz="0" w:space="0" w:color="auto"/>
                      </w:divBdr>
                    </w:div>
                    <w:div w:id="199105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345073">
      <w:bodyDiv w:val="1"/>
      <w:marLeft w:val="0"/>
      <w:marRight w:val="0"/>
      <w:marTop w:val="0"/>
      <w:marBottom w:val="0"/>
      <w:divBdr>
        <w:top w:val="none" w:sz="0" w:space="0" w:color="auto"/>
        <w:left w:val="none" w:sz="0" w:space="0" w:color="auto"/>
        <w:bottom w:val="none" w:sz="0" w:space="0" w:color="auto"/>
        <w:right w:val="none" w:sz="0" w:space="0" w:color="auto"/>
      </w:divBdr>
    </w:div>
    <w:div w:id="1617902696">
      <w:bodyDiv w:val="1"/>
      <w:marLeft w:val="0"/>
      <w:marRight w:val="0"/>
      <w:marTop w:val="0"/>
      <w:marBottom w:val="0"/>
      <w:divBdr>
        <w:top w:val="none" w:sz="0" w:space="0" w:color="auto"/>
        <w:left w:val="none" w:sz="0" w:space="0" w:color="auto"/>
        <w:bottom w:val="none" w:sz="0" w:space="0" w:color="auto"/>
        <w:right w:val="none" w:sz="0" w:space="0" w:color="auto"/>
      </w:divBdr>
      <w:divsChild>
        <w:div w:id="489757261">
          <w:marLeft w:val="0"/>
          <w:marRight w:val="0"/>
          <w:marTop w:val="0"/>
          <w:marBottom w:val="0"/>
          <w:divBdr>
            <w:top w:val="none" w:sz="0" w:space="0" w:color="auto"/>
            <w:left w:val="none" w:sz="0" w:space="0" w:color="auto"/>
            <w:bottom w:val="none" w:sz="0" w:space="0" w:color="auto"/>
            <w:right w:val="none" w:sz="0" w:space="0" w:color="auto"/>
          </w:divBdr>
        </w:div>
        <w:div w:id="188034378">
          <w:marLeft w:val="0"/>
          <w:marRight w:val="0"/>
          <w:marTop w:val="0"/>
          <w:marBottom w:val="0"/>
          <w:divBdr>
            <w:top w:val="none" w:sz="0" w:space="0" w:color="auto"/>
            <w:left w:val="none" w:sz="0" w:space="0" w:color="auto"/>
            <w:bottom w:val="none" w:sz="0" w:space="0" w:color="auto"/>
            <w:right w:val="none" w:sz="0" w:space="0" w:color="auto"/>
          </w:divBdr>
        </w:div>
        <w:div w:id="324822606">
          <w:marLeft w:val="0"/>
          <w:marRight w:val="0"/>
          <w:marTop w:val="0"/>
          <w:marBottom w:val="0"/>
          <w:divBdr>
            <w:top w:val="none" w:sz="0" w:space="0" w:color="auto"/>
            <w:left w:val="none" w:sz="0" w:space="0" w:color="auto"/>
            <w:bottom w:val="none" w:sz="0" w:space="0" w:color="auto"/>
            <w:right w:val="none" w:sz="0" w:space="0" w:color="auto"/>
          </w:divBdr>
        </w:div>
      </w:divsChild>
    </w:div>
    <w:div w:id="1719162144">
      <w:bodyDiv w:val="1"/>
      <w:marLeft w:val="0"/>
      <w:marRight w:val="0"/>
      <w:marTop w:val="0"/>
      <w:marBottom w:val="0"/>
      <w:divBdr>
        <w:top w:val="none" w:sz="0" w:space="0" w:color="auto"/>
        <w:left w:val="none" w:sz="0" w:space="0" w:color="auto"/>
        <w:bottom w:val="none" w:sz="0" w:space="0" w:color="auto"/>
        <w:right w:val="none" w:sz="0" w:space="0" w:color="auto"/>
      </w:divBdr>
      <w:divsChild>
        <w:div w:id="733159840">
          <w:marLeft w:val="0"/>
          <w:marRight w:val="0"/>
          <w:marTop w:val="0"/>
          <w:marBottom w:val="0"/>
          <w:divBdr>
            <w:top w:val="none" w:sz="0" w:space="0" w:color="auto"/>
            <w:left w:val="none" w:sz="0" w:space="0" w:color="auto"/>
            <w:bottom w:val="none" w:sz="0" w:space="0" w:color="auto"/>
            <w:right w:val="none" w:sz="0" w:space="0" w:color="auto"/>
          </w:divBdr>
        </w:div>
        <w:div w:id="456945737">
          <w:marLeft w:val="0"/>
          <w:marRight w:val="0"/>
          <w:marTop w:val="0"/>
          <w:marBottom w:val="0"/>
          <w:divBdr>
            <w:top w:val="none" w:sz="0" w:space="0" w:color="auto"/>
            <w:left w:val="none" w:sz="0" w:space="0" w:color="auto"/>
            <w:bottom w:val="none" w:sz="0" w:space="0" w:color="auto"/>
            <w:right w:val="none" w:sz="0" w:space="0" w:color="auto"/>
          </w:divBdr>
        </w:div>
        <w:div w:id="1015573436">
          <w:marLeft w:val="0"/>
          <w:marRight w:val="0"/>
          <w:marTop w:val="0"/>
          <w:marBottom w:val="0"/>
          <w:divBdr>
            <w:top w:val="none" w:sz="0" w:space="0" w:color="auto"/>
            <w:left w:val="none" w:sz="0" w:space="0" w:color="auto"/>
            <w:bottom w:val="none" w:sz="0" w:space="0" w:color="auto"/>
            <w:right w:val="none" w:sz="0" w:space="0" w:color="auto"/>
          </w:divBdr>
        </w:div>
        <w:div w:id="1001396121">
          <w:marLeft w:val="0"/>
          <w:marRight w:val="0"/>
          <w:marTop w:val="0"/>
          <w:marBottom w:val="0"/>
          <w:divBdr>
            <w:top w:val="none" w:sz="0" w:space="0" w:color="auto"/>
            <w:left w:val="none" w:sz="0" w:space="0" w:color="auto"/>
            <w:bottom w:val="none" w:sz="0" w:space="0" w:color="auto"/>
            <w:right w:val="none" w:sz="0" w:space="0" w:color="auto"/>
          </w:divBdr>
        </w:div>
      </w:divsChild>
    </w:div>
    <w:div w:id="1725445642">
      <w:bodyDiv w:val="1"/>
      <w:marLeft w:val="0"/>
      <w:marRight w:val="0"/>
      <w:marTop w:val="0"/>
      <w:marBottom w:val="0"/>
      <w:divBdr>
        <w:top w:val="none" w:sz="0" w:space="0" w:color="auto"/>
        <w:left w:val="none" w:sz="0" w:space="0" w:color="auto"/>
        <w:bottom w:val="none" w:sz="0" w:space="0" w:color="auto"/>
        <w:right w:val="none" w:sz="0" w:space="0" w:color="auto"/>
      </w:divBdr>
    </w:div>
    <w:div w:id="1913352602">
      <w:bodyDiv w:val="1"/>
      <w:marLeft w:val="0"/>
      <w:marRight w:val="0"/>
      <w:marTop w:val="0"/>
      <w:marBottom w:val="0"/>
      <w:divBdr>
        <w:top w:val="none" w:sz="0" w:space="0" w:color="auto"/>
        <w:left w:val="none" w:sz="0" w:space="0" w:color="auto"/>
        <w:bottom w:val="none" w:sz="0" w:space="0" w:color="auto"/>
        <w:right w:val="none" w:sz="0" w:space="0" w:color="auto"/>
      </w:divBdr>
      <w:divsChild>
        <w:div w:id="522784711">
          <w:marLeft w:val="0"/>
          <w:marRight w:val="0"/>
          <w:marTop w:val="0"/>
          <w:marBottom w:val="0"/>
          <w:divBdr>
            <w:top w:val="none" w:sz="0" w:space="0" w:color="auto"/>
            <w:left w:val="none" w:sz="0" w:space="0" w:color="auto"/>
            <w:bottom w:val="none" w:sz="0" w:space="0" w:color="auto"/>
            <w:right w:val="none" w:sz="0" w:space="0" w:color="auto"/>
          </w:divBdr>
        </w:div>
        <w:div w:id="1077508713">
          <w:marLeft w:val="0"/>
          <w:marRight w:val="0"/>
          <w:marTop w:val="0"/>
          <w:marBottom w:val="0"/>
          <w:divBdr>
            <w:top w:val="none" w:sz="0" w:space="0" w:color="auto"/>
            <w:left w:val="none" w:sz="0" w:space="0" w:color="auto"/>
            <w:bottom w:val="none" w:sz="0" w:space="0" w:color="auto"/>
            <w:right w:val="none" w:sz="0" w:space="0" w:color="auto"/>
          </w:divBdr>
        </w:div>
        <w:div w:id="718869698">
          <w:marLeft w:val="0"/>
          <w:marRight w:val="0"/>
          <w:marTop w:val="0"/>
          <w:marBottom w:val="0"/>
          <w:divBdr>
            <w:top w:val="none" w:sz="0" w:space="0" w:color="auto"/>
            <w:left w:val="none" w:sz="0" w:space="0" w:color="auto"/>
            <w:bottom w:val="none" w:sz="0" w:space="0" w:color="auto"/>
            <w:right w:val="none" w:sz="0" w:space="0" w:color="auto"/>
          </w:divBdr>
        </w:div>
        <w:div w:id="1568876590">
          <w:marLeft w:val="0"/>
          <w:marRight w:val="0"/>
          <w:marTop w:val="0"/>
          <w:marBottom w:val="0"/>
          <w:divBdr>
            <w:top w:val="none" w:sz="0" w:space="0" w:color="auto"/>
            <w:left w:val="none" w:sz="0" w:space="0" w:color="auto"/>
            <w:bottom w:val="none" w:sz="0" w:space="0" w:color="auto"/>
            <w:right w:val="none" w:sz="0" w:space="0" w:color="auto"/>
          </w:divBdr>
        </w:div>
      </w:divsChild>
    </w:div>
    <w:div w:id="2050257940">
      <w:bodyDiv w:val="1"/>
      <w:marLeft w:val="0"/>
      <w:marRight w:val="0"/>
      <w:marTop w:val="0"/>
      <w:marBottom w:val="0"/>
      <w:divBdr>
        <w:top w:val="none" w:sz="0" w:space="0" w:color="auto"/>
        <w:left w:val="none" w:sz="0" w:space="0" w:color="auto"/>
        <w:bottom w:val="none" w:sz="0" w:space="0" w:color="auto"/>
        <w:right w:val="none" w:sz="0" w:space="0" w:color="auto"/>
      </w:divBdr>
      <w:divsChild>
        <w:div w:id="416439064">
          <w:marLeft w:val="0"/>
          <w:marRight w:val="0"/>
          <w:marTop w:val="0"/>
          <w:marBottom w:val="0"/>
          <w:divBdr>
            <w:top w:val="none" w:sz="0" w:space="0" w:color="auto"/>
            <w:left w:val="none" w:sz="0" w:space="0" w:color="auto"/>
            <w:bottom w:val="none" w:sz="0" w:space="0" w:color="auto"/>
            <w:right w:val="none" w:sz="0" w:space="0" w:color="auto"/>
          </w:divBdr>
          <w:divsChild>
            <w:div w:id="1961297130">
              <w:marLeft w:val="0"/>
              <w:marRight w:val="0"/>
              <w:marTop w:val="0"/>
              <w:marBottom w:val="0"/>
              <w:divBdr>
                <w:top w:val="none" w:sz="0" w:space="0" w:color="auto"/>
                <w:left w:val="none" w:sz="0" w:space="0" w:color="auto"/>
                <w:bottom w:val="none" w:sz="0" w:space="0" w:color="auto"/>
                <w:right w:val="none" w:sz="0" w:space="0" w:color="auto"/>
              </w:divBdr>
              <w:divsChild>
                <w:div w:id="298540388">
                  <w:marLeft w:val="0"/>
                  <w:marRight w:val="0"/>
                  <w:marTop w:val="240"/>
                  <w:marBottom w:val="720"/>
                  <w:divBdr>
                    <w:top w:val="none" w:sz="0" w:space="0" w:color="auto"/>
                    <w:left w:val="none" w:sz="0" w:space="0" w:color="auto"/>
                    <w:bottom w:val="none" w:sz="0" w:space="0" w:color="auto"/>
                    <w:right w:val="none" w:sz="0" w:space="0" w:color="auto"/>
                  </w:divBdr>
                </w:div>
              </w:divsChild>
            </w:div>
          </w:divsChild>
        </w:div>
        <w:div w:id="835993788">
          <w:marLeft w:val="0"/>
          <w:marRight w:val="0"/>
          <w:marTop w:val="0"/>
          <w:marBottom w:val="0"/>
          <w:divBdr>
            <w:top w:val="none" w:sz="0" w:space="0" w:color="auto"/>
            <w:left w:val="none" w:sz="0" w:space="0" w:color="auto"/>
            <w:bottom w:val="none" w:sz="0" w:space="0" w:color="auto"/>
            <w:right w:val="none" w:sz="0" w:space="0" w:color="auto"/>
          </w:divBdr>
          <w:divsChild>
            <w:div w:id="472254489">
              <w:marLeft w:val="0"/>
              <w:marRight w:val="0"/>
              <w:marTop w:val="0"/>
              <w:marBottom w:val="0"/>
              <w:divBdr>
                <w:top w:val="none" w:sz="0" w:space="0" w:color="auto"/>
                <w:left w:val="none" w:sz="0" w:space="0" w:color="auto"/>
                <w:bottom w:val="none" w:sz="0" w:space="0" w:color="auto"/>
                <w:right w:val="none" w:sz="0" w:space="0" w:color="auto"/>
              </w:divBdr>
              <w:divsChild>
                <w:div w:id="1970240995">
                  <w:marLeft w:val="0"/>
                  <w:marRight w:val="0"/>
                  <w:marTop w:val="90"/>
                  <w:marBottom w:val="0"/>
                  <w:divBdr>
                    <w:top w:val="none" w:sz="0" w:space="0" w:color="auto"/>
                    <w:left w:val="none" w:sz="0" w:space="0" w:color="auto"/>
                    <w:bottom w:val="none" w:sz="0" w:space="0" w:color="auto"/>
                    <w:right w:val="none" w:sz="0" w:space="0" w:color="auto"/>
                  </w:divBdr>
                  <w:divsChild>
                    <w:div w:id="929432466">
                      <w:marLeft w:val="0"/>
                      <w:marRight w:val="0"/>
                      <w:marTop w:val="0"/>
                      <w:marBottom w:val="0"/>
                      <w:divBdr>
                        <w:top w:val="none" w:sz="0" w:space="0" w:color="auto"/>
                        <w:left w:val="none" w:sz="0" w:space="0" w:color="auto"/>
                        <w:bottom w:val="none" w:sz="0" w:space="0" w:color="auto"/>
                        <w:right w:val="none" w:sz="0" w:space="0" w:color="auto"/>
                      </w:divBdr>
                      <w:divsChild>
                        <w:div w:id="19585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956343">
      <w:bodyDiv w:val="1"/>
      <w:marLeft w:val="0"/>
      <w:marRight w:val="0"/>
      <w:marTop w:val="0"/>
      <w:marBottom w:val="0"/>
      <w:divBdr>
        <w:top w:val="none" w:sz="0" w:space="0" w:color="auto"/>
        <w:left w:val="none" w:sz="0" w:space="0" w:color="auto"/>
        <w:bottom w:val="none" w:sz="0" w:space="0" w:color="auto"/>
        <w:right w:val="none" w:sz="0" w:space="0" w:color="auto"/>
      </w:divBdr>
      <w:divsChild>
        <w:div w:id="110171163">
          <w:marLeft w:val="0"/>
          <w:marRight w:val="0"/>
          <w:marTop w:val="0"/>
          <w:marBottom w:val="0"/>
          <w:divBdr>
            <w:top w:val="none" w:sz="0" w:space="0" w:color="auto"/>
            <w:left w:val="none" w:sz="0" w:space="0" w:color="auto"/>
            <w:bottom w:val="none" w:sz="0" w:space="0" w:color="auto"/>
            <w:right w:val="none" w:sz="0" w:space="0" w:color="auto"/>
          </w:divBdr>
          <w:divsChild>
            <w:div w:id="869340095">
              <w:marLeft w:val="0"/>
              <w:marRight w:val="0"/>
              <w:marTop w:val="0"/>
              <w:marBottom w:val="0"/>
              <w:divBdr>
                <w:top w:val="none" w:sz="0" w:space="0" w:color="auto"/>
                <w:left w:val="none" w:sz="0" w:space="0" w:color="auto"/>
                <w:bottom w:val="none" w:sz="0" w:space="0" w:color="auto"/>
                <w:right w:val="none" w:sz="0" w:space="0" w:color="auto"/>
              </w:divBdr>
              <w:divsChild>
                <w:div w:id="2016956933">
                  <w:marLeft w:val="0"/>
                  <w:marRight w:val="0"/>
                  <w:marTop w:val="0"/>
                  <w:marBottom w:val="0"/>
                  <w:divBdr>
                    <w:top w:val="none" w:sz="0" w:space="0" w:color="auto"/>
                    <w:left w:val="none" w:sz="0" w:space="0" w:color="auto"/>
                    <w:bottom w:val="none" w:sz="0" w:space="0" w:color="auto"/>
                    <w:right w:val="none" w:sz="0" w:space="0" w:color="auto"/>
                  </w:divBdr>
                  <w:divsChild>
                    <w:div w:id="2036420276">
                      <w:marLeft w:val="0"/>
                      <w:marRight w:val="0"/>
                      <w:marTop w:val="0"/>
                      <w:marBottom w:val="0"/>
                      <w:divBdr>
                        <w:top w:val="none" w:sz="0" w:space="0" w:color="auto"/>
                        <w:left w:val="none" w:sz="0" w:space="0" w:color="auto"/>
                        <w:bottom w:val="none" w:sz="0" w:space="0" w:color="auto"/>
                        <w:right w:val="none" w:sz="0" w:space="0" w:color="auto"/>
                      </w:divBdr>
                      <w:divsChild>
                        <w:div w:id="1889141457">
                          <w:marLeft w:val="0"/>
                          <w:marRight w:val="0"/>
                          <w:marTop w:val="0"/>
                          <w:marBottom w:val="0"/>
                          <w:divBdr>
                            <w:top w:val="none" w:sz="0" w:space="0" w:color="auto"/>
                            <w:left w:val="none" w:sz="0" w:space="0" w:color="auto"/>
                            <w:bottom w:val="none" w:sz="0" w:space="0" w:color="auto"/>
                            <w:right w:val="none" w:sz="0" w:space="0" w:color="auto"/>
                          </w:divBdr>
                        </w:div>
                        <w:div w:id="294722958">
                          <w:marLeft w:val="0"/>
                          <w:marRight w:val="0"/>
                          <w:marTop w:val="0"/>
                          <w:marBottom w:val="120"/>
                          <w:divBdr>
                            <w:top w:val="none" w:sz="0" w:space="0" w:color="auto"/>
                            <w:left w:val="none" w:sz="0" w:space="0" w:color="auto"/>
                            <w:bottom w:val="none" w:sz="0" w:space="0" w:color="auto"/>
                            <w:right w:val="none" w:sz="0" w:space="0" w:color="auto"/>
                          </w:divBdr>
                        </w:div>
                        <w:div w:id="674496685">
                          <w:marLeft w:val="0"/>
                          <w:marRight w:val="0"/>
                          <w:marTop w:val="0"/>
                          <w:marBottom w:val="0"/>
                          <w:divBdr>
                            <w:top w:val="none" w:sz="0" w:space="0" w:color="auto"/>
                            <w:left w:val="none" w:sz="0" w:space="0" w:color="auto"/>
                            <w:bottom w:val="none" w:sz="0" w:space="0" w:color="auto"/>
                            <w:right w:val="none" w:sz="0" w:space="0" w:color="auto"/>
                          </w:divBdr>
                          <w:divsChild>
                            <w:div w:id="1196700550">
                              <w:marLeft w:val="300"/>
                              <w:marRight w:val="0"/>
                              <w:marTop w:val="180"/>
                              <w:marBottom w:val="0"/>
                              <w:divBdr>
                                <w:top w:val="none" w:sz="0" w:space="0" w:color="auto"/>
                                <w:left w:val="none" w:sz="0" w:space="0" w:color="auto"/>
                                <w:bottom w:val="none" w:sz="0" w:space="0" w:color="auto"/>
                                <w:right w:val="none" w:sz="0" w:space="0" w:color="auto"/>
                              </w:divBdr>
                              <w:divsChild>
                                <w:div w:id="15395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405108">
          <w:marLeft w:val="0"/>
          <w:marRight w:val="0"/>
          <w:marTop w:val="0"/>
          <w:marBottom w:val="0"/>
          <w:divBdr>
            <w:top w:val="none" w:sz="0" w:space="0" w:color="auto"/>
            <w:left w:val="none" w:sz="0" w:space="0" w:color="auto"/>
            <w:bottom w:val="none" w:sz="0" w:space="0" w:color="auto"/>
            <w:right w:val="none" w:sz="0" w:space="0" w:color="auto"/>
          </w:divBdr>
          <w:divsChild>
            <w:div w:id="477191657">
              <w:marLeft w:val="0"/>
              <w:marRight w:val="0"/>
              <w:marTop w:val="0"/>
              <w:marBottom w:val="0"/>
              <w:divBdr>
                <w:top w:val="none" w:sz="0" w:space="0" w:color="auto"/>
                <w:left w:val="none" w:sz="0" w:space="0" w:color="auto"/>
                <w:bottom w:val="none" w:sz="0" w:space="0" w:color="auto"/>
                <w:right w:val="none" w:sz="0" w:space="0" w:color="auto"/>
              </w:divBdr>
              <w:divsChild>
                <w:div w:id="1206990362">
                  <w:marLeft w:val="0"/>
                  <w:marRight w:val="0"/>
                  <w:marTop w:val="0"/>
                  <w:marBottom w:val="0"/>
                  <w:divBdr>
                    <w:top w:val="none" w:sz="0" w:space="0" w:color="auto"/>
                    <w:left w:val="none" w:sz="0" w:space="0" w:color="auto"/>
                    <w:bottom w:val="none" w:sz="0" w:space="0" w:color="auto"/>
                    <w:right w:val="none" w:sz="0" w:space="0" w:color="auto"/>
                  </w:divBdr>
                  <w:divsChild>
                    <w:div w:id="1633319526">
                      <w:marLeft w:val="0"/>
                      <w:marRight w:val="0"/>
                      <w:marTop w:val="0"/>
                      <w:marBottom w:val="0"/>
                      <w:divBdr>
                        <w:top w:val="none" w:sz="0" w:space="0" w:color="auto"/>
                        <w:left w:val="none" w:sz="0" w:space="0" w:color="auto"/>
                        <w:bottom w:val="none" w:sz="0" w:space="0" w:color="auto"/>
                        <w:right w:val="none" w:sz="0" w:space="0" w:color="auto"/>
                      </w:divBdr>
                      <w:divsChild>
                        <w:div w:id="130870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wmf"/><Relationship Id="rId21" Type="http://schemas.openxmlformats.org/officeDocument/2006/relationships/image" Target="media/image6.jpeg"/><Relationship Id="rId42" Type="http://schemas.openxmlformats.org/officeDocument/2006/relationships/image" Target="media/image22.png"/><Relationship Id="rId63" Type="http://schemas.openxmlformats.org/officeDocument/2006/relationships/image" Target="media/image34.wmf"/><Relationship Id="rId84" Type="http://schemas.openxmlformats.org/officeDocument/2006/relationships/image" Target="media/image43.wmf"/><Relationship Id="rId138" Type="http://schemas.openxmlformats.org/officeDocument/2006/relationships/oleObject" Target="embeddings/oleObject49.bin"/><Relationship Id="rId159" Type="http://schemas.openxmlformats.org/officeDocument/2006/relationships/image" Target="media/image81.jpg"/><Relationship Id="rId170" Type="http://schemas.openxmlformats.org/officeDocument/2006/relationships/oleObject" Target="embeddings/oleObject61.bin"/><Relationship Id="rId191" Type="http://schemas.openxmlformats.org/officeDocument/2006/relationships/image" Target="media/image95.wmf"/><Relationship Id="rId205" Type="http://schemas.openxmlformats.org/officeDocument/2006/relationships/image" Target="media/image102.jpeg"/><Relationship Id="rId226" Type="http://schemas.openxmlformats.org/officeDocument/2006/relationships/oleObject" Target="embeddings/oleObject84.bin"/><Relationship Id="rId107" Type="http://schemas.openxmlformats.org/officeDocument/2006/relationships/image" Target="media/image55.wmf"/><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oleObject" Target="embeddings/oleObject4.bin"/><Relationship Id="rId74" Type="http://schemas.openxmlformats.org/officeDocument/2006/relationships/oleObject" Target="embeddings/oleObject14.bin"/><Relationship Id="rId128" Type="http://schemas.openxmlformats.org/officeDocument/2006/relationships/oleObject" Target="embeddings/oleObject42.bin"/><Relationship Id="rId149" Type="http://schemas.openxmlformats.org/officeDocument/2006/relationships/oleObject" Target="embeddings/oleObject54.bin"/><Relationship Id="rId5" Type="http://schemas.openxmlformats.org/officeDocument/2006/relationships/webSettings" Target="webSettings.xml"/><Relationship Id="rId95" Type="http://schemas.openxmlformats.org/officeDocument/2006/relationships/oleObject" Target="embeddings/oleObject26.bin"/><Relationship Id="rId160" Type="http://schemas.openxmlformats.org/officeDocument/2006/relationships/image" Target="media/image82.png"/><Relationship Id="rId181" Type="http://schemas.openxmlformats.org/officeDocument/2006/relationships/image" Target="media/image91.wmf"/><Relationship Id="rId216" Type="http://schemas.openxmlformats.org/officeDocument/2006/relationships/image" Target="media/image110.png"/><Relationship Id="rId237" Type="http://schemas.openxmlformats.org/officeDocument/2006/relationships/fontTable" Target="fontTable.xml"/><Relationship Id="rId22" Type="http://schemas.openxmlformats.org/officeDocument/2006/relationships/image" Target="media/image7.jpeg"/><Relationship Id="rId43" Type="http://schemas.openxmlformats.org/officeDocument/2006/relationships/hyperlink" Target="mailto:iftach@volcani.agri.gov.il" TargetMode="External"/><Relationship Id="rId64" Type="http://schemas.openxmlformats.org/officeDocument/2006/relationships/oleObject" Target="embeddings/oleObject9.bin"/><Relationship Id="rId118" Type="http://schemas.openxmlformats.org/officeDocument/2006/relationships/oleObject" Target="embeddings/oleObject37.bin"/><Relationship Id="rId139" Type="http://schemas.openxmlformats.org/officeDocument/2006/relationships/oleObject" Target="embeddings/oleObject50.bin"/><Relationship Id="rId85" Type="http://schemas.openxmlformats.org/officeDocument/2006/relationships/oleObject" Target="embeddings/oleObject21.bin"/><Relationship Id="rId150" Type="http://schemas.openxmlformats.org/officeDocument/2006/relationships/image" Target="media/image75.wmf"/><Relationship Id="rId171" Type="http://schemas.openxmlformats.org/officeDocument/2006/relationships/image" Target="media/image85.png"/><Relationship Id="rId192" Type="http://schemas.openxmlformats.org/officeDocument/2006/relationships/oleObject" Target="embeddings/oleObject72.bin"/><Relationship Id="rId206" Type="http://schemas.openxmlformats.org/officeDocument/2006/relationships/image" Target="media/image103.jpeg"/><Relationship Id="rId227" Type="http://schemas.openxmlformats.org/officeDocument/2006/relationships/oleObject" Target="embeddings/oleObject85.bin"/><Relationship Id="rId12" Type="http://schemas.openxmlformats.org/officeDocument/2006/relationships/diagramData" Target="diagrams/data1.xml"/><Relationship Id="rId33" Type="http://schemas.openxmlformats.org/officeDocument/2006/relationships/image" Target="media/image14.emf"/><Relationship Id="rId108" Type="http://schemas.openxmlformats.org/officeDocument/2006/relationships/oleObject" Target="embeddings/oleObject32.bin"/><Relationship Id="rId129" Type="http://schemas.openxmlformats.org/officeDocument/2006/relationships/image" Target="media/image66.wmf"/><Relationship Id="rId54" Type="http://schemas.openxmlformats.org/officeDocument/2006/relationships/image" Target="media/image29.png"/><Relationship Id="rId75" Type="http://schemas.openxmlformats.org/officeDocument/2006/relationships/image" Target="media/image40.wmf"/><Relationship Id="rId96" Type="http://schemas.openxmlformats.org/officeDocument/2006/relationships/image" Target="media/image49.wmf"/><Relationship Id="rId140" Type="http://schemas.openxmlformats.org/officeDocument/2006/relationships/image" Target="media/image69.png"/><Relationship Id="rId161" Type="http://schemas.openxmlformats.org/officeDocument/2006/relationships/image" Target="media/image83.png"/><Relationship Id="rId182" Type="http://schemas.openxmlformats.org/officeDocument/2006/relationships/oleObject" Target="embeddings/oleObject66.bin"/><Relationship Id="rId217" Type="http://schemas.openxmlformats.org/officeDocument/2006/relationships/image" Target="media/image111.png"/><Relationship Id="rId6" Type="http://schemas.openxmlformats.org/officeDocument/2006/relationships/footnotes" Target="footnotes.xml"/><Relationship Id="rId238" Type="http://schemas.microsoft.com/office/2011/relationships/people" Target="people.xml"/><Relationship Id="rId23" Type="http://schemas.openxmlformats.org/officeDocument/2006/relationships/image" Target="media/image8.png"/><Relationship Id="rId119" Type="http://schemas.openxmlformats.org/officeDocument/2006/relationships/image" Target="media/image61.wmf"/><Relationship Id="rId44" Type="http://schemas.openxmlformats.org/officeDocument/2006/relationships/image" Target="media/image23.jpeg"/><Relationship Id="rId65" Type="http://schemas.openxmlformats.org/officeDocument/2006/relationships/image" Target="media/image35.wmf"/><Relationship Id="rId86" Type="http://schemas.openxmlformats.org/officeDocument/2006/relationships/image" Target="media/image44.wmf"/><Relationship Id="rId130" Type="http://schemas.openxmlformats.org/officeDocument/2006/relationships/oleObject" Target="embeddings/oleObject43.bin"/><Relationship Id="rId151" Type="http://schemas.openxmlformats.org/officeDocument/2006/relationships/oleObject" Target="embeddings/oleObject55.bin"/><Relationship Id="rId172" Type="http://schemas.openxmlformats.org/officeDocument/2006/relationships/image" Target="media/image86.png"/><Relationship Id="rId193" Type="http://schemas.openxmlformats.org/officeDocument/2006/relationships/image" Target="media/image96.png"/><Relationship Id="rId207" Type="http://schemas.openxmlformats.org/officeDocument/2006/relationships/image" Target="media/image104.png"/><Relationship Id="rId228" Type="http://schemas.openxmlformats.org/officeDocument/2006/relationships/image" Target="media/image114.wmf"/><Relationship Id="rId13" Type="http://schemas.openxmlformats.org/officeDocument/2006/relationships/diagramLayout" Target="diagrams/layout1.xml"/><Relationship Id="rId109" Type="http://schemas.openxmlformats.org/officeDocument/2006/relationships/image" Target="media/image56.wmf"/><Relationship Id="rId34" Type="http://schemas.openxmlformats.org/officeDocument/2006/relationships/image" Target="media/image15.png"/><Relationship Id="rId55" Type="http://schemas.openxmlformats.org/officeDocument/2006/relationships/image" Target="media/image30.wmf"/><Relationship Id="rId76" Type="http://schemas.openxmlformats.org/officeDocument/2006/relationships/oleObject" Target="embeddings/oleObject15.bin"/><Relationship Id="rId97" Type="http://schemas.openxmlformats.org/officeDocument/2006/relationships/oleObject" Target="embeddings/oleObject27.bin"/><Relationship Id="rId120" Type="http://schemas.openxmlformats.org/officeDocument/2006/relationships/oleObject" Target="embeddings/oleObject38.bin"/><Relationship Id="rId141" Type="http://schemas.openxmlformats.org/officeDocument/2006/relationships/image" Target="media/image70.wmf"/><Relationship Id="rId7" Type="http://schemas.openxmlformats.org/officeDocument/2006/relationships/endnotes" Target="endnotes.xml"/><Relationship Id="rId162" Type="http://schemas.openxmlformats.org/officeDocument/2006/relationships/hyperlink" Target="https://www.cs.toronto.edu/~kriz/learning-features-2009-TR.pdf" TargetMode="External"/><Relationship Id="rId183" Type="http://schemas.openxmlformats.org/officeDocument/2006/relationships/image" Target="media/image92.wmf"/><Relationship Id="rId218" Type="http://schemas.openxmlformats.org/officeDocument/2006/relationships/image" Target="media/image112.png"/><Relationship Id="rId239" Type="http://schemas.openxmlformats.org/officeDocument/2006/relationships/theme" Target="theme/theme1.xml"/><Relationship Id="rId24" Type="http://schemas.openxmlformats.org/officeDocument/2006/relationships/image" Target="media/image9.png"/><Relationship Id="rId45" Type="http://schemas.openxmlformats.org/officeDocument/2006/relationships/image" Target="media/image24.jpeg"/><Relationship Id="rId66" Type="http://schemas.openxmlformats.org/officeDocument/2006/relationships/oleObject" Target="embeddings/oleObject10.bin"/><Relationship Id="rId87" Type="http://schemas.openxmlformats.org/officeDocument/2006/relationships/oleObject" Target="embeddings/oleObject22.bin"/><Relationship Id="rId110" Type="http://schemas.openxmlformats.org/officeDocument/2006/relationships/oleObject" Target="embeddings/oleObject33.bin"/><Relationship Id="rId131" Type="http://schemas.openxmlformats.org/officeDocument/2006/relationships/oleObject" Target="embeddings/oleObject44.bin"/><Relationship Id="rId152" Type="http://schemas.openxmlformats.org/officeDocument/2006/relationships/image" Target="media/image76.wmf"/><Relationship Id="rId173" Type="http://schemas.openxmlformats.org/officeDocument/2006/relationships/image" Target="media/image87.wmf"/><Relationship Id="rId194" Type="http://schemas.openxmlformats.org/officeDocument/2006/relationships/image" Target="media/image97.wmf"/><Relationship Id="rId208" Type="http://schemas.openxmlformats.org/officeDocument/2006/relationships/image" Target="media/image105.jpeg"/><Relationship Id="rId229" Type="http://schemas.openxmlformats.org/officeDocument/2006/relationships/oleObject" Target="embeddings/oleObject86.bin"/><Relationship Id="rId240" Type="http://schemas.microsoft.com/office/2016/09/relationships/commentsIds" Target="commentsIds.xml"/><Relationship Id="rId14" Type="http://schemas.openxmlformats.org/officeDocument/2006/relationships/diagramQuickStyle" Target="diagrams/quickStyle1.xml"/><Relationship Id="rId35" Type="http://schemas.openxmlformats.org/officeDocument/2006/relationships/hyperlink" Target="https://www.sas.com/en_us/insights/analytics/computer-vision.html" TargetMode="External"/><Relationship Id="rId56" Type="http://schemas.openxmlformats.org/officeDocument/2006/relationships/oleObject" Target="embeddings/oleObject5.bin"/><Relationship Id="rId77" Type="http://schemas.openxmlformats.org/officeDocument/2006/relationships/image" Target="media/image41.wmf"/><Relationship Id="rId100" Type="http://schemas.openxmlformats.org/officeDocument/2006/relationships/oleObject" Target="embeddings/oleObject28.bin"/><Relationship Id="rId8" Type="http://schemas.openxmlformats.org/officeDocument/2006/relationships/image" Target="media/image1.png"/><Relationship Id="rId98" Type="http://schemas.openxmlformats.org/officeDocument/2006/relationships/image" Target="media/image50.jpg"/><Relationship Id="rId121" Type="http://schemas.openxmlformats.org/officeDocument/2006/relationships/image" Target="media/image62.wmf"/><Relationship Id="rId142" Type="http://schemas.openxmlformats.org/officeDocument/2006/relationships/oleObject" Target="embeddings/oleObject51.bin"/><Relationship Id="rId163" Type="http://schemas.openxmlformats.org/officeDocument/2006/relationships/hyperlink" Target="https://doi.org/10.1007/s11119-016-9458-5" TargetMode="External"/><Relationship Id="rId184" Type="http://schemas.openxmlformats.org/officeDocument/2006/relationships/oleObject" Target="embeddings/oleObject67.bin"/><Relationship Id="rId219" Type="http://schemas.openxmlformats.org/officeDocument/2006/relationships/hyperlink" Target="mailto:iftach@volcani.agri.gov.il" TargetMode="External"/><Relationship Id="rId230" Type="http://schemas.openxmlformats.org/officeDocument/2006/relationships/image" Target="media/image115.png"/><Relationship Id="rId25" Type="http://schemas.openxmlformats.org/officeDocument/2006/relationships/image" Target="media/image10.emf"/><Relationship Id="rId46" Type="http://schemas.openxmlformats.org/officeDocument/2006/relationships/image" Target="media/image25.wmf"/><Relationship Id="rId67" Type="http://schemas.openxmlformats.org/officeDocument/2006/relationships/image" Target="media/image36.wmf"/><Relationship Id="rId88" Type="http://schemas.openxmlformats.org/officeDocument/2006/relationships/image" Target="media/image45.wmf"/><Relationship Id="rId111" Type="http://schemas.openxmlformats.org/officeDocument/2006/relationships/image" Target="media/image57.wmf"/><Relationship Id="rId132" Type="http://schemas.openxmlformats.org/officeDocument/2006/relationships/image" Target="media/image67.wmf"/><Relationship Id="rId153" Type="http://schemas.openxmlformats.org/officeDocument/2006/relationships/oleObject" Target="embeddings/oleObject56.bin"/><Relationship Id="rId174" Type="http://schemas.openxmlformats.org/officeDocument/2006/relationships/oleObject" Target="embeddings/oleObject62.bin"/><Relationship Id="rId195" Type="http://schemas.openxmlformats.org/officeDocument/2006/relationships/oleObject" Target="embeddings/oleObject73.bin"/><Relationship Id="rId209" Type="http://schemas.openxmlformats.org/officeDocument/2006/relationships/image" Target="media/image106.jpeg"/><Relationship Id="rId190" Type="http://schemas.openxmlformats.org/officeDocument/2006/relationships/oleObject" Target="embeddings/oleObject71.bin"/><Relationship Id="rId204" Type="http://schemas.openxmlformats.org/officeDocument/2006/relationships/image" Target="media/image101.jpeg"/><Relationship Id="rId220" Type="http://schemas.openxmlformats.org/officeDocument/2006/relationships/image" Target="media/image113.png"/><Relationship Id="rId225" Type="http://schemas.openxmlformats.org/officeDocument/2006/relationships/oleObject" Target="embeddings/oleObject83.bin"/><Relationship Id="rId15" Type="http://schemas.openxmlformats.org/officeDocument/2006/relationships/diagramColors" Target="diagrams/colors1.xml"/><Relationship Id="rId36" Type="http://schemas.openxmlformats.org/officeDocument/2006/relationships/image" Target="media/image16.png"/><Relationship Id="rId57" Type="http://schemas.openxmlformats.org/officeDocument/2006/relationships/image" Target="media/image31.wmf"/><Relationship Id="rId106" Type="http://schemas.openxmlformats.org/officeDocument/2006/relationships/oleObject" Target="embeddings/oleObject31.bin"/><Relationship Id="rId127" Type="http://schemas.openxmlformats.org/officeDocument/2006/relationships/image" Target="media/image65.wmf"/><Relationship Id="rId10" Type="http://schemas.microsoft.com/office/2011/relationships/commentsExtended" Target="commentsExtended.xml"/><Relationship Id="rId31" Type="http://schemas.openxmlformats.org/officeDocument/2006/relationships/image" Target="media/image12.png"/><Relationship Id="rId52" Type="http://schemas.openxmlformats.org/officeDocument/2006/relationships/image" Target="media/image28.wmf"/><Relationship Id="rId73" Type="http://schemas.openxmlformats.org/officeDocument/2006/relationships/image" Target="media/image39.wmf"/><Relationship Id="rId78" Type="http://schemas.openxmlformats.org/officeDocument/2006/relationships/oleObject" Target="embeddings/oleObject16.bin"/><Relationship Id="rId94" Type="http://schemas.openxmlformats.org/officeDocument/2006/relationships/image" Target="media/image48.wmf"/><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oleObject" Target="embeddings/oleObject39.bin"/><Relationship Id="rId143" Type="http://schemas.openxmlformats.org/officeDocument/2006/relationships/image" Target="media/image71.wmf"/><Relationship Id="rId148" Type="http://schemas.openxmlformats.org/officeDocument/2006/relationships/image" Target="media/image74.wmf"/><Relationship Id="rId164" Type="http://schemas.openxmlformats.org/officeDocument/2006/relationships/hyperlink" Target="https://en.wikipedia.org/wiki/Spheroid" TargetMode="External"/><Relationship Id="rId169" Type="http://schemas.openxmlformats.org/officeDocument/2006/relationships/oleObject" Target="embeddings/oleObject60.bin"/><Relationship Id="rId185" Type="http://schemas.openxmlformats.org/officeDocument/2006/relationships/oleObject" Target="embeddings/oleObject68.bin"/><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oleObject" Target="embeddings/oleObject65.bin"/><Relationship Id="rId210" Type="http://schemas.openxmlformats.org/officeDocument/2006/relationships/image" Target="media/image107.jpeg"/><Relationship Id="rId215" Type="http://schemas.openxmlformats.org/officeDocument/2006/relationships/image" Target="media/image109.png"/><Relationship Id="rId236" Type="http://schemas.openxmlformats.org/officeDocument/2006/relationships/footer" Target="footer3.xml"/><Relationship Id="rId26" Type="http://schemas.openxmlformats.org/officeDocument/2006/relationships/image" Target="media/image11.png"/><Relationship Id="rId231" Type="http://schemas.openxmlformats.org/officeDocument/2006/relationships/image" Target="media/image116.jpeg"/><Relationship Id="rId47" Type="http://schemas.openxmlformats.org/officeDocument/2006/relationships/oleObject" Target="embeddings/oleObject1.bin"/><Relationship Id="rId68" Type="http://schemas.openxmlformats.org/officeDocument/2006/relationships/oleObject" Target="embeddings/oleObject11.bin"/><Relationship Id="rId89" Type="http://schemas.openxmlformats.org/officeDocument/2006/relationships/oleObject" Target="embeddings/oleObject23.bin"/><Relationship Id="rId112" Type="http://schemas.openxmlformats.org/officeDocument/2006/relationships/oleObject" Target="embeddings/oleObject34.bin"/><Relationship Id="rId133" Type="http://schemas.openxmlformats.org/officeDocument/2006/relationships/oleObject" Target="embeddings/oleObject45.bin"/><Relationship Id="rId154" Type="http://schemas.openxmlformats.org/officeDocument/2006/relationships/image" Target="media/image77.wmf"/><Relationship Id="rId175" Type="http://schemas.openxmlformats.org/officeDocument/2006/relationships/image" Target="media/image88.wmf"/><Relationship Id="rId196" Type="http://schemas.openxmlformats.org/officeDocument/2006/relationships/oleObject" Target="embeddings/oleObject74.bin"/><Relationship Id="rId200" Type="http://schemas.openxmlformats.org/officeDocument/2006/relationships/oleObject" Target="embeddings/oleObject78.bin"/><Relationship Id="rId16" Type="http://schemas.microsoft.com/office/2007/relationships/diagramDrawing" Target="diagrams/drawing1.xml"/><Relationship Id="rId221" Type="http://schemas.openxmlformats.org/officeDocument/2006/relationships/oleObject" Target="embeddings/oleObject79.bin"/><Relationship Id="rId37" Type="http://schemas.openxmlformats.org/officeDocument/2006/relationships/image" Target="media/image17.emf"/><Relationship Id="rId58" Type="http://schemas.openxmlformats.org/officeDocument/2006/relationships/oleObject" Target="embeddings/oleObject6.bin"/><Relationship Id="rId79" Type="http://schemas.openxmlformats.org/officeDocument/2006/relationships/oleObject" Target="embeddings/oleObject17.bin"/><Relationship Id="rId102" Type="http://schemas.openxmlformats.org/officeDocument/2006/relationships/oleObject" Target="embeddings/oleObject29.bin"/><Relationship Id="rId123" Type="http://schemas.openxmlformats.org/officeDocument/2006/relationships/image" Target="media/image63.wmf"/><Relationship Id="rId144" Type="http://schemas.openxmlformats.org/officeDocument/2006/relationships/oleObject" Target="embeddings/oleObject52.bin"/><Relationship Id="rId90" Type="http://schemas.openxmlformats.org/officeDocument/2006/relationships/image" Target="media/image46.wmf"/><Relationship Id="rId165" Type="http://schemas.openxmlformats.org/officeDocument/2006/relationships/oleObject" Target="embeddings/oleObject58.bin"/><Relationship Id="rId186" Type="http://schemas.openxmlformats.org/officeDocument/2006/relationships/image" Target="media/image93.wmf"/><Relationship Id="rId211" Type="http://schemas.openxmlformats.org/officeDocument/2006/relationships/image" Target="media/image108.png"/><Relationship Id="rId232" Type="http://schemas.openxmlformats.org/officeDocument/2006/relationships/image" Target="media/image117.wmf"/><Relationship Id="rId27" Type="http://schemas.openxmlformats.org/officeDocument/2006/relationships/hyperlink" Target="http://yann.lecun.com/exdb/publis/pdf/lecun-98.pdf" TargetMode="External"/><Relationship Id="rId48" Type="http://schemas.openxmlformats.org/officeDocument/2006/relationships/image" Target="media/image26.wmf"/><Relationship Id="rId69" Type="http://schemas.openxmlformats.org/officeDocument/2006/relationships/image" Target="media/image37.wmf"/><Relationship Id="rId113" Type="http://schemas.openxmlformats.org/officeDocument/2006/relationships/image" Target="media/image58.wmf"/><Relationship Id="rId134" Type="http://schemas.openxmlformats.org/officeDocument/2006/relationships/image" Target="media/image68.wmf"/><Relationship Id="rId80" Type="http://schemas.openxmlformats.org/officeDocument/2006/relationships/image" Target="media/image42.wmf"/><Relationship Id="rId155" Type="http://schemas.openxmlformats.org/officeDocument/2006/relationships/oleObject" Target="embeddings/oleObject57.bin"/><Relationship Id="rId176" Type="http://schemas.openxmlformats.org/officeDocument/2006/relationships/oleObject" Target="embeddings/oleObject63.bin"/><Relationship Id="rId197" Type="http://schemas.openxmlformats.org/officeDocument/2006/relationships/oleObject" Target="embeddings/oleObject75.bin"/><Relationship Id="rId201" Type="http://schemas.openxmlformats.org/officeDocument/2006/relationships/image" Target="media/image98.jpeg"/><Relationship Id="rId222" Type="http://schemas.openxmlformats.org/officeDocument/2006/relationships/oleObject" Target="embeddings/oleObject80.bin"/><Relationship Id="rId17" Type="http://schemas.openxmlformats.org/officeDocument/2006/relationships/image" Target="media/image2.png"/><Relationship Id="rId38" Type="http://schemas.openxmlformats.org/officeDocument/2006/relationships/image" Target="media/image18.png"/><Relationship Id="rId59" Type="http://schemas.openxmlformats.org/officeDocument/2006/relationships/image" Target="media/image32.wmf"/><Relationship Id="rId103" Type="http://schemas.openxmlformats.org/officeDocument/2006/relationships/image" Target="media/image53.wmf"/><Relationship Id="rId124" Type="http://schemas.openxmlformats.org/officeDocument/2006/relationships/oleObject" Target="embeddings/oleObject40.bin"/><Relationship Id="rId70" Type="http://schemas.openxmlformats.org/officeDocument/2006/relationships/oleObject" Target="embeddings/oleObject12.bin"/><Relationship Id="rId91" Type="http://schemas.openxmlformats.org/officeDocument/2006/relationships/oleObject" Target="embeddings/oleObject24.bin"/><Relationship Id="rId145" Type="http://schemas.openxmlformats.org/officeDocument/2006/relationships/image" Target="media/image72.wmf"/><Relationship Id="rId166" Type="http://schemas.openxmlformats.org/officeDocument/2006/relationships/hyperlink" Target="mailto:kalantar@post.bgu.ac.il" TargetMode="External"/><Relationship Id="rId187" Type="http://schemas.openxmlformats.org/officeDocument/2006/relationships/oleObject" Target="embeddings/oleObject69.bin"/><Relationship Id="rId1" Type="http://schemas.openxmlformats.org/officeDocument/2006/relationships/customXml" Target="../customXml/item1.xml"/><Relationship Id="rId212" Type="http://schemas.openxmlformats.org/officeDocument/2006/relationships/image" Target="media/image105.png"/><Relationship Id="rId233" Type="http://schemas.openxmlformats.org/officeDocument/2006/relationships/oleObject" Target="embeddings/oleObject87.bin"/><Relationship Id="rId28" Type="http://schemas.openxmlformats.org/officeDocument/2006/relationships/hyperlink" Target="http://papers.nips.cc/paper/4824-imagenet-classification-with-deep-convolutional-neural-networks" TargetMode="External"/><Relationship Id="rId49" Type="http://schemas.openxmlformats.org/officeDocument/2006/relationships/oleObject" Target="embeddings/oleObject2.bin"/><Relationship Id="rId114" Type="http://schemas.openxmlformats.org/officeDocument/2006/relationships/oleObject" Target="embeddings/oleObject35.bin"/><Relationship Id="rId60" Type="http://schemas.openxmlformats.org/officeDocument/2006/relationships/oleObject" Target="embeddings/oleObject7.bin"/><Relationship Id="rId81" Type="http://schemas.openxmlformats.org/officeDocument/2006/relationships/oleObject" Target="embeddings/oleObject18.bin"/><Relationship Id="rId135" Type="http://schemas.openxmlformats.org/officeDocument/2006/relationships/oleObject" Target="embeddings/oleObject46.bin"/><Relationship Id="rId156" Type="http://schemas.openxmlformats.org/officeDocument/2006/relationships/image" Target="media/image78.jpeg"/><Relationship Id="rId177" Type="http://schemas.openxmlformats.org/officeDocument/2006/relationships/image" Target="media/image89.wmf"/><Relationship Id="rId198" Type="http://schemas.openxmlformats.org/officeDocument/2006/relationships/oleObject" Target="embeddings/oleObject76.bin"/><Relationship Id="rId202" Type="http://schemas.openxmlformats.org/officeDocument/2006/relationships/image" Target="media/image99.png"/><Relationship Id="rId223" Type="http://schemas.openxmlformats.org/officeDocument/2006/relationships/oleObject" Target="embeddings/oleObject81.bin"/><Relationship Id="rId18" Type="http://schemas.openxmlformats.org/officeDocument/2006/relationships/image" Target="media/image3.png"/><Relationship Id="rId39" Type="http://schemas.openxmlformats.org/officeDocument/2006/relationships/image" Target="media/image19.png"/><Relationship Id="rId50" Type="http://schemas.openxmlformats.org/officeDocument/2006/relationships/image" Target="media/image27.wmf"/><Relationship Id="rId104" Type="http://schemas.openxmlformats.org/officeDocument/2006/relationships/oleObject" Target="embeddings/oleObject30.bin"/><Relationship Id="rId125" Type="http://schemas.openxmlformats.org/officeDocument/2006/relationships/image" Target="media/image64.wmf"/><Relationship Id="rId146" Type="http://schemas.openxmlformats.org/officeDocument/2006/relationships/oleObject" Target="embeddings/oleObject53.bin"/><Relationship Id="rId167" Type="http://schemas.openxmlformats.org/officeDocument/2006/relationships/image" Target="media/image84.png"/><Relationship Id="rId188" Type="http://schemas.openxmlformats.org/officeDocument/2006/relationships/image" Target="media/image94.png"/><Relationship Id="rId71" Type="http://schemas.openxmlformats.org/officeDocument/2006/relationships/image" Target="media/image38.wmf"/><Relationship Id="rId92" Type="http://schemas.openxmlformats.org/officeDocument/2006/relationships/image" Target="media/image47.wmf"/><Relationship Id="rId213" Type="http://schemas.openxmlformats.org/officeDocument/2006/relationships/image" Target="media/image106.png"/><Relationship Id="rId234"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hyperlink" Target="http://www.image-net.org/challenges/LSVRC/2014/" TargetMode="External"/><Relationship Id="rId40" Type="http://schemas.openxmlformats.org/officeDocument/2006/relationships/image" Target="media/image20.png"/><Relationship Id="rId115" Type="http://schemas.openxmlformats.org/officeDocument/2006/relationships/image" Target="media/image59.wmf"/><Relationship Id="rId136" Type="http://schemas.openxmlformats.org/officeDocument/2006/relationships/oleObject" Target="embeddings/oleObject47.bin"/><Relationship Id="rId157" Type="http://schemas.openxmlformats.org/officeDocument/2006/relationships/image" Target="media/image79.png"/><Relationship Id="rId178" Type="http://schemas.openxmlformats.org/officeDocument/2006/relationships/oleObject" Target="embeddings/oleObject64.bin"/><Relationship Id="rId61" Type="http://schemas.openxmlformats.org/officeDocument/2006/relationships/image" Target="media/image33.wmf"/><Relationship Id="rId82" Type="http://schemas.openxmlformats.org/officeDocument/2006/relationships/oleObject" Target="embeddings/oleObject19.bin"/><Relationship Id="rId199" Type="http://schemas.openxmlformats.org/officeDocument/2006/relationships/oleObject" Target="embeddings/oleObject77.bin"/><Relationship Id="rId203" Type="http://schemas.openxmlformats.org/officeDocument/2006/relationships/image" Target="media/image100.png"/><Relationship Id="rId19" Type="http://schemas.openxmlformats.org/officeDocument/2006/relationships/image" Target="media/image4.png"/><Relationship Id="rId224" Type="http://schemas.openxmlformats.org/officeDocument/2006/relationships/oleObject" Target="embeddings/oleObject82.bin"/><Relationship Id="rId30" Type="http://schemas.openxmlformats.org/officeDocument/2006/relationships/hyperlink" Target="http://arxiv.org/abs/1311.2901" TargetMode="External"/><Relationship Id="rId105" Type="http://schemas.openxmlformats.org/officeDocument/2006/relationships/image" Target="media/image54.wmf"/><Relationship Id="rId126" Type="http://schemas.openxmlformats.org/officeDocument/2006/relationships/oleObject" Target="embeddings/oleObject41.bin"/><Relationship Id="rId147" Type="http://schemas.openxmlformats.org/officeDocument/2006/relationships/image" Target="media/image73.png"/><Relationship Id="rId168" Type="http://schemas.openxmlformats.org/officeDocument/2006/relationships/oleObject" Target="embeddings/oleObject59.bin"/><Relationship Id="rId51" Type="http://schemas.openxmlformats.org/officeDocument/2006/relationships/oleObject" Target="embeddings/oleObject3.bin"/><Relationship Id="rId72" Type="http://schemas.openxmlformats.org/officeDocument/2006/relationships/oleObject" Target="embeddings/oleObject13.bin"/><Relationship Id="rId93" Type="http://schemas.openxmlformats.org/officeDocument/2006/relationships/oleObject" Target="embeddings/oleObject25.bin"/><Relationship Id="rId189" Type="http://schemas.openxmlformats.org/officeDocument/2006/relationships/oleObject" Target="embeddings/oleObject70.bin"/><Relationship Id="rId3" Type="http://schemas.openxmlformats.org/officeDocument/2006/relationships/styles" Target="styles.xml"/><Relationship Id="rId214" Type="http://schemas.openxmlformats.org/officeDocument/2006/relationships/image" Target="media/image107.png"/><Relationship Id="rId235" Type="http://schemas.openxmlformats.org/officeDocument/2006/relationships/footer" Target="footer2.xml"/><Relationship Id="rId116" Type="http://schemas.openxmlformats.org/officeDocument/2006/relationships/oleObject" Target="embeddings/oleObject36.bin"/><Relationship Id="rId137" Type="http://schemas.openxmlformats.org/officeDocument/2006/relationships/oleObject" Target="embeddings/oleObject48.bin"/><Relationship Id="rId158" Type="http://schemas.openxmlformats.org/officeDocument/2006/relationships/image" Target="media/image80.jpe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oleObject" Target="embeddings/oleObject8.bin"/><Relationship Id="rId83" Type="http://schemas.openxmlformats.org/officeDocument/2006/relationships/oleObject" Target="embeddings/oleObject20.bin"/><Relationship Id="rId179" Type="http://schemas.openxmlformats.org/officeDocument/2006/relationships/image" Target="media/image90.wm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FAF612-84A5-49EA-862D-AE7861DFC0D0}" type="doc">
      <dgm:prSet loTypeId="urn:microsoft.com/office/officeart/2005/8/layout/radial6" loCatId="cycle" qsTypeId="urn:microsoft.com/office/officeart/2005/8/quickstyle/simple3" qsCatId="simple" csTypeId="urn:microsoft.com/office/officeart/2005/8/colors/colorful1" csCatId="colorful" phldr="1"/>
      <dgm:spPr/>
      <dgm:t>
        <a:bodyPr/>
        <a:lstStyle/>
        <a:p>
          <a:pPr rtl="1"/>
          <a:endParaRPr lang="he-IL"/>
        </a:p>
      </dgm:t>
    </dgm:pt>
    <dgm:pt modelId="{190766D0-D4AD-4D77-B805-D7DF11661F0A}">
      <dgm:prSet phldrT="[Text]"/>
      <dgm:spPr/>
      <dgm:t>
        <a:bodyPr/>
        <a:lstStyle/>
        <a:p>
          <a:pPr algn="ctr" rtl="0"/>
          <a:r>
            <a:rPr lang="en-US"/>
            <a:t>Computer vision application in agriculture</a:t>
          </a:r>
          <a:endParaRPr lang="he-IL"/>
        </a:p>
      </dgm:t>
    </dgm:pt>
    <dgm:pt modelId="{A3F28BF7-B814-49DE-9493-93E69BF30933}" type="parTrans" cxnId="{A270AF5B-4150-4AF0-AA8E-C1C26333C002}">
      <dgm:prSet/>
      <dgm:spPr/>
      <dgm:t>
        <a:bodyPr/>
        <a:lstStyle/>
        <a:p>
          <a:pPr algn="ctr" rtl="0"/>
          <a:endParaRPr lang="he-IL"/>
        </a:p>
      </dgm:t>
    </dgm:pt>
    <dgm:pt modelId="{A873387A-A558-45E2-8CDC-D684310D8C21}" type="sibTrans" cxnId="{A270AF5B-4150-4AF0-AA8E-C1C26333C002}">
      <dgm:prSet/>
      <dgm:spPr/>
      <dgm:t>
        <a:bodyPr/>
        <a:lstStyle/>
        <a:p>
          <a:pPr algn="ctr" rtl="0"/>
          <a:endParaRPr lang="he-IL"/>
        </a:p>
      </dgm:t>
    </dgm:pt>
    <dgm:pt modelId="{50CBB122-3E44-4F81-85E1-31BDFD11E052}">
      <dgm:prSet phldrT="[Text]" custT="1"/>
      <dgm:spPr/>
      <dgm:t>
        <a:bodyPr/>
        <a:lstStyle/>
        <a:p>
          <a:pPr algn="ctr" rtl="0"/>
          <a:r>
            <a:rPr lang="en-US" sz="1000" b="1"/>
            <a:t>crop</a:t>
          </a:r>
          <a:r>
            <a:rPr lang="en-US" sz="700"/>
            <a:t> management</a:t>
          </a:r>
          <a:endParaRPr lang="he-IL" sz="700"/>
        </a:p>
      </dgm:t>
    </dgm:pt>
    <dgm:pt modelId="{398476E6-BE54-441C-B97E-458B7604F71D}" type="parTrans" cxnId="{4DCED220-EADA-43D5-9355-165575744EE3}">
      <dgm:prSet/>
      <dgm:spPr/>
      <dgm:t>
        <a:bodyPr/>
        <a:lstStyle/>
        <a:p>
          <a:pPr algn="ctr" rtl="0"/>
          <a:endParaRPr lang="he-IL"/>
        </a:p>
      </dgm:t>
    </dgm:pt>
    <dgm:pt modelId="{7071BA90-E8F9-4B77-A02C-BD2D5632440A}" type="sibTrans" cxnId="{4DCED220-EADA-43D5-9355-165575744EE3}">
      <dgm:prSet/>
      <dgm:spPr/>
      <dgm:t>
        <a:bodyPr/>
        <a:lstStyle/>
        <a:p>
          <a:pPr algn="ctr" rtl="0"/>
          <a:endParaRPr lang="he-IL"/>
        </a:p>
      </dgm:t>
    </dgm:pt>
    <dgm:pt modelId="{CD9F932F-58DA-4532-A3C3-D0961462EE18}">
      <dgm:prSet phldrT="[Text]" custT="1"/>
      <dgm:spPr/>
      <dgm:t>
        <a:bodyPr/>
        <a:lstStyle/>
        <a:p>
          <a:pPr algn="ctr" rtl="0"/>
          <a:r>
            <a:rPr lang="en-US" sz="1000" b="1"/>
            <a:t>livestock</a:t>
          </a:r>
          <a:r>
            <a:rPr lang="en-US" sz="800"/>
            <a:t> management</a:t>
          </a:r>
          <a:endParaRPr lang="he-IL" sz="800"/>
        </a:p>
      </dgm:t>
    </dgm:pt>
    <dgm:pt modelId="{8FC5572E-58C7-49D0-880F-5B7DE0F436DF}" type="parTrans" cxnId="{41C18405-317A-4F6A-A4B8-D35D1F9D5B57}">
      <dgm:prSet/>
      <dgm:spPr/>
      <dgm:t>
        <a:bodyPr/>
        <a:lstStyle/>
        <a:p>
          <a:pPr algn="ctr" rtl="0"/>
          <a:endParaRPr lang="he-IL"/>
        </a:p>
      </dgm:t>
    </dgm:pt>
    <dgm:pt modelId="{A5894CC2-ECBF-49A8-844B-8F73D4696474}" type="sibTrans" cxnId="{41C18405-317A-4F6A-A4B8-D35D1F9D5B57}">
      <dgm:prSet/>
      <dgm:spPr/>
      <dgm:t>
        <a:bodyPr/>
        <a:lstStyle/>
        <a:p>
          <a:pPr algn="ctr" rtl="0"/>
          <a:endParaRPr lang="he-IL"/>
        </a:p>
      </dgm:t>
    </dgm:pt>
    <dgm:pt modelId="{F7BCC9F7-C5E6-495A-8547-0FFF2E539527}">
      <dgm:prSet phldrT="[Text]" custT="1"/>
      <dgm:spPr/>
      <dgm:t>
        <a:bodyPr/>
        <a:lstStyle/>
        <a:p>
          <a:pPr algn="ctr" rtl="0"/>
          <a:r>
            <a:rPr lang="en-US" sz="1000" b="1"/>
            <a:t>water</a:t>
          </a:r>
          <a:r>
            <a:rPr lang="en-US" sz="800"/>
            <a:t> management </a:t>
          </a:r>
          <a:endParaRPr lang="he-IL" sz="800"/>
        </a:p>
      </dgm:t>
    </dgm:pt>
    <dgm:pt modelId="{72809744-6A00-404B-88BE-287C0D7F9EE6}" type="parTrans" cxnId="{76EB8C9B-E61F-433F-B91F-1A8521CAF09E}">
      <dgm:prSet/>
      <dgm:spPr/>
      <dgm:t>
        <a:bodyPr/>
        <a:lstStyle/>
        <a:p>
          <a:pPr algn="ctr" rtl="0"/>
          <a:endParaRPr lang="he-IL"/>
        </a:p>
      </dgm:t>
    </dgm:pt>
    <dgm:pt modelId="{27DB4D11-5004-4388-82CC-2D6E62B63319}" type="sibTrans" cxnId="{76EB8C9B-E61F-433F-B91F-1A8521CAF09E}">
      <dgm:prSet/>
      <dgm:spPr/>
      <dgm:t>
        <a:bodyPr/>
        <a:lstStyle/>
        <a:p>
          <a:pPr algn="ctr" rtl="0"/>
          <a:endParaRPr lang="he-IL"/>
        </a:p>
      </dgm:t>
    </dgm:pt>
    <dgm:pt modelId="{A6B22E01-145F-42A3-A6A2-0EE3BD3D10E0}">
      <dgm:prSet phldrT="[Text]" custT="1"/>
      <dgm:spPr/>
      <dgm:t>
        <a:bodyPr/>
        <a:lstStyle/>
        <a:p>
          <a:pPr algn="ctr" rtl="0"/>
          <a:r>
            <a:rPr lang="en-US" sz="1000" b="1"/>
            <a:t>soil</a:t>
          </a:r>
          <a:r>
            <a:rPr lang="en-US" sz="800"/>
            <a:t> management</a:t>
          </a:r>
          <a:endParaRPr lang="he-IL" sz="800"/>
        </a:p>
      </dgm:t>
    </dgm:pt>
    <dgm:pt modelId="{B39E26F3-D177-4E22-86F9-9320571A5E0E}" type="parTrans" cxnId="{F618B79F-0DE2-40CA-9DA5-8C7CA6F9A23C}">
      <dgm:prSet/>
      <dgm:spPr/>
      <dgm:t>
        <a:bodyPr/>
        <a:lstStyle/>
        <a:p>
          <a:pPr algn="ctr" rtl="0"/>
          <a:endParaRPr lang="he-IL"/>
        </a:p>
      </dgm:t>
    </dgm:pt>
    <dgm:pt modelId="{D8CFCA9C-3A09-4520-847F-DEA4EF661B3A}" type="sibTrans" cxnId="{F618B79F-0DE2-40CA-9DA5-8C7CA6F9A23C}">
      <dgm:prSet/>
      <dgm:spPr/>
      <dgm:t>
        <a:bodyPr/>
        <a:lstStyle/>
        <a:p>
          <a:pPr algn="ctr" rtl="0"/>
          <a:endParaRPr lang="he-IL"/>
        </a:p>
      </dgm:t>
    </dgm:pt>
    <dgm:pt modelId="{E9016BDF-84B2-4D70-BF91-8086DC97588D}" type="pres">
      <dgm:prSet presAssocID="{78FAF612-84A5-49EA-862D-AE7861DFC0D0}" presName="Name0" presStyleCnt="0">
        <dgm:presLayoutVars>
          <dgm:chMax val="1"/>
          <dgm:dir/>
          <dgm:animLvl val="ctr"/>
          <dgm:resizeHandles val="exact"/>
        </dgm:presLayoutVars>
      </dgm:prSet>
      <dgm:spPr/>
      <dgm:t>
        <a:bodyPr/>
        <a:lstStyle/>
        <a:p>
          <a:endParaRPr lang="en-US"/>
        </a:p>
      </dgm:t>
    </dgm:pt>
    <dgm:pt modelId="{B10AB02A-7A32-42AF-B136-2B888DFDAD38}" type="pres">
      <dgm:prSet presAssocID="{190766D0-D4AD-4D77-B805-D7DF11661F0A}" presName="centerShape" presStyleLbl="node0" presStyleIdx="0" presStyleCnt="1"/>
      <dgm:spPr/>
      <dgm:t>
        <a:bodyPr/>
        <a:lstStyle/>
        <a:p>
          <a:endParaRPr lang="en-US"/>
        </a:p>
      </dgm:t>
    </dgm:pt>
    <dgm:pt modelId="{12AD6C24-D435-4C49-817B-4087322F36BF}" type="pres">
      <dgm:prSet presAssocID="{50CBB122-3E44-4F81-85E1-31BDFD11E052}" presName="node" presStyleLbl="node1" presStyleIdx="0" presStyleCnt="4" custScaleX="115624" custScaleY="101874">
        <dgm:presLayoutVars>
          <dgm:bulletEnabled val="1"/>
        </dgm:presLayoutVars>
      </dgm:prSet>
      <dgm:spPr/>
      <dgm:t>
        <a:bodyPr/>
        <a:lstStyle/>
        <a:p>
          <a:endParaRPr lang="en-US"/>
        </a:p>
      </dgm:t>
    </dgm:pt>
    <dgm:pt modelId="{387570E0-876F-4CE8-8A73-4CB721D31731}" type="pres">
      <dgm:prSet presAssocID="{50CBB122-3E44-4F81-85E1-31BDFD11E052}" presName="dummy" presStyleCnt="0"/>
      <dgm:spPr/>
    </dgm:pt>
    <dgm:pt modelId="{7CE92994-F8CC-4D10-B811-CFF3C61CFB15}" type="pres">
      <dgm:prSet presAssocID="{7071BA90-E8F9-4B77-A02C-BD2D5632440A}" presName="sibTrans" presStyleLbl="sibTrans2D1" presStyleIdx="0" presStyleCnt="4"/>
      <dgm:spPr/>
      <dgm:t>
        <a:bodyPr/>
        <a:lstStyle/>
        <a:p>
          <a:endParaRPr lang="en-US"/>
        </a:p>
      </dgm:t>
    </dgm:pt>
    <dgm:pt modelId="{3F30DFAC-DCC5-4909-BA07-C59AC86FFCC1}" type="pres">
      <dgm:prSet presAssocID="{CD9F932F-58DA-4532-A3C3-D0961462EE18}" presName="node" presStyleLbl="node1" presStyleIdx="1" presStyleCnt="4" custScaleX="125881" custScaleY="105223">
        <dgm:presLayoutVars>
          <dgm:bulletEnabled val="1"/>
        </dgm:presLayoutVars>
      </dgm:prSet>
      <dgm:spPr/>
      <dgm:t>
        <a:bodyPr/>
        <a:lstStyle/>
        <a:p>
          <a:endParaRPr lang="en-US"/>
        </a:p>
      </dgm:t>
    </dgm:pt>
    <dgm:pt modelId="{EB423CCD-99CF-418D-9EBE-1BDC34665253}" type="pres">
      <dgm:prSet presAssocID="{CD9F932F-58DA-4532-A3C3-D0961462EE18}" presName="dummy" presStyleCnt="0"/>
      <dgm:spPr/>
    </dgm:pt>
    <dgm:pt modelId="{580F724F-1554-4EBF-999A-1300EC4B144A}" type="pres">
      <dgm:prSet presAssocID="{A5894CC2-ECBF-49A8-844B-8F73D4696474}" presName="sibTrans" presStyleLbl="sibTrans2D1" presStyleIdx="1" presStyleCnt="4"/>
      <dgm:spPr/>
      <dgm:t>
        <a:bodyPr/>
        <a:lstStyle/>
        <a:p>
          <a:endParaRPr lang="en-US"/>
        </a:p>
      </dgm:t>
    </dgm:pt>
    <dgm:pt modelId="{DCDBD1A3-948C-4BC0-AA97-B6234FFAA9BB}" type="pres">
      <dgm:prSet presAssocID="{F7BCC9F7-C5E6-495A-8547-0FFF2E539527}" presName="node" presStyleLbl="node1" presStyleIdx="2" presStyleCnt="4" custScaleX="122441" custScaleY="106782">
        <dgm:presLayoutVars>
          <dgm:bulletEnabled val="1"/>
        </dgm:presLayoutVars>
      </dgm:prSet>
      <dgm:spPr/>
      <dgm:t>
        <a:bodyPr/>
        <a:lstStyle/>
        <a:p>
          <a:endParaRPr lang="en-US"/>
        </a:p>
      </dgm:t>
    </dgm:pt>
    <dgm:pt modelId="{F8AB1489-7A8D-4712-9E99-EAA00E9FF97A}" type="pres">
      <dgm:prSet presAssocID="{F7BCC9F7-C5E6-495A-8547-0FFF2E539527}" presName="dummy" presStyleCnt="0"/>
      <dgm:spPr/>
    </dgm:pt>
    <dgm:pt modelId="{CB56696D-6F4D-4FD9-AFEA-BB4CDBD93B4C}" type="pres">
      <dgm:prSet presAssocID="{27DB4D11-5004-4388-82CC-2D6E62B63319}" presName="sibTrans" presStyleLbl="sibTrans2D1" presStyleIdx="2" presStyleCnt="4"/>
      <dgm:spPr/>
      <dgm:t>
        <a:bodyPr/>
        <a:lstStyle/>
        <a:p>
          <a:endParaRPr lang="en-US"/>
        </a:p>
      </dgm:t>
    </dgm:pt>
    <dgm:pt modelId="{F5A2C5AD-03CB-43DB-A7C2-EA7EEEA764F1}" type="pres">
      <dgm:prSet presAssocID="{A6B22E01-145F-42A3-A6A2-0EE3BD3D10E0}" presName="node" presStyleLbl="node1" presStyleIdx="3" presStyleCnt="4" custScaleX="134626" custScaleY="90085">
        <dgm:presLayoutVars>
          <dgm:bulletEnabled val="1"/>
        </dgm:presLayoutVars>
      </dgm:prSet>
      <dgm:spPr/>
      <dgm:t>
        <a:bodyPr/>
        <a:lstStyle/>
        <a:p>
          <a:endParaRPr lang="en-US"/>
        </a:p>
      </dgm:t>
    </dgm:pt>
    <dgm:pt modelId="{4B83F4F3-27DD-4D78-9FF4-A29374F8E1CB}" type="pres">
      <dgm:prSet presAssocID="{A6B22E01-145F-42A3-A6A2-0EE3BD3D10E0}" presName="dummy" presStyleCnt="0"/>
      <dgm:spPr/>
    </dgm:pt>
    <dgm:pt modelId="{AB241DC5-2B16-49BE-8AF6-A0A34E7E7222}" type="pres">
      <dgm:prSet presAssocID="{D8CFCA9C-3A09-4520-847F-DEA4EF661B3A}" presName="sibTrans" presStyleLbl="sibTrans2D1" presStyleIdx="3" presStyleCnt="4"/>
      <dgm:spPr/>
      <dgm:t>
        <a:bodyPr/>
        <a:lstStyle/>
        <a:p>
          <a:endParaRPr lang="en-US"/>
        </a:p>
      </dgm:t>
    </dgm:pt>
  </dgm:ptLst>
  <dgm:cxnLst>
    <dgm:cxn modelId="{76EB8C9B-E61F-433F-B91F-1A8521CAF09E}" srcId="{190766D0-D4AD-4D77-B805-D7DF11661F0A}" destId="{F7BCC9F7-C5E6-495A-8547-0FFF2E539527}" srcOrd="2" destOrd="0" parTransId="{72809744-6A00-404B-88BE-287C0D7F9EE6}" sibTransId="{27DB4D11-5004-4388-82CC-2D6E62B63319}"/>
    <dgm:cxn modelId="{E9A2B926-0EBD-4952-A728-00D5A9056BE5}" type="presOf" srcId="{D8CFCA9C-3A09-4520-847F-DEA4EF661B3A}" destId="{AB241DC5-2B16-49BE-8AF6-A0A34E7E7222}" srcOrd="0" destOrd="0" presId="urn:microsoft.com/office/officeart/2005/8/layout/radial6"/>
    <dgm:cxn modelId="{43D05129-2019-4FC8-AC96-9CDCDD122CA3}" type="presOf" srcId="{F7BCC9F7-C5E6-495A-8547-0FFF2E539527}" destId="{DCDBD1A3-948C-4BC0-AA97-B6234FFAA9BB}" srcOrd="0" destOrd="0" presId="urn:microsoft.com/office/officeart/2005/8/layout/radial6"/>
    <dgm:cxn modelId="{9D94AA41-8CA0-4B29-9717-260F48EC71B9}" type="presOf" srcId="{7071BA90-E8F9-4B77-A02C-BD2D5632440A}" destId="{7CE92994-F8CC-4D10-B811-CFF3C61CFB15}" srcOrd="0" destOrd="0" presId="urn:microsoft.com/office/officeart/2005/8/layout/radial6"/>
    <dgm:cxn modelId="{450509AC-C460-4892-A462-6F25CE4AB636}" type="presOf" srcId="{27DB4D11-5004-4388-82CC-2D6E62B63319}" destId="{CB56696D-6F4D-4FD9-AFEA-BB4CDBD93B4C}" srcOrd="0" destOrd="0" presId="urn:microsoft.com/office/officeart/2005/8/layout/radial6"/>
    <dgm:cxn modelId="{A270AF5B-4150-4AF0-AA8E-C1C26333C002}" srcId="{78FAF612-84A5-49EA-862D-AE7861DFC0D0}" destId="{190766D0-D4AD-4D77-B805-D7DF11661F0A}" srcOrd="0" destOrd="0" parTransId="{A3F28BF7-B814-49DE-9493-93E69BF30933}" sibTransId="{A873387A-A558-45E2-8CDC-D684310D8C21}"/>
    <dgm:cxn modelId="{C66412F4-707B-4882-B75A-B099774969E0}" type="presOf" srcId="{190766D0-D4AD-4D77-B805-D7DF11661F0A}" destId="{B10AB02A-7A32-42AF-B136-2B888DFDAD38}" srcOrd="0" destOrd="0" presId="urn:microsoft.com/office/officeart/2005/8/layout/radial6"/>
    <dgm:cxn modelId="{8316CD5E-C06A-4356-9636-E8F9B4A2EBA7}" type="presOf" srcId="{78FAF612-84A5-49EA-862D-AE7861DFC0D0}" destId="{E9016BDF-84B2-4D70-BF91-8086DC97588D}" srcOrd="0" destOrd="0" presId="urn:microsoft.com/office/officeart/2005/8/layout/radial6"/>
    <dgm:cxn modelId="{2AB4403F-A467-4301-855C-8DA6E3A81F16}" type="presOf" srcId="{A5894CC2-ECBF-49A8-844B-8F73D4696474}" destId="{580F724F-1554-4EBF-999A-1300EC4B144A}" srcOrd="0" destOrd="0" presId="urn:microsoft.com/office/officeart/2005/8/layout/radial6"/>
    <dgm:cxn modelId="{5C4BBA36-82E6-444E-9A08-56D1B5FBD135}" type="presOf" srcId="{50CBB122-3E44-4F81-85E1-31BDFD11E052}" destId="{12AD6C24-D435-4C49-817B-4087322F36BF}" srcOrd="0" destOrd="0" presId="urn:microsoft.com/office/officeart/2005/8/layout/radial6"/>
    <dgm:cxn modelId="{F618B79F-0DE2-40CA-9DA5-8C7CA6F9A23C}" srcId="{190766D0-D4AD-4D77-B805-D7DF11661F0A}" destId="{A6B22E01-145F-42A3-A6A2-0EE3BD3D10E0}" srcOrd="3" destOrd="0" parTransId="{B39E26F3-D177-4E22-86F9-9320571A5E0E}" sibTransId="{D8CFCA9C-3A09-4520-847F-DEA4EF661B3A}"/>
    <dgm:cxn modelId="{DD9CA09F-F253-4A6C-A731-376880858980}" type="presOf" srcId="{A6B22E01-145F-42A3-A6A2-0EE3BD3D10E0}" destId="{F5A2C5AD-03CB-43DB-A7C2-EA7EEEA764F1}" srcOrd="0" destOrd="0" presId="urn:microsoft.com/office/officeart/2005/8/layout/radial6"/>
    <dgm:cxn modelId="{4DCED220-EADA-43D5-9355-165575744EE3}" srcId="{190766D0-D4AD-4D77-B805-D7DF11661F0A}" destId="{50CBB122-3E44-4F81-85E1-31BDFD11E052}" srcOrd="0" destOrd="0" parTransId="{398476E6-BE54-441C-B97E-458B7604F71D}" sibTransId="{7071BA90-E8F9-4B77-A02C-BD2D5632440A}"/>
    <dgm:cxn modelId="{41C18405-317A-4F6A-A4B8-D35D1F9D5B57}" srcId="{190766D0-D4AD-4D77-B805-D7DF11661F0A}" destId="{CD9F932F-58DA-4532-A3C3-D0961462EE18}" srcOrd="1" destOrd="0" parTransId="{8FC5572E-58C7-49D0-880F-5B7DE0F436DF}" sibTransId="{A5894CC2-ECBF-49A8-844B-8F73D4696474}"/>
    <dgm:cxn modelId="{1644BBE5-2DE0-4D0F-A8A9-280903D2E2F1}" type="presOf" srcId="{CD9F932F-58DA-4532-A3C3-D0961462EE18}" destId="{3F30DFAC-DCC5-4909-BA07-C59AC86FFCC1}" srcOrd="0" destOrd="0" presId="urn:microsoft.com/office/officeart/2005/8/layout/radial6"/>
    <dgm:cxn modelId="{BAFF4F77-290F-42AD-B254-DCAC885CD814}" type="presParOf" srcId="{E9016BDF-84B2-4D70-BF91-8086DC97588D}" destId="{B10AB02A-7A32-42AF-B136-2B888DFDAD38}" srcOrd="0" destOrd="0" presId="urn:microsoft.com/office/officeart/2005/8/layout/radial6"/>
    <dgm:cxn modelId="{9226A249-5595-4CDF-980C-565579541B18}" type="presParOf" srcId="{E9016BDF-84B2-4D70-BF91-8086DC97588D}" destId="{12AD6C24-D435-4C49-817B-4087322F36BF}" srcOrd="1" destOrd="0" presId="urn:microsoft.com/office/officeart/2005/8/layout/radial6"/>
    <dgm:cxn modelId="{45B73D4E-8A0A-43A8-BA9D-56E5951DE70A}" type="presParOf" srcId="{E9016BDF-84B2-4D70-BF91-8086DC97588D}" destId="{387570E0-876F-4CE8-8A73-4CB721D31731}" srcOrd="2" destOrd="0" presId="urn:microsoft.com/office/officeart/2005/8/layout/radial6"/>
    <dgm:cxn modelId="{6FF98A01-E9D2-401C-BACC-3CB8A3E802A6}" type="presParOf" srcId="{E9016BDF-84B2-4D70-BF91-8086DC97588D}" destId="{7CE92994-F8CC-4D10-B811-CFF3C61CFB15}" srcOrd="3" destOrd="0" presId="urn:microsoft.com/office/officeart/2005/8/layout/radial6"/>
    <dgm:cxn modelId="{28ABE69F-8B36-4EEB-94F3-40E665CFC305}" type="presParOf" srcId="{E9016BDF-84B2-4D70-BF91-8086DC97588D}" destId="{3F30DFAC-DCC5-4909-BA07-C59AC86FFCC1}" srcOrd="4" destOrd="0" presId="urn:microsoft.com/office/officeart/2005/8/layout/radial6"/>
    <dgm:cxn modelId="{8487C887-EC4F-4762-AA21-8F08B4A2C681}" type="presParOf" srcId="{E9016BDF-84B2-4D70-BF91-8086DC97588D}" destId="{EB423CCD-99CF-418D-9EBE-1BDC34665253}" srcOrd="5" destOrd="0" presId="urn:microsoft.com/office/officeart/2005/8/layout/radial6"/>
    <dgm:cxn modelId="{EA4A4F30-1621-4946-BD6D-AA51D110A60D}" type="presParOf" srcId="{E9016BDF-84B2-4D70-BF91-8086DC97588D}" destId="{580F724F-1554-4EBF-999A-1300EC4B144A}" srcOrd="6" destOrd="0" presId="urn:microsoft.com/office/officeart/2005/8/layout/radial6"/>
    <dgm:cxn modelId="{A18B592B-D100-4BBA-A5FF-9149CEC77549}" type="presParOf" srcId="{E9016BDF-84B2-4D70-BF91-8086DC97588D}" destId="{DCDBD1A3-948C-4BC0-AA97-B6234FFAA9BB}" srcOrd="7" destOrd="0" presId="urn:microsoft.com/office/officeart/2005/8/layout/radial6"/>
    <dgm:cxn modelId="{B0902E47-A51D-4978-9C75-D30AD81F05E6}" type="presParOf" srcId="{E9016BDF-84B2-4D70-BF91-8086DC97588D}" destId="{F8AB1489-7A8D-4712-9E99-EAA00E9FF97A}" srcOrd="8" destOrd="0" presId="urn:microsoft.com/office/officeart/2005/8/layout/radial6"/>
    <dgm:cxn modelId="{DA3ECD23-2C37-498D-AD62-53AB973DC78E}" type="presParOf" srcId="{E9016BDF-84B2-4D70-BF91-8086DC97588D}" destId="{CB56696D-6F4D-4FD9-AFEA-BB4CDBD93B4C}" srcOrd="9" destOrd="0" presId="urn:microsoft.com/office/officeart/2005/8/layout/radial6"/>
    <dgm:cxn modelId="{17D4F351-5DF6-42F7-8AAC-B1EE07F25D89}" type="presParOf" srcId="{E9016BDF-84B2-4D70-BF91-8086DC97588D}" destId="{F5A2C5AD-03CB-43DB-A7C2-EA7EEEA764F1}" srcOrd="10" destOrd="0" presId="urn:microsoft.com/office/officeart/2005/8/layout/radial6"/>
    <dgm:cxn modelId="{0DF36574-3426-4B72-9BCD-999ECB37AAF8}" type="presParOf" srcId="{E9016BDF-84B2-4D70-BF91-8086DC97588D}" destId="{4B83F4F3-27DD-4D78-9FF4-A29374F8E1CB}" srcOrd="11" destOrd="0" presId="urn:microsoft.com/office/officeart/2005/8/layout/radial6"/>
    <dgm:cxn modelId="{3772D2A2-0137-4060-ADB6-4B1BBF8B602C}" type="presParOf" srcId="{E9016BDF-84B2-4D70-BF91-8086DC97588D}" destId="{AB241DC5-2B16-49BE-8AF6-A0A34E7E7222}" srcOrd="12" destOrd="0" presId="urn:microsoft.com/office/officeart/2005/8/layout/radial6"/>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41DC5-2B16-49BE-8AF6-A0A34E7E7222}">
      <dsp:nvSpPr>
        <dsp:cNvPr id="0" name=""/>
        <dsp:cNvSpPr/>
      </dsp:nvSpPr>
      <dsp:spPr>
        <a:xfrm>
          <a:off x="1708565" y="304830"/>
          <a:ext cx="2092266" cy="2092266"/>
        </a:xfrm>
        <a:prstGeom prst="blockArc">
          <a:avLst>
            <a:gd name="adj1" fmla="val 10800000"/>
            <a:gd name="adj2" fmla="val 16200000"/>
            <a:gd name="adj3" fmla="val 4641"/>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CB56696D-6F4D-4FD9-AFEA-BB4CDBD93B4C}">
      <dsp:nvSpPr>
        <dsp:cNvPr id="0" name=""/>
        <dsp:cNvSpPr/>
      </dsp:nvSpPr>
      <dsp:spPr>
        <a:xfrm>
          <a:off x="1708565" y="304830"/>
          <a:ext cx="2092266" cy="2092266"/>
        </a:xfrm>
        <a:prstGeom prst="blockArc">
          <a:avLst>
            <a:gd name="adj1" fmla="val 5400000"/>
            <a:gd name="adj2" fmla="val 10800000"/>
            <a:gd name="adj3" fmla="val 4641"/>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580F724F-1554-4EBF-999A-1300EC4B144A}">
      <dsp:nvSpPr>
        <dsp:cNvPr id="0" name=""/>
        <dsp:cNvSpPr/>
      </dsp:nvSpPr>
      <dsp:spPr>
        <a:xfrm>
          <a:off x="1708565" y="304830"/>
          <a:ext cx="2092266" cy="2092266"/>
        </a:xfrm>
        <a:prstGeom prst="blockArc">
          <a:avLst>
            <a:gd name="adj1" fmla="val 0"/>
            <a:gd name="adj2" fmla="val 5400000"/>
            <a:gd name="adj3" fmla="val 4641"/>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7CE92994-F8CC-4D10-B811-CFF3C61CFB15}">
      <dsp:nvSpPr>
        <dsp:cNvPr id="0" name=""/>
        <dsp:cNvSpPr/>
      </dsp:nvSpPr>
      <dsp:spPr>
        <a:xfrm>
          <a:off x="1708565" y="304830"/>
          <a:ext cx="2092266" cy="2092266"/>
        </a:xfrm>
        <a:prstGeom prst="blockArc">
          <a:avLst>
            <a:gd name="adj1" fmla="val 16200000"/>
            <a:gd name="adj2" fmla="val 0"/>
            <a:gd name="adj3" fmla="val 4641"/>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dsp:spPr>
      <dsp:style>
        <a:lnRef idx="0">
          <a:scrgbClr r="0" g="0" b="0"/>
        </a:lnRef>
        <a:fillRef idx="2">
          <a:scrgbClr r="0" g="0" b="0"/>
        </a:fillRef>
        <a:effectRef idx="1">
          <a:scrgbClr r="0" g="0" b="0"/>
        </a:effectRef>
        <a:fontRef idx="minor">
          <a:schemeClr val="dk1"/>
        </a:fontRef>
      </dsp:style>
    </dsp:sp>
    <dsp:sp modelId="{B10AB02A-7A32-42AF-B136-2B888DFDAD38}">
      <dsp:nvSpPr>
        <dsp:cNvPr id="0" name=""/>
        <dsp:cNvSpPr/>
      </dsp:nvSpPr>
      <dsp:spPr>
        <a:xfrm>
          <a:off x="2273065" y="869330"/>
          <a:ext cx="963266" cy="963266"/>
        </a:xfrm>
        <a:prstGeom prst="ellipse">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1430" tIns="11430" rIns="11430" bIns="11430" numCol="1" spcCol="1270" anchor="ctr" anchorCtr="0">
          <a:noAutofit/>
        </a:bodyPr>
        <a:lstStyle/>
        <a:p>
          <a:pPr lvl="0" algn="ctr" defTabSz="400050" rtl="0">
            <a:lnSpc>
              <a:spcPct val="90000"/>
            </a:lnSpc>
            <a:spcBef>
              <a:spcPct val="0"/>
            </a:spcBef>
            <a:spcAft>
              <a:spcPct val="35000"/>
            </a:spcAft>
          </a:pPr>
          <a:r>
            <a:rPr lang="en-US" sz="900" kern="1200"/>
            <a:t>Computer vision application in agriculture</a:t>
          </a:r>
          <a:endParaRPr lang="he-IL" sz="900" kern="1200"/>
        </a:p>
      </dsp:txBody>
      <dsp:txXfrm>
        <a:off x="2414132" y="1010397"/>
        <a:ext cx="681132" cy="681132"/>
      </dsp:txXfrm>
    </dsp:sp>
    <dsp:sp modelId="{12AD6C24-D435-4C49-817B-4087322F36BF}">
      <dsp:nvSpPr>
        <dsp:cNvPr id="0" name=""/>
        <dsp:cNvSpPr/>
      </dsp:nvSpPr>
      <dsp:spPr>
        <a:xfrm>
          <a:off x="2364880" y="-14356"/>
          <a:ext cx="779636" cy="686922"/>
        </a:xfrm>
        <a:prstGeom prst="ellipse">
          <a:avLst/>
        </a:prstGeom>
        <a:gradFill rotWithShape="0">
          <a:gsLst>
            <a:gs pos="0">
              <a:schemeClr val="accent2">
                <a:hueOff val="0"/>
                <a:satOff val="0"/>
                <a:lumOff val="0"/>
                <a:alphaOff val="0"/>
                <a:lumMod val="110000"/>
                <a:satMod val="105000"/>
                <a:tint val="67000"/>
              </a:schemeClr>
            </a:gs>
            <a:gs pos="50000">
              <a:schemeClr val="accent2">
                <a:hueOff val="0"/>
                <a:satOff val="0"/>
                <a:lumOff val="0"/>
                <a:alphaOff val="0"/>
                <a:lumMod val="105000"/>
                <a:satMod val="103000"/>
                <a:tint val="73000"/>
              </a:schemeClr>
            </a:gs>
            <a:gs pos="100000">
              <a:schemeClr val="accent2">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444500" rtl="0">
            <a:lnSpc>
              <a:spcPct val="90000"/>
            </a:lnSpc>
            <a:spcBef>
              <a:spcPct val="0"/>
            </a:spcBef>
            <a:spcAft>
              <a:spcPct val="35000"/>
            </a:spcAft>
          </a:pPr>
          <a:r>
            <a:rPr lang="en-US" sz="1000" b="1" kern="1200"/>
            <a:t>crop</a:t>
          </a:r>
          <a:r>
            <a:rPr lang="en-US" sz="700" kern="1200"/>
            <a:t> management</a:t>
          </a:r>
          <a:endParaRPr lang="he-IL" sz="700" kern="1200"/>
        </a:p>
      </dsp:txBody>
      <dsp:txXfrm>
        <a:off x="2479055" y="86241"/>
        <a:ext cx="551286" cy="485728"/>
      </dsp:txXfrm>
    </dsp:sp>
    <dsp:sp modelId="{3F30DFAC-DCC5-4909-BA07-C59AC86FFCC1}">
      <dsp:nvSpPr>
        <dsp:cNvPr id="0" name=""/>
        <dsp:cNvSpPr/>
      </dsp:nvSpPr>
      <dsp:spPr>
        <a:xfrm>
          <a:off x="3352158" y="996211"/>
          <a:ext cx="848798" cy="709504"/>
        </a:xfrm>
        <a:prstGeom prst="ellipse">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444500" rtl="0">
            <a:lnSpc>
              <a:spcPct val="90000"/>
            </a:lnSpc>
            <a:spcBef>
              <a:spcPct val="0"/>
            </a:spcBef>
            <a:spcAft>
              <a:spcPct val="35000"/>
            </a:spcAft>
          </a:pPr>
          <a:r>
            <a:rPr lang="en-US" sz="1000" b="1" kern="1200"/>
            <a:t>livestock</a:t>
          </a:r>
          <a:r>
            <a:rPr lang="en-US" sz="800" kern="1200"/>
            <a:t> management</a:t>
          </a:r>
          <a:endParaRPr lang="he-IL" sz="800" kern="1200"/>
        </a:p>
      </dsp:txBody>
      <dsp:txXfrm>
        <a:off x="3476462" y="1100115"/>
        <a:ext cx="600190" cy="501696"/>
      </dsp:txXfrm>
    </dsp:sp>
    <dsp:sp modelId="{DCDBD1A3-948C-4BC0-AA97-B6234FFAA9BB}">
      <dsp:nvSpPr>
        <dsp:cNvPr id="0" name=""/>
        <dsp:cNvSpPr/>
      </dsp:nvSpPr>
      <dsp:spPr>
        <a:xfrm>
          <a:off x="2341897" y="2012814"/>
          <a:ext cx="825603" cy="720016"/>
        </a:xfrm>
        <a:prstGeom prst="ellipse">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444500" rtl="0">
            <a:lnSpc>
              <a:spcPct val="90000"/>
            </a:lnSpc>
            <a:spcBef>
              <a:spcPct val="0"/>
            </a:spcBef>
            <a:spcAft>
              <a:spcPct val="35000"/>
            </a:spcAft>
          </a:pPr>
          <a:r>
            <a:rPr lang="en-US" sz="1000" b="1" kern="1200"/>
            <a:t>water</a:t>
          </a:r>
          <a:r>
            <a:rPr lang="en-US" sz="800" kern="1200"/>
            <a:t> management </a:t>
          </a:r>
          <a:endParaRPr lang="he-IL" sz="800" kern="1200"/>
        </a:p>
      </dsp:txBody>
      <dsp:txXfrm>
        <a:off x="2462804" y="2118258"/>
        <a:ext cx="583789" cy="509128"/>
      </dsp:txXfrm>
    </dsp:sp>
    <dsp:sp modelId="{F5A2C5AD-03CB-43DB-A7C2-EA7EEEA764F1}">
      <dsp:nvSpPr>
        <dsp:cNvPr id="0" name=""/>
        <dsp:cNvSpPr/>
      </dsp:nvSpPr>
      <dsp:spPr>
        <a:xfrm>
          <a:off x="1278957" y="1047248"/>
          <a:ext cx="907764" cy="607430"/>
        </a:xfrm>
        <a:prstGeom prst="ellipse">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444500" rtl="0">
            <a:lnSpc>
              <a:spcPct val="90000"/>
            </a:lnSpc>
            <a:spcBef>
              <a:spcPct val="0"/>
            </a:spcBef>
            <a:spcAft>
              <a:spcPct val="35000"/>
            </a:spcAft>
          </a:pPr>
          <a:r>
            <a:rPr lang="en-US" sz="1000" b="1" kern="1200"/>
            <a:t>soil</a:t>
          </a:r>
          <a:r>
            <a:rPr lang="en-US" sz="800" kern="1200"/>
            <a:t> management</a:t>
          </a:r>
          <a:endParaRPr lang="he-IL" sz="800" kern="1200"/>
        </a:p>
      </dsp:txBody>
      <dsp:txXfrm>
        <a:off x="1411896" y="1136204"/>
        <a:ext cx="641886" cy="429518"/>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8FCC2-9799-42E8-9F60-7AEAACFA5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144</Pages>
  <Words>120409</Words>
  <Characters>602047</Characters>
  <Application>Microsoft Office Word</Application>
  <DocSecurity>0</DocSecurity>
  <Lines>5017</Lines>
  <Paragraphs>1442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Aharon Kalantar</dc:creator>
  <cp:keywords/>
  <dc:description/>
  <cp:lastModifiedBy>Yael Edan</cp:lastModifiedBy>
  <cp:revision>11</cp:revision>
  <cp:lastPrinted>2019-07-24T08:04:00Z</cp:lastPrinted>
  <dcterms:created xsi:type="dcterms:W3CDTF">2019-09-22T09:17:00Z</dcterms:created>
  <dcterms:modified xsi:type="dcterms:W3CDTF">2019-09-22T11:02:00Z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1e2a4327-f8db-3b7a-b676-b70f72f0249d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http://www.zotero.org/styles/computers-and-electronics-in-agriculture</vt:lpwstr>
  </property>
  <property fmtid="{D5CDD505-2E9C-101B-9397-08002B2CF9AE}" pid="16" name="Mendeley Recent Style Name 5_1">
    <vt:lpwstr>Computers and Electronics in Agriculture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